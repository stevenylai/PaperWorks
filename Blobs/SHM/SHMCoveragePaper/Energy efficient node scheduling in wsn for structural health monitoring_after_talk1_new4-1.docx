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0584" w:rsidRPr="001C461D" w:rsidRDefault="00120584" w:rsidP="005F1717">
      <w:pPr>
        <w:pStyle w:val="Title"/>
        <w:rPr>
          <w:rStyle w:val="BookTitle"/>
        </w:rPr>
      </w:pPr>
      <w:r w:rsidRPr="001C461D">
        <w:rPr>
          <w:rStyle w:val="BookTitle"/>
        </w:rPr>
        <w:t xml:space="preserve">Energy Efficient </w:t>
      </w:r>
      <w:r w:rsidR="00CD5D46">
        <w:rPr>
          <w:rStyle w:val="BookTitle"/>
          <w:rFonts w:hint="eastAsia"/>
        </w:rPr>
        <w:t>Node</w:t>
      </w:r>
      <w:r w:rsidRPr="001C461D">
        <w:rPr>
          <w:rStyle w:val="BookTitle"/>
        </w:rPr>
        <w:t xml:space="preserve"> Scheduling </w:t>
      </w:r>
      <w:r w:rsidR="00CD5D46">
        <w:rPr>
          <w:rStyle w:val="BookTitle"/>
          <w:rFonts w:hint="eastAsia"/>
        </w:rPr>
        <w:t xml:space="preserve">in WSN </w:t>
      </w:r>
      <w:r w:rsidRPr="001C461D">
        <w:rPr>
          <w:rStyle w:val="BookTitle"/>
        </w:rPr>
        <w:t>for Structural Health Monitoring</w:t>
      </w:r>
    </w:p>
    <w:p w:rsidR="00CF6817" w:rsidRPr="00376E2D" w:rsidRDefault="00CF6817" w:rsidP="00376E2D">
      <w:pPr>
        <w:pStyle w:val="Heading2"/>
        <w:numPr>
          <w:ilvl w:val="0"/>
          <w:numId w:val="0"/>
        </w:numPr>
        <w:ind w:left="288" w:hanging="288"/>
        <w:rPr>
          <w:rFonts w:eastAsiaTheme="minorEastAsia"/>
          <w:kern w:val="0"/>
          <w:sz w:val="24"/>
          <w:szCs w:val="24"/>
        </w:rPr>
      </w:pPr>
      <w:r w:rsidRPr="00376E2D">
        <w:rPr>
          <w:rFonts w:eastAsiaTheme="minorEastAsia" w:hint="eastAsia"/>
          <w:kern w:val="0"/>
          <w:sz w:val="24"/>
          <w:szCs w:val="24"/>
        </w:rPr>
        <w:t>Abstract</w:t>
      </w:r>
    </w:p>
    <w:p w:rsidR="007D7D80" w:rsidRPr="00B64A9A" w:rsidRDefault="00B64A9A" w:rsidP="00D77193">
      <w:pPr>
        <w:rPr>
          <w:rFonts w:ascii="TimesNewRoman" w:eastAsia="TimesNewRoman" w:cs="TimesNewRoman"/>
          <w:kern w:val="0"/>
          <w:sz w:val="23"/>
          <w:szCs w:val="23"/>
        </w:rPr>
      </w:pPr>
      <w:r w:rsidRPr="00B64A9A">
        <w:rPr>
          <w:rFonts w:ascii="TimesNewRoman" w:eastAsia="TimesNewRoman" w:cs="TimesNewRoman" w:hint="eastAsia"/>
          <w:kern w:val="0"/>
          <w:sz w:val="23"/>
          <w:szCs w:val="23"/>
        </w:rPr>
        <w:t xml:space="preserve">Coverage problem in wireless sensor </w:t>
      </w:r>
      <w:r w:rsidRPr="00B64A9A">
        <w:rPr>
          <w:rFonts w:ascii="TimesNewRoman" w:eastAsia="TimesNewRoman" w:cs="TimesNewRoman"/>
          <w:kern w:val="0"/>
          <w:sz w:val="23"/>
          <w:szCs w:val="23"/>
        </w:rPr>
        <w:t>networks</w:t>
      </w:r>
      <w:r w:rsidRPr="00B64A9A">
        <w:rPr>
          <w:rFonts w:ascii="TimesNewRoman" w:eastAsia="TimesNewRoman" w:cs="TimesNewRoman" w:hint="eastAsia"/>
          <w:kern w:val="0"/>
          <w:sz w:val="23"/>
          <w:szCs w:val="23"/>
        </w:rPr>
        <w:t xml:space="preserve"> (WSNs) has been studied extensively.  Many energy-efficient coverage-preserving </w:t>
      </w:r>
      <w:r w:rsidRPr="00B64A9A">
        <w:rPr>
          <w:rFonts w:ascii="TimesNewRoman" w:eastAsia="TimesNewRoman" w:cs="TimesNewRoman"/>
          <w:kern w:val="0"/>
          <w:sz w:val="23"/>
          <w:szCs w:val="23"/>
        </w:rPr>
        <w:t>protocol</w:t>
      </w:r>
      <w:r w:rsidRPr="00B64A9A">
        <w:rPr>
          <w:rFonts w:ascii="TimesNewRoman" w:eastAsia="TimesNewRoman" w:cs="TimesNewRoman" w:hint="eastAsia"/>
          <w:kern w:val="0"/>
          <w:sz w:val="23"/>
          <w:szCs w:val="23"/>
        </w:rPr>
        <w:t xml:space="preserve">s have been proposed for various monitoring applications including </w:t>
      </w:r>
      <w:r w:rsidRPr="00B64A9A">
        <w:rPr>
          <w:rFonts w:ascii="TimesNewRoman" w:eastAsia="TimesNewRoman" w:cs="TimesNewRoman"/>
          <w:kern w:val="0"/>
          <w:sz w:val="23"/>
          <w:szCs w:val="23"/>
        </w:rPr>
        <w:t>battlefield</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surveillance</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environmental</w:t>
      </w:r>
      <w:r w:rsidRPr="00B64A9A">
        <w:rPr>
          <w:rFonts w:ascii="TimesNewRoman" w:eastAsia="TimesNewRoman" w:cs="TimesNewRoman" w:hint="eastAsia"/>
          <w:kern w:val="0"/>
          <w:sz w:val="23"/>
          <w:szCs w:val="23"/>
        </w:rPr>
        <w:t xml:space="preserve"> and habitat monitoring.  However, these </w:t>
      </w:r>
      <w:r w:rsidRPr="00B64A9A">
        <w:rPr>
          <w:rFonts w:ascii="TimesNewRoman" w:eastAsia="TimesNewRoman" w:cs="TimesNewRoman"/>
          <w:kern w:val="0"/>
          <w:sz w:val="23"/>
          <w:szCs w:val="23"/>
        </w:rPr>
        <w:t>protocols</w:t>
      </w:r>
      <w:r w:rsidRPr="00B64A9A">
        <w:rPr>
          <w:rFonts w:ascii="TimesNewRoman" w:eastAsia="TimesNewRoman" w:cs="TimesNewRoman" w:hint="eastAsia"/>
          <w:kern w:val="0"/>
          <w:sz w:val="23"/>
          <w:szCs w:val="23"/>
        </w:rPr>
        <w:t xml:space="preserve"> would fail in structural health monitoring (SHM) because monitoring a structure uses a totally different scheme from other </w:t>
      </w:r>
      <w:r w:rsidRPr="00B64A9A">
        <w:rPr>
          <w:rFonts w:ascii="TimesNewRoman" w:eastAsia="TimesNewRoman" w:cs="TimesNewRoman"/>
          <w:kern w:val="0"/>
          <w:sz w:val="23"/>
          <w:szCs w:val="23"/>
        </w:rPr>
        <w:t>monitoring</w:t>
      </w:r>
      <w:r w:rsidR="00455FE0">
        <w:rPr>
          <w:rFonts w:ascii="TimesNewRoman" w:eastAsia="TimesNewRoman" w:cs="TimesNewRoman" w:hint="eastAsia"/>
          <w:kern w:val="0"/>
          <w:sz w:val="23"/>
          <w:szCs w:val="23"/>
        </w:rPr>
        <w:t xml:space="preserve"> </w:t>
      </w:r>
      <w:r w:rsidRPr="00B64A9A">
        <w:rPr>
          <w:rFonts w:ascii="TimesNewRoman" w:eastAsia="TimesNewRoman" w:cs="TimesNewRoman" w:hint="eastAsia"/>
          <w:kern w:val="0"/>
          <w:sz w:val="23"/>
          <w:szCs w:val="23"/>
        </w:rPr>
        <w:t xml:space="preserve">applications. </w:t>
      </w:r>
      <w:r w:rsidR="00D77193">
        <w:rPr>
          <w:rFonts w:ascii="TimesNewRoman" w:eastAsia="TimesNewRoman" w:cs="TimesNewRoman" w:hint="eastAsia"/>
          <w:kern w:val="0"/>
          <w:sz w:val="23"/>
          <w:szCs w:val="23"/>
        </w:rPr>
        <w:t>T</w:t>
      </w:r>
      <w:r w:rsidRPr="00B64A9A">
        <w:rPr>
          <w:rFonts w:ascii="TimesNewRoman" w:eastAsia="TimesNewRoman" w:cs="TimesNewRoman" w:hint="eastAsia"/>
          <w:kern w:val="0"/>
          <w:sz w:val="23"/>
          <w:szCs w:val="23"/>
        </w:rPr>
        <w:t xml:space="preserve">he sensing region </w:t>
      </w:r>
      <w:r w:rsidR="000A41FE">
        <w:rPr>
          <w:rFonts w:ascii="TimesNewRoman" w:eastAsia="TimesNewRoman" w:cs="TimesNewRoman" w:hint="eastAsia"/>
          <w:kern w:val="0"/>
          <w:sz w:val="23"/>
          <w:szCs w:val="23"/>
        </w:rPr>
        <w:t xml:space="preserve">of a sensor or a sensor set </w:t>
      </w:r>
      <w:r w:rsidRPr="00B64A9A">
        <w:rPr>
          <w:rFonts w:ascii="TimesNewRoman" w:eastAsia="TimesNewRoman" w:cs="TimesNewRoman" w:hint="eastAsia"/>
          <w:kern w:val="0"/>
          <w:sz w:val="23"/>
          <w:szCs w:val="23"/>
        </w:rPr>
        <w:t>in SHM is no longer a circle, a sphere, or even a convex area</w:t>
      </w:r>
      <w:r w:rsidRPr="00B64A9A">
        <w:rPr>
          <w:rFonts w:ascii="TimesNewRoman" w:eastAsia="TimesNewRoman" w:cs="TimesNewRoman"/>
          <w:kern w:val="0"/>
          <w:sz w:val="23"/>
          <w:szCs w:val="23"/>
        </w:rPr>
        <w:t>.</w:t>
      </w:r>
      <w:r w:rsidRPr="00B64A9A">
        <w:rPr>
          <w:rFonts w:ascii="TimesNewRoman" w:eastAsia="TimesNewRoman" w:cs="TimesNewRoman" w:hint="eastAsia"/>
          <w:kern w:val="0"/>
          <w:sz w:val="23"/>
          <w:szCs w:val="23"/>
        </w:rPr>
        <w:t xml:space="preserve"> In addition, the sensing region of a sensor set cannot be determined by combining the sensing r</w:t>
      </w:r>
      <w:r w:rsidR="001D148C">
        <w:rPr>
          <w:rFonts w:ascii="TimesNewRoman" w:eastAsia="TimesNewRoman" w:cs="TimesNewRoman" w:hint="eastAsia"/>
          <w:kern w:val="0"/>
          <w:sz w:val="23"/>
          <w:szCs w:val="23"/>
        </w:rPr>
        <w:t>egions of individual sensor</w:t>
      </w:r>
      <w:r w:rsidRPr="00B64A9A">
        <w:rPr>
          <w:rFonts w:ascii="TimesNewRoman" w:eastAsia="TimesNewRoman" w:cs="TimesNewRoman" w:hint="eastAsia"/>
          <w:kern w:val="0"/>
          <w:sz w:val="23"/>
          <w:szCs w:val="23"/>
        </w:rPr>
        <w:t xml:space="preserve"> together, which is a very important </w:t>
      </w:r>
      <w:r w:rsidRPr="00B64A9A">
        <w:rPr>
          <w:rFonts w:ascii="TimesNewRoman" w:eastAsia="TimesNewRoman" w:cs="TimesNewRoman"/>
          <w:kern w:val="0"/>
          <w:sz w:val="23"/>
          <w:szCs w:val="23"/>
        </w:rPr>
        <w:t>assumption</w:t>
      </w:r>
      <w:r w:rsidRPr="00B64A9A">
        <w:rPr>
          <w:rFonts w:ascii="TimesNewRoman" w:eastAsia="TimesNewRoman" w:cs="TimesNewRoman" w:hint="eastAsia"/>
          <w:kern w:val="0"/>
          <w:sz w:val="23"/>
          <w:szCs w:val="23"/>
        </w:rPr>
        <w:t xml:space="preserve"> in </w:t>
      </w:r>
      <w:r w:rsidR="00D77193">
        <w:rPr>
          <w:rFonts w:ascii="TimesNewRoman" w:eastAsia="TimesNewRoman" w:cs="TimesNewRoman" w:hint="eastAsia"/>
          <w:kern w:val="0"/>
          <w:sz w:val="23"/>
          <w:szCs w:val="23"/>
        </w:rPr>
        <w:t xml:space="preserve">all the </w:t>
      </w:r>
      <w:r w:rsidRPr="00B64A9A">
        <w:rPr>
          <w:rFonts w:ascii="TimesNewRoman" w:eastAsia="TimesNewRoman" w:cs="TimesNewRoman" w:hint="eastAsia"/>
          <w:kern w:val="0"/>
          <w:sz w:val="23"/>
          <w:szCs w:val="23"/>
        </w:rPr>
        <w:t xml:space="preserve">traditional coverage </w:t>
      </w:r>
      <w:r w:rsidR="000A41FE">
        <w:rPr>
          <w:rFonts w:ascii="TimesNewRoman" w:eastAsia="TimesNewRoman" w:cs="TimesNewRoman" w:hint="eastAsia"/>
          <w:kern w:val="0"/>
          <w:sz w:val="23"/>
          <w:szCs w:val="23"/>
        </w:rPr>
        <w:t>protocols</w:t>
      </w:r>
      <w:r w:rsidRPr="00B64A9A">
        <w:rPr>
          <w:rFonts w:ascii="TimesNewRoman" w:eastAsia="TimesNewRoman" w:cs="TimesNewRoman" w:hint="eastAsia"/>
          <w:kern w:val="0"/>
          <w:sz w:val="23"/>
          <w:szCs w:val="23"/>
        </w:rPr>
        <w:t xml:space="preserve">. </w:t>
      </w:r>
      <w:r w:rsidR="000A41FE">
        <w:rPr>
          <w:rFonts w:ascii="TimesNewRoman" w:eastAsia="TimesNewRoman" w:cs="TimesNewRoman" w:hint="eastAsia"/>
          <w:kern w:val="0"/>
          <w:sz w:val="23"/>
          <w:szCs w:val="23"/>
        </w:rPr>
        <w:t xml:space="preserve">In this paper, we study the coverage problem used for SHM and defined a </w:t>
      </w:r>
      <w:r w:rsidR="000A41FE">
        <w:rPr>
          <w:rFonts w:ascii="TimesNewRoman" w:eastAsia="TimesNewRoman" w:cs="TimesNewRoman"/>
          <w:kern w:val="0"/>
          <w:sz w:val="23"/>
          <w:szCs w:val="23"/>
        </w:rPr>
        <w:t>special</w:t>
      </w:r>
      <w:r w:rsidR="000A41FE">
        <w:rPr>
          <w:rFonts w:ascii="TimesNewRoman" w:eastAsia="TimesNewRoman" w:cs="TimesNewRoman" w:hint="eastAsia"/>
          <w:kern w:val="0"/>
          <w:sz w:val="23"/>
          <w:szCs w:val="23"/>
        </w:rPr>
        <w:t xml:space="preserve"> coverage: SHM-coverage</w:t>
      </w:r>
      <w:r w:rsidR="00D77193">
        <w:rPr>
          <w:rFonts w:ascii="TimesNewRoman" w:eastAsia="TimesNewRoman" w:cs="TimesNewRoman" w:hint="eastAsia"/>
          <w:kern w:val="0"/>
          <w:sz w:val="23"/>
          <w:szCs w:val="23"/>
        </w:rPr>
        <w:t xml:space="preserve">. SHM-coverage </w:t>
      </w:r>
      <w:r w:rsidR="001D148C">
        <w:rPr>
          <w:rFonts w:ascii="TimesNewRoman" w:eastAsia="TimesNewRoman" w:cs="TimesNewRoman" w:hint="eastAsia"/>
          <w:kern w:val="0"/>
          <w:sz w:val="23"/>
          <w:szCs w:val="23"/>
        </w:rPr>
        <w:t>of WSN is directly associated with</w:t>
      </w:r>
      <w:r w:rsidR="00D77193">
        <w:rPr>
          <w:rFonts w:ascii="TimesNewRoman" w:eastAsia="TimesNewRoman" w:cs="TimesNewRoman" w:hint="eastAsia"/>
          <w:kern w:val="0"/>
          <w:sz w:val="23"/>
          <w:szCs w:val="23"/>
        </w:rPr>
        <w:t xml:space="preserve"> </w:t>
      </w:r>
      <w:r w:rsidR="001D148C">
        <w:rPr>
          <w:rFonts w:ascii="TimesNewRoman" w:eastAsia="TimesNewRoman" w:cs="TimesNewRoman" w:hint="eastAsia"/>
          <w:kern w:val="0"/>
          <w:sz w:val="23"/>
          <w:szCs w:val="23"/>
        </w:rPr>
        <w:t xml:space="preserve">its </w:t>
      </w:r>
      <w:r w:rsidR="00D77193">
        <w:rPr>
          <w:rFonts w:ascii="TimesNewRoman" w:eastAsia="TimesNewRoman" w:cs="TimesNewRoman" w:hint="eastAsia"/>
          <w:kern w:val="0"/>
          <w:sz w:val="23"/>
          <w:szCs w:val="23"/>
        </w:rPr>
        <w:t>damage detection</w:t>
      </w:r>
      <w:r w:rsidR="001D148C">
        <w:rPr>
          <w:rFonts w:ascii="TimesNewRoman" w:eastAsia="TimesNewRoman" w:cs="TimesNewRoman" w:hint="eastAsia"/>
          <w:kern w:val="0"/>
          <w:sz w:val="23"/>
          <w:szCs w:val="23"/>
        </w:rPr>
        <w:t xml:space="preserve"> capability</w:t>
      </w:r>
      <w:r w:rsidR="00D77193">
        <w:rPr>
          <w:rFonts w:ascii="TimesNewRoman" w:eastAsia="TimesNewRoman" w:cs="TimesNewRoman" w:hint="eastAsia"/>
          <w:kern w:val="0"/>
          <w:sz w:val="23"/>
          <w:szCs w:val="23"/>
        </w:rPr>
        <w:t xml:space="preserve">. </w:t>
      </w:r>
      <w:r w:rsidR="001D148C">
        <w:rPr>
          <w:rFonts w:ascii="TimesNewRoman" w:eastAsia="TimesNewRoman" w:cs="TimesNewRoman" w:hint="eastAsia"/>
          <w:kern w:val="0"/>
          <w:sz w:val="23"/>
          <w:szCs w:val="23"/>
        </w:rPr>
        <w:t xml:space="preserve"> Consequently, we </w:t>
      </w:r>
      <w:r w:rsidR="000A41FE">
        <w:rPr>
          <w:rFonts w:ascii="TimesNewRoman" w:eastAsia="TimesNewRoman" w:cs="TimesNewRoman" w:hint="eastAsia"/>
          <w:kern w:val="0"/>
          <w:sz w:val="23"/>
          <w:szCs w:val="23"/>
        </w:rPr>
        <w:t>proposed an</w:t>
      </w:r>
      <w:r w:rsidRPr="00B64A9A">
        <w:rPr>
          <w:rFonts w:ascii="TimesNewRoman" w:eastAsia="TimesNewRoman" w:cs="TimesNewRoman" w:hint="eastAsia"/>
          <w:kern w:val="0"/>
          <w:sz w:val="23"/>
          <w:szCs w:val="23"/>
        </w:rPr>
        <w:t xml:space="preserve"> energy</w:t>
      </w:r>
      <w:r w:rsidR="001D148C">
        <w:rPr>
          <w:rFonts w:ascii="TimesNewRoman" w:eastAsia="TimesNewRoman" w:cs="TimesNewRoman" w:hint="eastAsia"/>
          <w:kern w:val="0"/>
          <w:sz w:val="23"/>
          <w:szCs w:val="23"/>
        </w:rPr>
        <w:t>-efficient scheduling scheme for WSN in SHM</w:t>
      </w:r>
      <w:r w:rsidRPr="00B64A9A">
        <w:rPr>
          <w:rFonts w:ascii="TimesNewRoman" w:eastAsia="TimesNewRoman" w:cs="TimesNewRoman" w:hint="eastAsia"/>
          <w:kern w:val="0"/>
          <w:sz w:val="23"/>
          <w:szCs w:val="23"/>
        </w:rPr>
        <w:t xml:space="preserve">, </w:t>
      </w:r>
      <w:r w:rsidR="000A41FE">
        <w:rPr>
          <w:rFonts w:ascii="TimesNewRoman" w:eastAsia="TimesNewRoman" w:cs="TimesNewRoman" w:hint="eastAsia"/>
          <w:kern w:val="0"/>
          <w:sz w:val="23"/>
          <w:szCs w:val="23"/>
        </w:rPr>
        <w:t xml:space="preserve">in which </w:t>
      </w:r>
      <w:r w:rsidRPr="00B64A9A">
        <w:rPr>
          <w:rFonts w:ascii="TimesNewRoman" w:eastAsia="TimesNewRoman" w:cs="TimesNewRoman" w:hint="eastAsia"/>
          <w:kern w:val="0"/>
          <w:sz w:val="23"/>
          <w:szCs w:val="23"/>
        </w:rPr>
        <w:t>sensor nodes deployed on a structure are divided into d</w:t>
      </w:r>
      <w:r w:rsidR="000A41FE">
        <w:rPr>
          <w:rFonts w:ascii="TimesNewRoman" w:eastAsia="TimesNewRoman" w:cs="TimesNewRoman" w:hint="eastAsia"/>
          <w:kern w:val="0"/>
          <w:sz w:val="23"/>
          <w:szCs w:val="23"/>
        </w:rPr>
        <w:t xml:space="preserve">isjoint set while each set can </w:t>
      </w:r>
      <w:r w:rsidR="000A41FE">
        <w:rPr>
          <w:rFonts w:ascii="TimesNewRoman" w:eastAsia="TimesNewRoman" w:cs="TimesNewRoman"/>
          <w:kern w:val="0"/>
          <w:sz w:val="23"/>
          <w:szCs w:val="23"/>
        </w:rPr>
        <w:t>‘</w:t>
      </w:r>
      <w:r w:rsidR="000A41FE">
        <w:rPr>
          <w:rFonts w:ascii="TimesNewRoman" w:eastAsia="TimesNewRoman" w:cs="TimesNewRoman" w:hint="eastAsia"/>
          <w:kern w:val="0"/>
          <w:sz w:val="23"/>
          <w:szCs w:val="23"/>
        </w:rPr>
        <w:t>SHM-cover</w:t>
      </w:r>
      <w:r w:rsidR="000A41FE">
        <w:rPr>
          <w:rFonts w:ascii="TimesNewRoman" w:eastAsia="TimesNewRoman" w:cs="TimesNewRoman"/>
          <w:kern w:val="0"/>
          <w:sz w:val="23"/>
          <w:szCs w:val="23"/>
        </w:rPr>
        <w:t>’</w:t>
      </w:r>
      <w:r w:rsidR="000A41FE">
        <w:rPr>
          <w:rFonts w:ascii="TimesNewRoman" w:eastAsia="TimesNewRoman" w:cs="TimesNewRoman" w:hint="eastAsia"/>
          <w:kern w:val="0"/>
          <w:sz w:val="23"/>
          <w:szCs w:val="23"/>
        </w:rPr>
        <w:t xml:space="preserve"> the whole structure</w:t>
      </w:r>
      <w:r w:rsidRPr="00B64A9A">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Within the scheme,</w:t>
      </w:r>
      <w:r w:rsidRPr="00B64A9A">
        <w:rPr>
          <w:rFonts w:ascii="TimesNewRoman" w:eastAsia="TimesNewRoman" w:cs="TimesNewRoman"/>
          <w:kern w:val="0"/>
          <w:sz w:val="23"/>
          <w:szCs w:val="23"/>
        </w:rPr>
        <w:t xml:space="preserve"> two approaches, one heuristic and the other based on genetic algorithm </w:t>
      </w:r>
      <w:r w:rsidRPr="00B64A9A">
        <w:rPr>
          <w:rFonts w:ascii="TimesNewRoman" w:eastAsia="TimesNewRoman" w:cs="TimesNewRoman" w:hint="eastAsia"/>
          <w:kern w:val="0"/>
          <w:sz w:val="23"/>
          <w:szCs w:val="23"/>
        </w:rPr>
        <w:t>are proposed.</w:t>
      </w:r>
      <w:r w:rsidRPr="00B64A9A">
        <w:rPr>
          <w:rFonts w:ascii="TimesNewRoman" w:eastAsia="TimesNewRoman" w:cs="TimesNewRoman"/>
          <w:kern w:val="0"/>
          <w:sz w:val="23"/>
          <w:szCs w:val="23"/>
        </w:rPr>
        <w:t xml:space="preserve"> Through simulation, the effectiveness of the proposed approaches is demonstrated and they show great promise for WSN-based SHM.</w:t>
      </w:r>
      <w:r w:rsidR="007D7D80" w:rsidRPr="00B64A9A">
        <w:rPr>
          <w:rFonts w:ascii="TimesNewRoman" w:eastAsia="TimesNewRoman" w:cs="TimesNewRoman" w:hint="eastAsia"/>
          <w:kern w:val="0"/>
          <w:sz w:val="23"/>
          <w:szCs w:val="23"/>
        </w:rPr>
        <w:t xml:space="preserve"> </w:t>
      </w:r>
    </w:p>
    <w:p w:rsidR="00C70427" w:rsidRPr="00CD5D46" w:rsidRDefault="00C70427" w:rsidP="00CD5D46">
      <w:pPr>
        <w:autoSpaceDE w:val="0"/>
        <w:autoSpaceDN w:val="0"/>
        <w:adjustRightInd w:val="0"/>
        <w:jc w:val="left"/>
        <w:rPr>
          <w:rFonts w:ascii="TimesNewRoman" w:hAnsi="TimesNewRoman" w:cs="TimesNewRoman"/>
          <w:kern w:val="0"/>
          <w:sz w:val="23"/>
          <w:szCs w:val="23"/>
        </w:rPr>
      </w:pPr>
    </w:p>
    <w:p w:rsidR="006E03CB" w:rsidRDefault="00E06304">
      <w:pPr>
        <w:pStyle w:val="Heading1"/>
      </w:pPr>
      <w:del w:id="0" w:author="lxf" w:date="2010-05-08T13:51:00Z">
        <w:r w:rsidRPr="00376E2D" w:rsidDel="00C667F8">
          <w:rPr>
            <w:rFonts w:hint="eastAsia"/>
          </w:rPr>
          <w:delText>Background</w:delText>
        </w:r>
        <w:r w:rsidR="004F3167" w:rsidDel="00C667F8">
          <w:rPr>
            <w:rFonts w:hint="eastAsia"/>
          </w:rPr>
          <w:delText xml:space="preserve"> and Related Work</w:delText>
        </w:r>
      </w:del>
      <w:ins w:id="1" w:author="lxf" w:date="2010-05-08T13:51:00Z">
        <w:r w:rsidR="00C667F8">
          <w:rPr>
            <w:rFonts w:hint="eastAsia"/>
            <w:lang w:eastAsia="zh-CN"/>
          </w:rPr>
          <w:t>Introduction</w:t>
        </w:r>
      </w:ins>
    </w:p>
    <w:p w:rsidR="004F1A02" w:rsidRDefault="004F1A02" w:rsidP="00F1411D">
      <w:pPr>
        <w:tabs>
          <w:tab w:val="num" w:pos="720"/>
        </w:tabs>
        <w:autoSpaceDE w:val="0"/>
        <w:autoSpaceDN w:val="0"/>
        <w:adjustRightInd w:val="0"/>
        <w:rPr>
          <w:rFonts w:ascii="TimesNewRoman" w:hAnsi="TimesNewRoman" w:cs="TimesNewRoman"/>
          <w:kern w:val="0"/>
          <w:sz w:val="23"/>
          <w:szCs w:val="23"/>
        </w:rPr>
      </w:pPr>
    </w:p>
    <w:p w:rsidR="00B64A9A" w:rsidRPr="00B64A9A" w:rsidRDefault="00B64A9A" w:rsidP="00B64A9A">
      <w:pPr>
        <w:rPr>
          <w:rFonts w:ascii="TimesNewRoman" w:eastAsia="TimesNewRoman" w:cs="TimesNewRoman"/>
          <w:kern w:val="0"/>
          <w:sz w:val="23"/>
          <w:szCs w:val="23"/>
        </w:rPr>
      </w:pPr>
      <w:r w:rsidRPr="00B64A9A">
        <w:rPr>
          <w:rFonts w:ascii="TimesNewRoman" w:eastAsia="TimesNewRoman" w:cs="TimesNewRoman" w:hint="eastAsia"/>
          <w:kern w:val="0"/>
          <w:sz w:val="23"/>
          <w:szCs w:val="23"/>
        </w:rPr>
        <w:t>Wireless s</w:t>
      </w:r>
      <w:r w:rsidRPr="00B64A9A">
        <w:rPr>
          <w:rFonts w:ascii="TimesNewRoman" w:eastAsia="TimesNewRoman" w:cs="TimesNewRoman"/>
          <w:kern w:val="0"/>
          <w:sz w:val="23"/>
          <w:szCs w:val="23"/>
        </w:rPr>
        <w:t>ensor networks</w:t>
      </w:r>
      <w:r w:rsidRPr="00B64A9A">
        <w:rPr>
          <w:rFonts w:ascii="TimesNewRoman" w:eastAsia="TimesNewRoman" w:cs="TimesNewRoman" w:hint="eastAsia"/>
          <w:kern w:val="0"/>
          <w:sz w:val="23"/>
          <w:szCs w:val="23"/>
        </w:rPr>
        <w:t xml:space="preserve"> (WSNs)</w:t>
      </w:r>
      <w:r w:rsidRPr="00B64A9A">
        <w:rPr>
          <w:rFonts w:ascii="TimesNewRoman" w:eastAsia="TimesNewRoman" w:cs="TimesNewRoman"/>
          <w:kern w:val="0"/>
          <w:sz w:val="23"/>
          <w:szCs w:val="23"/>
        </w:rPr>
        <w:t xml:space="preserve"> present a new prototype of computing</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 xml:space="preserve">systems consisting of small and cheap </w:t>
      </w:r>
      <w:r w:rsidRPr="00B64A9A">
        <w:rPr>
          <w:rFonts w:ascii="TimesNewRoman" w:eastAsia="TimesNewRoman" w:cs="TimesNewRoman" w:hint="eastAsia"/>
          <w:kern w:val="0"/>
          <w:sz w:val="23"/>
          <w:szCs w:val="23"/>
        </w:rPr>
        <w:t>node</w:t>
      </w:r>
      <w:r w:rsidRPr="00B64A9A">
        <w:rPr>
          <w:rFonts w:ascii="TimesNewRoman" w:eastAsia="TimesNewRoman" w:cs="TimesNewRoman"/>
          <w:kern w:val="0"/>
          <w:sz w:val="23"/>
          <w:szCs w:val="23"/>
        </w:rPr>
        <w:t xml:space="preserve"> which</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scattered in the environment in order to monitor the spatial</w:t>
      </w:r>
      <w:r w:rsidRPr="00B64A9A">
        <w:rPr>
          <w:rFonts w:ascii="TimesNewRoman" w:eastAsia="TimesNewRoman" w:cs="TimesNewRoman" w:hint="eastAsia"/>
          <w:kern w:val="0"/>
          <w:sz w:val="23"/>
          <w:szCs w:val="23"/>
        </w:rPr>
        <w:t>-</w:t>
      </w:r>
      <w:r w:rsidRPr="00B64A9A">
        <w:rPr>
          <w:rFonts w:ascii="TimesNewRoman" w:eastAsia="TimesNewRoman" w:cs="TimesNewRoman"/>
          <w:kern w:val="0"/>
          <w:sz w:val="23"/>
          <w:szCs w:val="23"/>
        </w:rPr>
        <w:t>temporal</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 xml:space="preserve">phenomena </w:t>
      </w:r>
      <w:r w:rsidRPr="00B64A9A">
        <w:rPr>
          <w:rFonts w:ascii="TimesNewRoman" w:eastAsia="TimesNewRoman" w:cs="TimesNewRoman" w:hint="eastAsia"/>
          <w:kern w:val="0"/>
          <w:sz w:val="23"/>
          <w:szCs w:val="23"/>
        </w:rPr>
        <w:t>that people are interested</w:t>
      </w:r>
      <w:r w:rsidRPr="00B64A9A">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 xml:space="preserve">Each node in a </w:t>
      </w:r>
      <w:r w:rsidRPr="00B64A9A">
        <w:rPr>
          <w:rFonts w:ascii="TimesNewRoman" w:eastAsia="TimesNewRoman" w:cs="TimesNewRoman" w:hint="eastAsia"/>
          <w:kern w:val="0"/>
          <w:sz w:val="23"/>
          <w:szCs w:val="23"/>
        </w:rPr>
        <w:t>WSN</w:t>
      </w:r>
      <w:r w:rsidRPr="00B64A9A">
        <w:rPr>
          <w:rFonts w:ascii="TimesNewRoman" w:eastAsia="TimesNewRoman" w:cs="TimesNewRoman"/>
          <w:kern w:val="0"/>
          <w:sz w:val="23"/>
          <w:szCs w:val="23"/>
        </w:rPr>
        <w:t xml:space="preserve"> is typically equipped</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with sensors, a microprocessor,</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wireless communication devices</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 xml:space="preserve">and a power source. </w:t>
      </w:r>
      <w:r w:rsidRPr="00B64A9A">
        <w:rPr>
          <w:rFonts w:ascii="TimesNewRoman" w:eastAsia="TimesNewRoman" w:cs="TimesNewRoman" w:hint="eastAsia"/>
          <w:kern w:val="0"/>
          <w:sz w:val="23"/>
          <w:szCs w:val="23"/>
        </w:rPr>
        <w:t>They can sense and collect information in the monitored area, process the gathered information and then send it back to users.</w:t>
      </w:r>
      <w:r w:rsidRPr="00B64A9A">
        <w:rPr>
          <w:rFonts w:ascii="TimesNewRoman" w:eastAsia="TimesNewRoman" w:cs="TimesNewRoman"/>
          <w:kern w:val="0"/>
          <w:sz w:val="23"/>
          <w:szCs w:val="23"/>
        </w:rPr>
        <w:t xml:space="preserve"> Applications of</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wireless sensor networks include battlefield</w:t>
      </w:r>
      <w:r w:rsidRPr="00B64A9A">
        <w:rPr>
          <w:rFonts w:ascii="TimesNewRoman" w:eastAsia="TimesNewRoman" w:cs="TimesNewRoman" w:hint="eastAsia"/>
          <w:kern w:val="0"/>
          <w:sz w:val="23"/>
          <w:szCs w:val="23"/>
        </w:rPr>
        <w:t xml:space="preserve"> </w:t>
      </w:r>
      <w:r w:rsidRPr="00B64A9A">
        <w:rPr>
          <w:rFonts w:ascii="TimesNewRoman" w:eastAsia="TimesNewRoman" w:cs="TimesNewRoman"/>
          <w:kern w:val="0"/>
          <w:sz w:val="23"/>
          <w:szCs w:val="23"/>
        </w:rPr>
        <w:t>surveillance</w:t>
      </w:r>
      <w:r w:rsidR="00BE3EAE">
        <w:rPr>
          <w:rFonts w:ascii="TimesNewRoman" w:eastAsia="TimesNewRoman" w:cs="TimesNewRoman" w:hint="eastAsia"/>
          <w:kern w:val="0"/>
          <w:sz w:val="23"/>
          <w:szCs w:val="23"/>
        </w:rPr>
        <w:t>,</w:t>
      </w:r>
      <w:r w:rsidRPr="00B64A9A">
        <w:rPr>
          <w:rFonts w:ascii="TimesNewRoman" w:eastAsia="TimesNewRoman" w:cs="TimesNewRoman" w:hint="eastAsia"/>
          <w:kern w:val="0"/>
          <w:sz w:val="23"/>
          <w:szCs w:val="23"/>
        </w:rPr>
        <w:t xml:space="preserve"> </w:t>
      </w:r>
      <w:r w:rsidR="00BE3EAE" w:rsidRPr="00B64A9A">
        <w:rPr>
          <w:rFonts w:ascii="TimesNewRoman" w:eastAsia="TimesNewRoman" w:cs="TimesNewRoman"/>
          <w:kern w:val="0"/>
          <w:sz w:val="23"/>
          <w:szCs w:val="23"/>
        </w:rPr>
        <w:t>environmental and habitat</w:t>
      </w:r>
      <w:r w:rsidR="00BE3EAE" w:rsidRPr="00B64A9A">
        <w:rPr>
          <w:rFonts w:ascii="TimesNewRoman" w:eastAsia="TimesNewRoman" w:cs="TimesNewRoman" w:hint="eastAsia"/>
          <w:kern w:val="0"/>
          <w:sz w:val="23"/>
          <w:szCs w:val="23"/>
        </w:rPr>
        <w:t xml:space="preserve"> </w:t>
      </w:r>
      <w:r w:rsidR="00BE3EAE">
        <w:rPr>
          <w:rFonts w:ascii="TimesNewRoman" w:eastAsia="TimesNewRoman" w:cs="TimesNewRoman"/>
          <w:kern w:val="0"/>
          <w:sz w:val="23"/>
          <w:szCs w:val="23"/>
        </w:rPr>
        <w:t>monitoring and biological detection</w:t>
      </w:r>
      <w:r w:rsidRPr="00B64A9A">
        <w:rPr>
          <w:rFonts w:ascii="TimesNewRoman" w:eastAsia="TimesNewRoman" w:cs="TimesNewRoman" w:hint="eastAsia"/>
          <w:kern w:val="0"/>
          <w:sz w:val="23"/>
          <w:szCs w:val="23"/>
        </w:rPr>
        <w:t>.</w:t>
      </w:r>
      <w:r w:rsidRPr="00B64A9A">
        <w:rPr>
          <w:rFonts w:ascii="TimesNewRoman" w:eastAsia="TimesNewRoman" w:cs="TimesNewRoman"/>
          <w:kern w:val="0"/>
          <w:sz w:val="23"/>
          <w:szCs w:val="23"/>
        </w:rPr>
        <w:t xml:space="preserve"> </w:t>
      </w:r>
    </w:p>
    <w:p w:rsidR="00B64A9A" w:rsidRPr="00B64A9A" w:rsidRDefault="00B64A9A" w:rsidP="00B64A9A">
      <w:pPr>
        <w:rPr>
          <w:rFonts w:ascii="TimesNewRoman" w:eastAsia="TimesNewRoman" w:cs="TimesNewRoman"/>
          <w:kern w:val="0"/>
          <w:sz w:val="23"/>
          <w:szCs w:val="23"/>
        </w:rPr>
      </w:pPr>
    </w:p>
    <w:p w:rsidR="00000000" w:rsidRDefault="00B64A9A">
      <w:pPr>
        <w:autoSpaceDE w:val="0"/>
        <w:autoSpaceDN w:val="0"/>
        <w:adjustRightInd w:val="0"/>
        <w:rPr>
          <w:rFonts w:ascii="TimesNewRoman" w:eastAsia="TimesNewRoman" w:cs="TimesNewRoman"/>
          <w:kern w:val="0"/>
          <w:sz w:val="23"/>
          <w:szCs w:val="23"/>
        </w:rPr>
        <w:pPrChange w:id="2" w:author="lxf" w:date="2010-05-08T14:21:00Z">
          <w:pPr>
            <w:tabs>
              <w:tab w:val="num" w:pos="720"/>
            </w:tabs>
            <w:autoSpaceDE w:val="0"/>
            <w:autoSpaceDN w:val="0"/>
            <w:adjustRightInd w:val="0"/>
          </w:pPr>
        </w:pPrChange>
      </w:pPr>
      <w:del w:id="3" w:author="lxf" w:date="2010-05-08T14:06:00Z">
        <w:r w:rsidRPr="00B64A9A" w:rsidDel="00C72A76">
          <w:rPr>
            <w:rFonts w:ascii="TimesNewRoman" w:eastAsia="TimesNewRoman" w:cs="TimesNewRoman" w:hint="eastAsia"/>
            <w:kern w:val="0"/>
            <w:sz w:val="23"/>
            <w:szCs w:val="23"/>
          </w:rPr>
          <w:delText>T</w:delText>
        </w:r>
        <w:r w:rsidRPr="00B64A9A" w:rsidDel="00C72A76">
          <w:rPr>
            <w:rFonts w:ascii="TimesNewRoman" w:eastAsia="TimesNewRoman" w:cs="TimesNewRoman"/>
            <w:kern w:val="0"/>
            <w:sz w:val="23"/>
            <w:szCs w:val="23"/>
          </w:rPr>
          <w:delText xml:space="preserve">he </w:delText>
        </w:r>
        <w:r w:rsidR="001D148C" w:rsidDel="00C72A76">
          <w:rPr>
            <w:rFonts w:ascii="TimesNewRoman" w:eastAsia="TimesNewRoman" w:cs="TimesNewRoman" w:hint="eastAsia"/>
            <w:kern w:val="0"/>
            <w:sz w:val="23"/>
            <w:szCs w:val="23"/>
          </w:rPr>
          <w:delText xml:space="preserve">area </w:delText>
        </w:r>
        <w:r w:rsidRPr="00B64A9A" w:rsidDel="00C72A76">
          <w:rPr>
            <w:rFonts w:ascii="TimesNewRoman" w:eastAsia="TimesNewRoman" w:cs="TimesNewRoman"/>
            <w:kern w:val="0"/>
            <w:sz w:val="23"/>
            <w:szCs w:val="23"/>
          </w:rPr>
          <w:delText>coverage problem</w:delText>
        </w:r>
        <w:r w:rsidRPr="00B64A9A" w:rsidDel="00C72A76">
          <w:rPr>
            <w:rFonts w:ascii="TimesNewRoman" w:eastAsia="TimesNewRoman" w:cs="TimesNewRoman" w:hint="eastAsia"/>
            <w:kern w:val="0"/>
            <w:sz w:val="23"/>
            <w:szCs w:val="23"/>
          </w:rPr>
          <w:delText xml:space="preserve"> </w:delText>
        </w:r>
        <w:r w:rsidR="004F59AE" w:rsidDel="00C72A76">
          <w:rPr>
            <w:rFonts w:ascii="TimesNewRoman" w:eastAsia="TimesNewRoman" w:cs="TimesNewRoman" w:hint="eastAsia"/>
            <w:kern w:val="0"/>
            <w:sz w:val="23"/>
            <w:szCs w:val="23"/>
          </w:rPr>
          <w:delText>is a typical research issue in</w:delText>
        </w:r>
        <w:r w:rsidRPr="00B64A9A" w:rsidDel="00C72A76">
          <w:rPr>
            <w:rFonts w:ascii="TimesNewRoman" w:eastAsia="TimesNewRoman" w:cs="TimesNewRoman" w:hint="eastAsia"/>
            <w:kern w:val="0"/>
            <w:sz w:val="23"/>
            <w:szCs w:val="23"/>
          </w:rPr>
          <w:delText xml:space="preserve"> WSN</w:delText>
        </w:r>
        <w:r w:rsidRPr="00B64A9A" w:rsidDel="00C72A76">
          <w:rPr>
            <w:rFonts w:ascii="TimesNewRoman" w:eastAsia="TimesNewRoman" w:cs="TimesNewRoman"/>
            <w:kern w:val="0"/>
            <w:sz w:val="23"/>
            <w:szCs w:val="23"/>
          </w:rPr>
          <w:delText>.</w:delText>
        </w:r>
        <w:r w:rsidRPr="00B64A9A" w:rsidDel="00C72A76">
          <w:rPr>
            <w:rFonts w:ascii="TimesNewRoman" w:eastAsia="TimesNewRoman" w:cs="TimesNewRoman" w:hint="eastAsia"/>
            <w:kern w:val="0"/>
            <w:sz w:val="23"/>
            <w:szCs w:val="23"/>
          </w:rPr>
          <w:delText xml:space="preserve"> </w:delText>
        </w:r>
      </w:del>
      <w:ins w:id="4" w:author="lxf" w:date="2010-05-08T14:23:00Z">
        <w:r w:rsidR="002509EB">
          <w:rPr>
            <w:rFonts w:ascii="TimesNewRoman" w:eastAsia="TimesNewRoman" w:cs="TimesNewRoman" w:hint="eastAsia"/>
            <w:kern w:val="0"/>
            <w:sz w:val="23"/>
            <w:szCs w:val="23"/>
          </w:rPr>
          <w:t>Network coverage</w:t>
        </w:r>
      </w:ins>
      <w:ins w:id="5" w:author="lxf" w:date="2010-05-08T14:06:00Z">
        <w:r w:rsidR="00C72A76">
          <w:rPr>
            <w:rFonts w:ascii="TimesNewRoman" w:eastAsia="TimesNewRoman" w:cs="TimesNewRoman" w:hint="eastAsia"/>
            <w:kern w:val="0"/>
            <w:sz w:val="23"/>
            <w:szCs w:val="23"/>
          </w:rPr>
          <w:t>,</w:t>
        </w:r>
      </w:ins>
      <w:ins w:id="6" w:author="lxf" w:date="2010-05-08T14:22:00Z">
        <w:r w:rsidR="002509EB" w:rsidRPr="002509EB">
          <w:rPr>
            <w:rFonts w:ascii="TimesNewRoman" w:eastAsia="TimesNewRoman" w:cs="TimesNewRoman"/>
            <w:kern w:val="0"/>
            <w:sz w:val="23"/>
            <w:szCs w:val="23"/>
          </w:rPr>
          <w:t xml:space="preserve"> </w:t>
        </w:r>
        <w:r w:rsidR="002509EB">
          <w:rPr>
            <w:rFonts w:ascii="TimesNewRoman" w:eastAsia="TimesNewRoman" w:cs="TimesNewRoman" w:hint="eastAsia"/>
            <w:kern w:val="0"/>
            <w:sz w:val="23"/>
            <w:szCs w:val="23"/>
          </w:rPr>
          <w:t xml:space="preserve">which </w:t>
        </w:r>
        <w:r w:rsidR="002509EB" w:rsidRPr="002509EB">
          <w:rPr>
            <w:rFonts w:ascii="TimesNewRoman" w:eastAsia="TimesNewRoman" w:cs="TimesNewRoman"/>
            <w:kern w:val="0"/>
            <w:sz w:val="23"/>
            <w:szCs w:val="23"/>
          </w:rPr>
          <w:t>measures</w:t>
        </w:r>
        <w:r w:rsidR="002509EB">
          <w:rPr>
            <w:rFonts w:ascii="TimesNewRoman" w:eastAsia="TimesNewRoman" w:cs="TimesNewRoman" w:hint="eastAsia"/>
            <w:kern w:val="0"/>
            <w:sz w:val="23"/>
            <w:szCs w:val="23"/>
          </w:rPr>
          <w:t xml:space="preserve"> </w:t>
        </w:r>
        <w:r w:rsidR="002509EB" w:rsidRPr="002509EB">
          <w:rPr>
            <w:rFonts w:ascii="TimesNewRoman" w:eastAsia="TimesNewRoman" w:cs="TimesNewRoman"/>
            <w:kern w:val="0"/>
            <w:sz w:val="23"/>
            <w:szCs w:val="23"/>
          </w:rPr>
          <w:t>how well an area is monitored by a sensor network</w:t>
        </w:r>
      </w:ins>
      <w:ins w:id="7" w:author="lxf" w:date="2010-05-08T14:06:00Z">
        <w:r w:rsidR="008670E0">
          <w:rPr>
            <w:rFonts w:ascii="TimesNewRoman" w:eastAsia="TimesNewRoman" w:cs="TimesNewRoman" w:hint="eastAsia"/>
            <w:kern w:val="0"/>
            <w:sz w:val="23"/>
            <w:szCs w:val="23"/>
          </w:rPr>
          <w:t xml:space="preserve">, </w:t>
        </w:r>
      </w:ins>
      <w:ins w:id="8" w:author="lxf" w:date="2010-05-08T14:07:00Z">
        <w:r w:rsidR="002A7979" w:rsidRPr="002A7979">
          <w:rPr>
            <w:rFonts w:ascii="TimesNewRoman" w:eastAsia="TimesNewRoman" w:cs="TimesNewRoman"/>
            <w:kern w:val="0"/>
            <w:sz w:val="23"/>
            <w:szCs w:val="23"/>
            <w:rPrChange w:id="9" w:author="lxf" w:date="2010-05-08T14:07:00Z">
              <w:rPr>
                <w:rFonts w:ascii="Times-Roman" w:eastAsia="Times-Roman" w:cs="Times-Roman"/>
                <w:kern w:val="0"/>
                <w:sz w:val="20"/>
                <w:szCs w:val="20"/>
              </w:rPr>
            </w:rPrChange>
          </w:rPr>
          <w:t>is essentially a Quality of Service (</w:t>
        </w:r>
        <w:proofErr w:type="spellStart"/>
        <w:r w:rsidR="002A7979" w:rsidRPr="002A7979">
          <w:rPr>
            <w:rFonts w:ascii="TimesNewRoman" w:eastAsia="TimesNewRoman" w:cs="TimesNewRoman"/>
            <w:kern w:val="0"/>
            <w:sz w:val="23"/>
            <w:szCs w:val="23"/>
            <w:rPrChange w:id="10" w:author="lxf" w:date="2010-05-08T14:07:00Z">
              <w:rPr>
                <w:rFonts w:ascii="Times-Roman" w:eastAsia="Times-Roman" w:cs="Times-Roman"/>
                <w:kern w:val="0"/>
                <w:sz w:val="20"/>
                <w:szCs w:val="20"/>
              </w:rPr>
            </w:rPrChange>
          </w:rPr>
          <w:t>QoS</w:t>
        </w:r>
        <w:proofErr w:type="spellEnd"/>
        <w:r w:rsidR="002A7979" w:rsidRPr="002A7979">
          <w:rPr>
            <w:rFonts w:ascii="TimesNewRoman" w:eastAsia="TimesNewRoman" w:cs="TimesNewRoman"/>
            <w:kern w:val="0"/>
            <w:sz w:val="23"/>
            <w:szCs w:val="23"/>
            <w:rPrChange w:id="11" w:author="lxf" w:date="2010-05-08T14:07:00Z">
              <w:rPr>
                <w:rFonts w:ascii="Times-Roman" w:eastAsia="Times-Roman" w:cs="Times-Roman"/>
                <w:kern w:val="0"/>
                <w:sz w:val="20"/>
                <w:szCs w:val="20"/>
              </w:rPr>
            </w:rPrChange>
          </w:rPr>
          <w:t>) problem</w:t>
        </w:r>
      </w:ins>
      <w:ins w:id="12" w:author="lxf" w:date="2010-05-08T14:23:00Z">
        <w:r w:rsidR="002509EB">
          <w:rPr>
            <w:rFonts w:ascii="TimesNewRoman" w:eastAsia="TimesNewRoman" w:cs="TimesNewRoman" w:hint="eastAsia"/>
            <w:kern w:val="0"/>
            <w:sz w:val="23"/>
            <w:szCs w:val="23"/>
          </w:rPr>
          <w:t>.</w:t>
        </w:r>
      </w:ins>
      <w:ins w:id="13" w:author="lxf" w:date="2010-05-08T14:06:00Z">
        <w:r w:rsidR="002A7979" w:rsidRPr="002A7979">
          <w:rPr>
            <w:rFonts w:ascii="TimesNewRoman" w:eastAsia="TimesNewRoman" w:cs="TimesNewRoman"/>
            <w:kern w:val="0"/>
            <w:sz w:val="23"/>
            <w:szCs w:val="23"/>
            <w:rPrChange w:id="14" w:author="lxf" w:date="2010-05-08T14:06:00Z">
              <w:rPr>
                <w:rFonts w:ascii="Times-Bold" w:hAnsi="Times-Bold" w:cs="Times-Bold"/>
                <w:b/>
                <w:bCs/>
                <w:kern w:val="0"/>
                <w:sz w:val="18"/>
                <w:szCs w:val="18"/>
              </w:rPr>
            </w:rPrChange>
          </w:rPr>
          <w:t xml:space="preserve"> </w:t>
        </w:r>
      </w:ins>
      <w:ins w:id="15" w:author="lxf" w:date="2010-05-08T14:21:00Z">
        <w:r w:rsidR="002509EB">
          <w:rPr>
            <w:rFonts w:ascii="TimesNewRoman" w:eastAsia="TimesNewRoman" w:cs="TimesNewRoman" w:hint="eastAsia"/>
            <w:kern w:val="0"/>
            <w:sz w:val="23"/>
            <w:szCs w:val="23"/>
          </w:rPr>
          <w:t xml:space="preserve"> </w:t>
        </w:r>
        <w:r w:rsidR="002A7979" w:rsidRPr="002A7979">
          <w:rPr>
            <w:rFonts w:ascii="TimesNewRoman" w:eastAsia="TimesNewRoman" w:cs="TimesNewRoman"/>
            <w:kern w:val="0"/>
            <w:sz w:val="23"/>
            <w:szCs w:val="23"/>
            <w:rPrChange w:id="16" w:author="lxf" w:date="2010-05-08T14:21:00Z">
              <w:rPr>
                <w:rFonts w:ascii="Times-Roman" w:eastAsia="Times-Roman" w:cs="Times-Roman"/>
                <w:kern w:val="0"/>
                <w:sz w:val="20"/>
                <w:szCs w:val="20"/>
              </w:rPr>
            </w:rPrChange>
          </w:rPr>
          <w:t>If each</w:t>
        </w:r>
        <w:r w:rsidR="002509EB">
          <w:rPr>
            <w:rFonts w:ascii="TimesNewRoman" w:eastAsia="TimesNewRoman" w:cs="TimesNewRoman" w:hint="eastAsia"/>
            <w:kern w:val="0"/>
            <w:sz w:val="23"/>
            <w:szCs w:val="23"/>
          </w:rPr>
          <w:t xml:space="preserve"> </w:t>
        </w:r>
      </w:ins>
      <w:ins w:id="17" w:author="lxf" w:date="2010-05-08T14:23:00Z">
        <w:r w:rsidR="002509EB">
          <w:rPr>
            <w:rFonts w:ascii="TimesNewRoman" w:eastAsia="TimesNewRoman" w:cs="TimesNewRoman" w:hint="eastAsia"/>
            <w:kern w:val="0"/>
            <w:sz w:val="23"/>
            <w:szCs w:val="23"/>
          </w:rPr>
          <w:t>point</w:t>
        </w:r>
      </w:ins>
      <w:ins w:id="18" w:author="lxf" w:date="2010-05-08T14:21:00Z">
        <w:r w:rsidR="002A7979" w:rsidRPr="002A7979">
          <w:rPr>
            <w:rFonts w:ascii="TimesNewRoman" w:eastAsia="TimesNewRoman" w:cs="TimesNewRoman"/>
            <w:kern w:val="0"/>
            <w:sz w:val="23"/>
            <w:szCs w:val="23"/>
            <w:rPrChange w:id="19" w:author="lxf" w:date="2010-05-08T14:21:00Z">
              <w:rPr>
                <w:rFonts w:ascii="Times-Roman" w:eastAsia="Times-Roman" w:cs="Times-Roman"/>
                <w:kern w:val="0"/>
                <w:sz w:val="20"/>
                <w:szCs w:val="20"/>
              </w:rPr>
            </w:rPrChange>
          </w:rPr>
          <w:t xml:space="preserve"> in the area is monitored by at least K (K </w:t>
        </w:r>
        <w:r w:rsidR="002A7979" w:rsidRPr="002A7979">
          <w:rPr>
            <w:rFonts w:ascii="TimesNewRoman" w:eastAsia="TimesNewRoman" w:cs="TimesNewRoman" w:hint="eastAsia"/>
            <w:kern w:val="0"/>
            <w:sz w:val="23"/>
            <w:szCs w:val="23"/>
            <w:rPrChange w:id="20" w:author="lxf" w:date="2010-05-08T14:21:00Z">
              <w:rPr>
                <w:rFonts w:ascii="CMSY10" w:eastAsia="CMSY10" w:cs="CMSY10" w:hint="eastAsia"/>
                <w:i/>
                <w:iCs/>
                <w:kern w:val="0"/>
                <w:sz w:val="20"/>
                <w:szCs w:val="20"/>
              </w:rPr>
            </w:rPrChange>
          </w:rPr>
          <w:t>≥</w:t>
        </w:r>
        <w:r w:rsidR="002A7979" w:rsidRPr="002A7979">
          <w:rPr>
            <w:rFonts w:ascii="TimesNewRoman" w:eastAsia="TimesNewRoman" w:cs="TimesNewRoman"/>
            <w:kern w:val="0"/>
            <w:sz w:val="23"/>
            <w:szCs w:val="23"/>
            <w:rPrChange w:id="21" w:author="lxf" w:date="2010-05-08T14:21:00Z">
              <w:rPr>
                <w:rFonts w:ascii="CMSY10" w:eastAsia="CMSY10" w:cs="CMSY10"/>
                <w:i/>
                <w:iCs/>
                <w:kern w:val="0"/>
                <w:sz w:val="20"/>
                <w:szCs w:val="20"/>
              </w:rPr>
            </w:rPrChange>
          </w:rPr>
          <w:t xml:space="preserve"> 1)</w:t>
        </w:r>
        <w:r w:rsidR="002509EB">
          <w:rPr>
            <w:rFonts w:ascii="TimesNewRoman" w:eastAsia="TimesNewRoman" w:cs="TimesNewRoman" w:hint="eastAsia"/>
            <w:kern w:val="0"/>
            <w:sz w:val="23"/>
            <w:szCs w:val="23"/>
          </w:rPr>
          <w:t xml:space="preserve"> </w:t>
        </w:r>
        <w:r w:rsidR="002A7979" w:rsidRPr="002A7979">
          <w:rPr>
            <w:rFonts w:ascii="TimesNewRoman" w:eastAsia="TimesNewRoman" w:cs="TimesNewRoman"/>
            <w:kern w:val="0"/>
            <w:sz w:val="23"/>
            <w:szCs w:val="23"/>
            <w:rPrChange w:id="22" w:author="lxf" w:date="2010-05-08T14:21:00Z">
              <w:rPr>
                <w:rFonts w:ascii="Times-Roman" w:eastAsia="Times-Roman" w:cs="Times-Roman"/>
                <w:kern w:val="0"/>
                <w:sz w:val="20"/>
                <w:szCs w:val="20"/>
              </w:rPr>
            </w:rPrChange>
          </w:rPr>
          <w:t>sensors, the sensor network is said to be a K-coverage</w:t>
        </w:r>
        <w:r w:rsidR="002509EB">
          <w:rPr>
            <w:rFonts w:ascii="TimesNewRoman" w:eastAsia="TimesNewRoman" w:cs="TimesNewRoman" w:hint="eastAsia"/>
            <w:kern w:val="0"/>
            <w:sz w:val="23"/>
            <w:szCs w:val="23"/>
          </w:rPr>
          <w:t xml:space="preserve"> </w:t>
        </w:r>
        <w:r w:rsidR="002A7979" w:rsidRPr="002A7979">
          <w:rPr>
            <w:rFonts w:ascii="TimesNewRoman" w:eastAsia="TimesNewRoman" w:cs="TimesNewRoman"/>
            <w:kern w:val="0"/>
            <w:sz w:val="23"/>
            <w:szCs w:val="23"/>
            <w:rPrChange w:id="23" w:author="lxf" w:date="2010-05-08T14:21:00Z">
              <w:rPr>
                <w:rFonts w:ascii="Times-Roman" w:eastAsia="Times-Roman" w:cs="Times-Roman"/>
                <w:kern w:val="0"/>
                <w:sz w:val="20"/>
                <w:szCs w:val="20"/>
              </w:rPr>
            </w:rPrChange>
          </w:rPr>
          <w:t xml:space="preserve">sensor network where K is the coverage degree.  </w:t>
        </w:r>
      </w:ins>
      <w:del w:id="24" w:author="lxf" w:date="2010-05-08T14:23:00Z">
        <w:r w:rsidR="00176530" w:rsidDel="002509EB">
          <w:rPr>
            <w:rFonts w:ascii="TimesNewRoman" w:eastAsia="TimesNewRoman" w:cs="TimesNewRoman" w:hint="eastAsia"/>
            <w:kern w:val="0"/>
            <w:sz w:val="23"/>
            <w:szCs w:val="23"/>
          </w:rPr>
          <w:delText xml:space="preserve">One basic problem in </w:delText>
        </w:r>
        <w:r w:rsidR="001D148C" w:rsidDel="002509EB">
          <w:rPr>
            <w:rFonts w:ascii="TimesNewRoman" w:eastAsia="TimesNewRoman" w:cs="TimesNewRoman" w:hint="eastAsia"/>
            <w:kern w:val="0"/>
            <w:sz w:val="23"/>
            <w:szCs w:val="23"/>
          </w:rPr>
          <w:delText xml:space="preserve">area </w:delText>
        </w:r>
        <w:r w:rsidR="00176530" w:rsidDel="002509EB">
          <w:rPr>
            <w:rFonts w:ascii="TimesNewRoman" w:eastAsia="TimesNewRoman" w:cs="TimesNewRoman" w:hint="eastAsia"/>
            <w:kern w:val="0"/>
            <w:sz w:val="23"/>
            <w:szCs w:val="23"/>
          </w:rPr>
          <w:delText>coverage is to d</w:delText>
        </w:r>
        <w:r w:rsidR="00884D0D" w:rsidDel="002509EB">
          <w:rPr>
            <w:rFonts w:ascii="TimesNewRoman" w:eastAsia="TimesNewRoman" w:cs="TimesNewRoman" w:hint="eastAsia"/>
            <w:kern w:val="0"/>
            <w:sz w:val="23"/>
            <w:szCs w:val="23"/>
          </w:rPr>
          <w:delText>etermin</w:delText>
        </w:r>
        <w:r w:rsidR="00176530" w:rsidDel="002509EB">
          <w:rPr>
            <w:rFonts w:ascii="TimesNewRoman" w:eastAsia="TimesNewRoman" w:cs="TimesNewRoman" w:hint="eastAsia"/>
            <w:kern w:val="0"/>
            <w:sz w:val="23"/>
            <w:szCs w:val="23"/>
          </w:rPr>
          <w:delText>e</w:delText>
        </w:r>
        <w:r w:rsidR="00BE3EAE" w:rsidDel="002509EB">
          <w:rPr>
            <w:rFonts w:ascii="TimesNewRoman" w:eastAsia="TimesNewRoman" w:cs="TimesNewRoman" w:hint="eastAsia"/>
            <w:kern w:val="0"/>
            <w:sz w:val="23"/>
            <w:szCs w:val="23"/>
          </w:rPr>
          <w:delText xml:space="preserve"> </w:delText>
        </w:r>
        <w:r w:rsidR="00884D0D" w:rsidDel="002509EB">
          <w:rPr>
            <w:rFonts w:ascii="TimesNewRoman" w:eastAsia="TimesNewRoman" w:cs="TimesNewRoman" w:hint="eastAsia"/>
            <w:kern w:val="0"/>
            <w:sz w:val="23"/>
            <w:szCs w:val="23"/>
          </w:rPr>
          <w:delText>whether ever</w:delText>
        </w:r>
        <w:r w:rsidR="004F59AE" w:rsidDel="002509EB">
          <w:rPr>
            <w:rFonts w:ascii="TimesNewRoman" w:eastAsia="TimesNewRoman" w:cs="TimesNewRoman" w:hint="eastAsia"/>
            <w:kern w:val="0"/>
            <w:sz w:val="23"/>
            <w:szCs w:val="23"/>
          </w:rPr>
          <w:delText>y</w:delText>
        </w:r>
        <w:r w:rsidR="00884D0D" w:rsidDel="002509EB">
          <w:rPr>
            <w:rFonts w:ascii="TimesNewRoman" w:eastAsia="TimesNewRoman" w:cs="TimesNewRoman" w:hint="eastAsia"/>
            <w:kern w:val="0"/>
            <w:sz w:val="23"/>
            <w:szCs w:val="23"/>
          </w:rPr>
          <w:delText xml:space="preserve"> point on the monitored area of a </w:delText>
        </w:r>
        <w:r w:rsidR="004F59AE" w:rsidDel="002509EB">
          <w:rPr>
            <w:rFonts w:ascii="TimesNewRoman" w:eastAsia="TimesNewRoman" w:cs="TimesNewRoman" w:hint="eastAsia"/>
            <w:kern w:val="0"/>
            <w:sz w:val="23"/>
            <w:szCs w:val="23"/>
          </w:rPr>
          <w:delText>WSN</w:delText>
        </w:r>
        <w:r w:rsidR="00884D0D" w:rsidDel="002509EB">
          <w:rPr>
            <w:rFonts w:ascii="TimesNewRoman" w:eastAsia="TimesNewRoman" w:cs="TimesNewRoman" w:hint="eastAsia"/>
            <w:kern w:val="0"/>
            <w:sz w:val="23"/>
            <w:szCs w:val="23"/>
          </w:rPr>
          <w:delText xml:space="preserve"> is covered by K(K&gt;=1) sensors</w:delText>
        </w:r>
        <w:r w:rsidR="00176530" w:rsidDel="002509EB">
          <w:rPr>
            <w:rFonts w:ascii="TimesNewRoman" w:eastAsia="TimesNewRoman" w:cs="TimesNewRoman" w:hint="eastAsia"/>
            <w:kern w:val="0"/>
            <w:sz w:val="23"/>
            <w:szCs w:val="23"/>
          </w:rPr>
          <w:delText xml:space="preserve">. </w:delText>
        </w:r>
      </w:del>
      <w:ins w:id="25" w:author="lxf" w:date="2010-05-08T14:09:00Z">
        <w:r w:rsidR="008670E0">
          <w:rPr>
            <w:rFonts w:ascii="TimesNewRoman" w:eastAsia="TimesNewRoman" w:cs="TimesNewRoman" w:hint="eastAsia"/>
            <w:kern w:val="0"/>
            <w:sz w:val="23"/>
            <w:szCs w:val="23"/>
          </w:rPr>
          <w:t>S</w:t>
        </w:r>
      </w:ins>
      <w:del w:id="26" w:author="lxf" w:date="2010-05-08T13:55:00Z">
        <w:r w:rsidR="00176530" w:rsidDel="00C667F8">
          <w:rPr>
            <w:rFonts w:ascii="TimesNewRoman" w:eastAsia="TimesNewRoman" w:cs="TimesNewRoman" w:hint="eastAsia"/>
            <w:kern w:val="0"/>
            <w:sz w:val="23"/>
            <w:szCs w:val="23"/>
          </w:rPr>
          <w:delText xml:space="preserve">Since </w:delText>
        </w:r>
      </w:del>
      <w:ins w:id="27" w:author="lxf" w:date="2010-05-08T13:55:00Z">
        <w:r w:rsidR="00C667F8">
          <w:rPr>
            <w:rFonts w:ascii="TimesNewRoman" w:eastAsia="TimesNewRoman" w:cs="TimesNewRoman" w:hint="eastAsia"/>
            <w:kern w:val="0"/>
            <w:sz w:val="23"/>
            <w:szCs w:val="23"/>
          </w:rPr>
          <w:t xml:space="preserve">ince </w:t>
        </w:r>
      </w:ins>
      <w:r w:rsidR="00176530">
        <w:rPr>
          <w:rFonts w:ascii="TimesNewRoman" w:eastAsia="TimesNewRoman" w:cs="TimesNewRoman" w:hint="eastAsia"/>
          <w:kern w:val="0"/>
          <w:sz w:val="23"/>
          <w:szCs w:val="23"/>
        </w:rPr>
        <w:t xml:space="preserve">energy is a paramount concern in wireless sensor </w:t>
      </w:r>
      <w:r w:rsidR="00176530">
        <w:rPr>
          <w:rFonts w:ascii="TimesNewRoman" w:eastAsia="TimesNewRoman" w:cs="TimesNewRoman"/>
          <w:kern w:val="0"/>
          <w:sz w:val="23"/>
          <w:szCs w:val="23"/>
        </w:rPr>
        <w:t>networks</w:t>
      </w:r>
      <w:del w:id="28" w:author="lxf" w:date="2010-05-08T13:55:00Z">
        <w:r w:rsidR="00176530" w:rsidDel="00C667F8">
          <w:rPr>
            <w:rFonts w:ascii="TimesNewRoman" w:eastAsia="TimesNewRoman" w:cs="TimesNewRoman" w:hint="eastAsia"/>
            <w:kern w:val="0"/>
            <w:sz w:val="23"/>
            <w:szCs w:val="23"/>
          </w:rPr>
          <w:delText xml:space="preserve"> considering </w:delText>
        </w:r>
        <w:r w:rsidR="00176530" w:rsidRPr="00B64A9A" w:rsidDel="00C667F8">
          <w:rPr>
            <w:rFonts w:ascii="TimesNewRoman" w:eastAsia="TimesNewRoman" w:cs="TimesNewRoman" w:hint="eastAsia"/>
            <w:kern w:val="0"/>
            <w:sz w:val="23"/>
            <w:szCs w:val="23"/>
          </w:rPr>
          <w:delText xml:space="preserve">the limited power source in </w:delText>
        </w:r>
        <w:r w:rsidR="00176530" w:rsidRPr="00B64A9A" w:rsidDel="00C667F8">
          <w:rPr>
            <w:rFonts w:ascii="TimesNewRoman" w:eastAsia="TimesNewRoman" w:cs="TimesNewRoman" w:hint="eastAsia"/>
            <w:kern w:val="0"/>
            <w:sz w:val="23"/>
            <w:szCs w:val="23"/>
          </w:rPr>
          <w:lastRenderedPageBreak/>
          <w:delText xml:space="preserve">wireless sensor nodes and the </w:delText>
        </w:r>
        <w:r w:rsidR="00176530" w:rsidRPr="00B64A9A" w:rsidDel="00C667F8">
          <w:rPr>
            <w:rFonts w:ascii="TimesNewRoman" w:eastAsia="TimesNewRoman" w:cs="TimesNewRoman"/>
            <w:kern w:val="0"/>
            <w:sz w:val="23"/>
            <w:szCs w:val="23"/>
          </w:rPr>
          <w:delText>difficulty</w:delText>
        </w:r>
        <w:r w:rsidR="00176530" w:rsidRPr="00B64A9A" w:rsidDel="00C667F8">
          <w:rPr>
            <w:rFonts w:ascii="TimesNewRoman" w:eastAsia="TimesNewRoman" w:cs="TimesNewRoman" w:hint="eastAsia"/>
            <w:kern w:val="0"/>
            <w:sz w:val="23"/>
            <w:szCs w:val="23"/>
          </w:rPr>
          <w:delText xml:space="preserve"> in the </w:delText>
        </w:r>
        <w:r w:rsidR="00176530" w:rsidRPr="00B64A9A" w:rsidDel="00C667F8">
          <w:rPr>
            <w:rFonts w:ascii="TimesNewRoman" w:eastAsia="TimesNewRoman" w:cs="TimesNewRoman"/>
            <w:kern w:val="0"/>
            <w:sz w:val="23"/>
            <w:szCs w:val="23"/>
          </w:rPr>
          <w:delText>replacement of battery</w:delText>
        </w:r>
      </w:del>
      <w:proofErr w:type="gramStart"/>
      <w:r w:rsidR="00176530">
        <w:rPr>
          <w:rFonts w:ascii="TimesNewRoman" w:eastAsia="TimesNewRoman" w:cs="TimesNewRoman" w:hint="eastAsia"/>
          <w:kern w:val="0"/>
          <w:sz w:val="23"/>
          <w:szCs w:val="23"/>
        </w:rPr>
        <w:t>,</w:t>
      </w:r>
      <w:proofErr w:type="gramEnd"/>
      <w:r w:rsidR="00176530">
        <w:rPr>
          <w:rFonts w:ascii="TimesNewRoman" w:eastAsia="TimesNewRoman" w:cs="TimesNewRoman" w:hint="eastAsia"/>
          <w:kern w:val="0"/>
          <w:sz w:val="23"/>
          <w:szCs w:val="23"/>
        </w:rPr>
        <w:t xml:space="preserve"> energy efficient coverage-</w:t>
      </w:r>
      <w:r w:rsidR="00EA33BE">
        <w:rPr>
          <w:rFonts w:ascii="TimesNewRoman" w:eastAsia="TimesNewRoman" w:cs="TimesNewRoman" w:hint="eastAsia"/>
          <w:kern w:val="0"/>
          <w:sz w:val="23"/>
          <w:szCs w:val="23"/>
        </w:rPr>
        <w:t xml:space="preserve">preserving scheduling is </w:t>
      </w:r>
      <w:ins w:id="29" w:author="lxf" w:date="2010-05-08T14:09:00Z">
        <w:r w:rsidR="008670E0">
          <w:rPr>
            <w:rFonts w:ascii="TimesNewRoman" w:eastAsia="TimesNewRoman" w:cs="TimesNewRoman" w:hint="eastAsia"/>
            <w:kern w:val="0"/>
            <w:sz w:val="23"/>
            <w:szCs w:val="23"/>
          </w:rPr>
          <w:t xml:space="preserve">an </w:t>
        </w:r>
      </w:ins>
      <w:del w:id="30" w:author="lxf" w:date="2010-05-08T13:56:00Z">
        <w:r w:rsidR="00EA33BE" w:rsidDel="00C667F8">
          <w:rPr>
            <w:rFonts w:ascii="TimesNewRoman" w:eastAsia="TimesNewRoman" w:cs="TimesNewRoman" w:hint="eastAsia"/>
            <w:kern w:val="0"/>
            <w:sz w:val="23"/>
            <w:szCs w:val="23"/>
          </w:rPr>
          <w:delText xml:space="preserve">a </w:delText>
        </w:r>
        <w:r w:rsidR="00176530" w:rsidDel="00C667F8">
          <w:rPr>
            <w:rFonts w:ascii="TimesNewRoman" w:eastAsia="TimesNewRoman" w:cs="TimesNewRoman" w:hint="eastAsia"/>
            <w:kern w:val="0"/>
            <w:sz w:val="23"/>
            <w:szCs w:val="23"/>
          </w:rPr>
          <w:delText xml:space="preserve">another </w:delText>
        </w:r>
      </w:del>
      <w:r w:rsidR="00EA33BE">
        <w:rPr>
          <w:rFonts w:ascii="TimesNewRoman" w:eastAsia="TimesNewRoman" w:cs="TimesNewRoman" w:hint="eastAsia"/>
          <w:kern w:val="0"/>
          <w:sz w:val="23"/>
          <w:szCs w:val="23"/>
        </w:rPr>
        <w:t>important issue</w:t>
      </w:r>
      <w:ins w:id="31" w:author="lxf" w:date="2010-05-08T14:22:00Z">
        <w:r w:rsidR="002509EB" w:rsidRPr="002509EB">
          <w:rPr>
            <w:rFonts w:ascii="TimesNewRoman" w:eastAsia="TimesNewRoman" w:cs="TimesNewRoman" w:hint="eastAsia"/>
            <w:kern w:val="0"/>
            <w:sz w:val="23"/>
            <w:szCs w:val="23"/>
          </w:rPr>
          <w:t xml:space="preserve"> </w:t>
        </w:r>
        <w:r w:rsidR="002509EB">
          <w:rPr>
            <w:rFonts w:ascii="TimesNewRoman" w:eastAsia="TimesNewRoman" w:cs="TimesNewRoman" w:hint="eastAsia"/>
            <w:kern w:val="0"/>
            <w:sz w:val="23"/>
            <w:szCs w:val="23"/>
          </w:rPr>
          <w:t xml:space="preserve">and </w:t>
        </w:r>
        <w:r w:rsidR="002509EB" w:rsidRPr="00C72A76">
          <w:rPr>
            <w:rFonts w:ascii="TimesNewRoman" w:eastAsia="TimesNewRoman" w:cs="TimesNewRoman"/>
            <w:kern w:val="0"/>
            <w:sz w:val="23"/>
            <w:szCs w:val="23"/>
          </w:rPr>
          <w:t>has been</w:t>
        </w:r>
        <w:r w:rsidR="002509EB">
          <w:rPr>
            <w:rFonts w:ascii="TimesNewRoman" w:eastAsia="TimesNewRoman" w:cs="TimesNewRoman" w:hint="eastAsia"/>
            <w:kern w:val="0"/>
            <w:sz w:val="23"/>
            <w:szCs w:val="23"/>
          </w:rPr>
          <w:t xml:space="preserve"> </w:t>
        </w:r>
        <w:r w:rsidR="002509EB" w:rsidRPr="00C72A76">
          <w:rPr>
            <w:rFonts w:ascii="TimesNewRoman" w:eastAsia="TimesNewRoman" w:cs="TimesNewRoman"/>
            <w:kern w:val="0"/>
            <w:sz w:val="23"/>
            <w:szCs w:val="23"/>
          </w:rPr>
          <w:t>studied extensively</w:t>
        </w:r>
        <w:r w:rsidR="002509EB" w:rsidRPr="00C72A76">
          <w:rPr>
            <w:rFonts w:ascii="TimesNewRoman" w:eastAsia="TimesNewRoman" w:cs="TimesNewRoman" w:hint="eastAsia"/>
            <w:kern w:val="0"/>
            <w:sz w:val="23"/>
            <w:szCs w:val="23"/>
          </w:rPr>
          <w:t>.</w:t>
        </w:r>
      </w:ins>
      <w:del w:id="32" w:author="lxf" w:date="2010-05-08T14:09:00Z">
        <w:r w:rsidR="00EA33BE" w:rsidDel="008670E0">
          <w:rPr>
            <w:rFonts w:ascii="TimesNewRoman" w:eastAsia="TimesNewRoman" w:cs="TimesNewRoman" w:hint="eastAsia"/>
            <w:kern w:val="0"/>
            <w:sz w:val="23"/>
            <w:szCs w:val="23"/>
          </w:rPr>
          <w:delText xml:space="preserve"> an</w:delText>
        </w:r>
        <w:r w:rsidR="00176530" w:rsidDel="008670E0">
          <w:rPr>
            <w:rFonts w:ascii="TimesNewRoman" w:eastAsia="TimesNewRoman" w:cs="TimesNewRoman" w:hint="eastAsia"/>
            <w:kern w:val="0"/>
            <w:sz w:val="23"/>
            <w:szCs w:val="23"/>
          </w:rPr>
          <w:delText>d ha</w:delText>
        </w:r>
        <w:r w:rsidR="001D148C" w:rsidDel="008670E0">
          <w:rPr>
            <w:rFonts w:ascii="TimesNewRoman" w:eastAsia="TimesNewRoman" w:cs="TimesNewRoman" w:hint="eastAsia"/>
            <w:kern w:val="0"/>
            <w:sz w:val="23"/>
            <w:szCs w:val="23"/>
          </w:rPr>
          <w:delText>s</w:delText>
        </w:r>
        <w:r w:rsidR="00176530" w:rsidDel="008670E0">
          <w:rPr>
            <w:rFonts w:ascii="TimesNewRoman" w:eastAsia="TimesNewRoman" w:cs="TimesNewRoman" w:hint="eastAsia"/>
            <w:kern w:val="0"/>
            <w:sz w:val="23"/>
            <w:szCs w:val="23"/>
          </w:rPr>
          <w:delText xml:space="preserve"> been studied extensively</w:delText>
        </w:r>
      </w:del>
      <w:del w:id="33" w:author="lxf" w:date="2010-05-08T14:23:00Z">
        <w:r w:rsidR="00F55748" w:rsidDel="002509EB">
          <w:rPr>
            <w:rFonts w:ascii="TimesNewRoman" w:eastAsia="TimesNewRoman" w:cs="TimesNewRoman" w:hint="eastAsia"/>
            <w:kern w:val="0"/>
            <w:sz w:val="23"/>
            <w:szCs w:val="23"/>
          </w:rPr>
          <w:delText>.</w:delText>
        </w:r>
      </w:del>
      <w:r w:rsidR="00F55748">
        <w:rPr>
          <w:rFonts w:ascii="TimesNewRoman" w:eastAsia="TimesNewRoman" w:cs="TimesNewRoman" w:hint="eastAsia"/>
          <w:kern w:val="0"/>
          <w:sz w:val="23"/>
          <w:szCs w:val="23"/>
        </w:rPr>
        <w:t xml:space="preserve"> </w:t>
      </w:r>
      <w:r w:rsidR="00F55748" w:rsidRPr="00B64A9A">
        <w:rPr>
          <w:rFonts w:ascii="TimesNewRoman" w:eastAsia="TimesNewRoman" w:cs="TimesNewRoman" w:hint="eastAsia"/>
          <w:kern w:val="0"/>
          <w:sz w:val="23"/>
          <w:szCs w:val="23"/>
        </w:rPr>
        <w:t>Using scheduling,</w:t>
      </w:r>
      <w:r w:rsidR="00F55748">
        <w:rPr>
          <w:rFonts w:ascii="TimesNewRoman" w:eastAsia="TimesNewRoman" w:cs="TimesNewRoman" w:hint="eastAsia"/>
          <w:kern w:val="0"/>
          <w:sz w:val="23"/>
          <w:szCs w:val="23"/>
        </w:rPr>
        <w:t xml:space="preserve"> a small</w:t>
      </w:r>
      <w:r w:rsidR="00F55748" w:rsidRPr="00B64A9A">
        <w:rPr>
          <w:rFonts w:ascii="TimesNewRoman" w:eastAsia="TimesNewRoman" w:cs="TimesNewRoman"/>
          <w:kern w:val="0"/>
          <w:sz w:val="23"/>
          <w:szCs w:val="23"/>
        </w:rPr>
        <w:t xml:space="preserve"> number of sensor nodes are activated to</w:t>
      </w:r>
      <w:r w:rsidR="00F55748" w:rsidRPr="00B64A9A">
        <w:rPr>
          <w:rFonts w:ascii="TimesNewRoman" w:eastAsia="TimesNewRoman" w:cs="TimesNewRoman" w:hint="eastAsia"/>
          <w:kern w:val="0"/>
          <w:sz w:val="23"/>
          <w:szCs w:val="23"/>
        </w:rPr>
        <w:t xml:space="preserve"> </w:t>
      </w:r>
      <w:r w:rsidR="00F55748" w:rsidRPr="00B64A9A">
        <w:rPr>
          <w:rFonts w:ascii="TimesNewRoman" w:eastAsia="TimesNewRoman" w:cs="TimesNewRoman"/>
          <w:kern w:val="0"/>
          <w:sz w:val="23"/>
          <w:szCs w:val="23"/>
        </w:rPr>
        <w:t>satisfy the coverage requirement and the remaining nodes</w:t>
      </w:r>
      <w:r w:rsidR="00F55748" w:rsidRPr="00B64A9A">
        <w:rPr>
          <w:rFonts w:ascii="TimesNewRoman" w:eastAsia="TimesNewRoman" w:cs="TimesNewRoman" w:hint="eastAsia"/>
          <w:kern w:val="0"/>
          <w:sz w:val="23"/>
          <w:szCs w:val="23"/>
        </w:rPr>
        <w:t xml:space="preserve"> </w:t>
      </w:r>
      <w:r w:rsidR="00F55748" w:rsidRPr="00B64A9A">
        <w:rPr>
          <w:rFonts w:ascii="TimesNewRoman" w:eastAsia="TimesNewRoman" w:cs="TimesNewRoman"/>
          <w:kern w:val="0"/>
          <w:sz w:val="23"/>
          <w:szCs w:val="23"/>
        </w:rPr>
        <w:t xml:space="preserve">are set to sleep for conserving the energy. </w:t>
      </w:r>
      <w:r w:rsidR="004F59AE">
        <w:rPr>
          <w:rFonts w:ascii="TimesNewRoman" w:eastAsia="TimesNewRoman" w:cs="TimesNewRoman"/>
          <w:kern w:val="0"/>
          <w:sz w:val="23"/>
          <w:szCs w:val="23"/>
        </w:rPr>
        <w:t>An additional advantage</w:t>
      </w:r>
      <w:r w:rsidR="001D148C">
        <w:rPr>
          <w:rFonts w:ascii="TimesNewRoman" w:eastAsia="TimesNewRoman" w:cs="TimesNewRoman" w:hint="eastAsia"/>
          <w:kern w:val="0"/>
          <w:sz w:val="23"/>
          <w:szCs w:val="23"/>
        </w:rPr>
        <w:t xml:space="preserve"> of this scheduling</w:t>
      </w:r>
      <w:r w:rsidR="004F59AE">
        <w:rPr>
          <w:rFonts w:ascii="TimesNewRoman" w:eastAsia="TimesNewRoman" w:cs="TimesNewRoman" w:hint="eastAsia"/>
          <w:kern w:val="0"/>
          <w:sz w:val="23"/>
          <w:szCs w:val="23"/>
        </w:rPr>
        <w:t xml:space="preserve"> </w:t>
      </w:r>
      <w:r w:rsidR="00F55748" w:rsidRPr="00B64A9A">
        <w:rPr>
          <w:rFonts w:ascii="TimesNewRoman" w:eastAsia="TimesNewRoman" w:cs="TimesNewRoman"/>
          <w:kern w:val="0"/>
          <w:sz w:val="23"/>
          <w:szCs w:val="23"/>
        </w:rPr>
        <w:t xml:space="preserve">is that it </w:t>
      </w:r>
      <w:r w:rsidR="001D148C">
        <w:rPr>
          <w:rFonts w:ascii="TimesNewRoman" w:eastAsia="TimesNewRoman" w:cs="TimesNewRoman"/>
          <w:kern w:val="0"/>
          <w:sz w:val="23"/>
          <w:szCs w:val="23"/>
        </w:rPr>
        <w:t>avoid</w:t>
      </w:r>
      <w:r w:rsidR="001D148C">
        <w:rPr>
          <w:rFonts w:ascii="TimesNewRoman" w:eastAsia="TimesNewRoman" w:cs="TimesNewRoman" w:hint="eastAsia"/>
          <w:kern w:val="0"/>
          <w:sz w:val="23"/>
          <w:szCs w:val="23"/>
        </w:rPr>
        <w:t>s</w:t>
      </w:r>
      <w:r w:rsidR="00F55748" w:rsidRPr="00B64A9A">
        <w:rPr>
          <w:rFonts w:ascii="TimesNewRoman" w:eastAsia="TimesNewRoman" w:cs="TimesNewRoman"/>
          <w:kern w:val="0"/>
          <w:sz w:val="23"/>
          <w:szCs w:val="23"/>
        </w:rPr>
        <w:t xml:space="preserve"> frequent communication collisions and redundant</w:t>
      </w:r>
      <w:r w:rsidR="00F55748" w:rsidRPr="00B64A9A">
        <w:rPr>
          <w:rFonts w:ascii="TimesNewRoman" w:eastAsia="TimesNewRoman" w:cs="TimesNewRoman" w:hint="eastAsia"/>
          <w:kern w:val="0"/>
          <w:sz w:val="23"/>
          <w:szCs w:val="23"/>
        </w:rPr>
        <w:t xml:space="preserve"> </w:t>
      </w:r>
      <w:r w:rsidR="00F55748" w:rsidRPr="00B64A9A">
        <w:rPr>
          <w:rFonts w:ascii="TimesNewRoman" w:eastAsia="TimesNewRoman" w:cs="TimesNewRoman"/>
          <w:kern w:val="0"/>
          <w:sz w:val="23"/>
          <w:szCs w:val="23"/>
        </w:rPr>
        <w:t>messages in a sensor network</w:t>
      </w:r>
      <w:r w:rsidR="00F55748" w:rsidRPr="00B64A9A">
        <w:rPr>
          <w:rFonts w:ascii="TimesNewRoman" w:eastAsia="TimesNewRoman" w:cs="TimesNewRoman" w:hint="eastAsia"/>
          <w:kern w:val="0"/>
          <w:sz w:val="23"/>
          <w:szCs w:val="23"/>
        </w:rPr>
        <w:t>.</w:t>
      </w:r>
    </w:p>
    <w:p w:rsidR="00186887" w:rsidRDefault="00186887" w:rsidP="002509EB">
      <w:pPr>
        <w:rPr>
          <w:ins w:id="34" w:author="lxf" w:date="2010-05-08T14:12:00Z"/>
          <w:rFonts w:ascii="TimesNewRoman" w:eastAsia="TimesNewRoman" w:cs="TimesNewRoman"/>
          <w:kern w:val="0"/>
          <w:sz w:val="23"/>
          <w:szCs w:val="23"/>
        </w:rPr>
      </w:pPr>
    </w:p>
    <w:p w:rsidR="00C667F8" w:rsidRPr="00B64A9A" w:rsidRDefault="00C667F8" w:rsidP="00C667F8">
      <w:pPr>
        <w:tabs>
          <w:tab w:val="num" w:pos="720"/>
        </w:tabs>
        <w:autoSpaceDE w:val="0"/>
        <w:autoSpaceDN w:val="0"/>
        <w:adjustRightInd w:val="0"/>
        <w:rPr>
          <w:rFonts w:ascii="TimesNewRoman" w:eastAsia="TimesNewRoman" w:cs="TimesNewRoman"/>
          <w:kern w:val="0"/>
          <w:sz w:val="23"/>
          <w:szCs w:val="23"/>
        </w:rPr>
      </w:pPr>
      <w:moveToRangeStart w:id="35" w:author="lxf" w:date="2010-05-08T13:54:00Z" w:name="move261090189"/>
      <w:moveTo w:id="36" w:author="lxf" w:date="2010-05-08T13:54:00Z">
        <w:del w:id="37" w:author="lxf" w:date="2010-05-08T14:18:00Z">
          <w:r w:rsidDel="002509EB">
            <w:rPr>
              <w:rFonts w:ascii="TimesNewRoman" w:eastAsia="TimesNewRoman" w:cs="TimesNewRoman" w:hint="eastAsia"/>
              <w:kern w:val="0"/>
              <w:sz w:val="23"/>
              <w:szCs w:val="23"/>
            </w:rPr>
            <w:delText xml:space="preserve">Despite of </w:delText>
          </w:r>
        </w:del>
      </w:moveTo>
      <w:ins w:id="38" w:author="lxf" w:date="2010-05-08T14:39:00Z">
        <w:r w:rsidR="00005478">
          <w:rPr>
            <w:rFonts w:ascii="TimesNewRoman" w:eastAsia="TimesNewRoman" w:cs="TimesNewRoman" w:hint="eastAsia"/>
            <w:kern w:val="0"/>
            <w:sz w:val="23"/>
            <w:szCs w:val="23"/>
          </w:rPr>
          <w:t>M</w:t>
        </w:r>
      </w:ins>
      <w:ins w:id="39" w:author="lxf" w:date="2010-05-08T14:16:00Z">
        <w:r w:rsidR="008670E0">
          <w:rPr>
            <w:rFonts w:ascii="TimesNewRoman" w:eastAsia="TimesNewRoman" w:cs="TimesNewRoman" w:hint="eastAsia"/>
            <w:kern w:val="0"/>
            <w:sz w:val="23"/>
            <w:szCs w:val="23"/>
          </w:rPr>
          <w:t xml:space="preserve">any energy efficient coverage </w:t>
        </w:r>
      </w:ins>
      <w:moveTo w:id="40" w:author="lxf" w:date="2010-05-08T13:54:00Z">
        <w:del w:id="41" w:author="lxf" w:date="2010-05-08T14:16:00Z">
          <w:r w:rsidDel="008670E0">
            <w:rPr>
              <w:rFonts w:ascii="TimesNewRoman" w:eastAsia="TimesNewRoman" w:cs="TimesNewRoman" w:hint="eastAsia"/>
              <w:kern w:val="0"/>
              <w:sz w:val="23"/>
              <w:szCs w:val="23"/>
            </w:rPr>
            <w:delText xml:space="preserve">the </w:delText>
          </w:r>
        </w:del>
        <w:del w:id="42" w:author="lxf" w:date="2010-05-08T14:15:00Z">
          <w:r w:rsidDel="008670E0">
            <w:rPr>
              <w:rFonts w:ascii="TimesNewRoman" w:eastAsia="TimesNewRoman" w:cs="TimesNewRoman"/>
              <w:kern w:val="0"/>
              <w:sz w:val="23"/>
              <w:szCs w:val="23"/>
            </w:rPr>
            <w:delText>aforementioned</w:delText>
          </w:r>
          <w:r w:rsidDel="008670E0">
            <w:rPr>
              <w:rFonts w:ascii="TimesNewRoman" w:eastAsia="TimesNewRoman" w:cs="TimesNewRoman" w:hint="eastAsia"/>
              <w:kern w:val="0"/>
              <w:sz w:val="23"/>
              <w:szCs w:val="23"/>
            </w:rPr>
            <w:delText xml:space="preserve"> </w:delText>
          </w:r>
        </w:del>
        <w:r>
          <w:rPr>
            <w:rFonts w:ascii="TimesNewRoman" w:eastAsia="TimesNewRoman" w:cs="TimesNewRoman" w:hint="eastAsia"/>
            <w:kern w:val="0"/>
            <w:sz w:val="23"/>
            <w:szCs w:val="23"/>
          </w:rPr>
          <w:t>protocols</w:t>
        </w:r>
      </w:moveTo>
      <w:ins w:id="43" w:author="lxf" w:date="2010-05-08T14:24:00Z">
        <w:r w:rsidR="002509EB">
          <w:rPr>
            <w:rFonts w:ascii="TimesNewRoman" w:eastAsia="TimesNewRoman" w:cs="TimesNewRoman" w:hint="eastAsia"/>
            <w:kern w:val="0"/>
            <w:sz w:val="23"/>
            <w:szCs w:val="23"/>
          </w:rPr>
          <w:t>, either centralized or distributed,</w:t>
        </w:r>
      </w:ins>
      <w:moveTo w:id="44" w:author="lxf" w:date="2010-05-08T13:54:00Z">
        <w:r>
          <w:rPr>
            <w:rFonts w:ascii="TimesNewRoman" w:eastAsia="TimesNewRoman" w:cs="TimesNewRoman" w:hint="eastAsia"/>
            <w:kern w:val="0"/>
            <w:sz w:val="23"/>
            <w:szCs w:val="23"/>
          </w:rPr>
          <w:t xml:space="preserve"> </w:t>
        </w:r>
      </w:moveTo>
      <w:ins w:id="45" w:author="lxf" w:date="2010-05-08T14:19:00Z">
        <w:r w:rsidR="002509EB">
          <w:rPr>
            <w:rFonts w:ascii="TimesNewRoman" w:eastAsia="TimesNewRoman" w:cs="TimesNewRoman" w:hint="eastAsia"/>
            <w:kern w:val="0"/>
            <w:sz w:val="23"/>
            <w:szCs w:val="23"/>
          </w:rPr>
          <w:t xml:space="preserve">have been </w:t>
        </w:r>
      </w:ins>
      <w:moveTo w:id="46" w:author="lxf" w:date="2010-05-08T13:54:00Z">
        <w:r>
          <w:rPr>
            <w:rFonts w:ascii="TimesNewRoman" w:eastAsia="TimesNewRoman" w:cs="TimesNewRoman" w:hint="eastAsia"/>
            <w:kern w:val="0"/>
            <w:sz w:val="23"/>
            <w:szCs w:val="23"/>
          </w:rPr>
          <w:t>proposed for WSN</w:t>
        </w:r>
      </w:moveTo>
      <w:ins w:id="47" w:author="lxf" w:date="2010-05-08T14:27:00Z">
        <w:r w:rsidR="00A01D2C">
          <w:rPr>
            <w:rFonts w:ascii="TimesNewRoman" w:eastAsia="TimesNewRoman" w:cs="TimesNewRoman" w:hint="eastAsia"/>
            <w:kern w:val="0"/>
            <w:sz w:val="23"/>
            <w:szCs w:val="23"/>
          </w:rPr>
          <w:t xml:space="preserve"> </w:t>
        </w:r>
      </w:ins>
      <w:ins w:id="48" w:author="lxf" w:date="2010-05-08T14:16:00Z">
        <w:r w:rsidR="008670E0">
          <w:rPr>
            <w:rFonts w:ascii="TimesNewRoman" w:eastAsia="TimesNewRoman" w:cs="TimesNewRoman" w:hint="eastAsia"/>
            <w:kern w:val="0"/>
            <w:sz w:val="23"/>
            <w:szCs w:val="23"/>
          </w:rPr>
          <w:t>([</w:t>
        </w:r>
      </w:ins>
      <w:ins w:id="49" w:author="lxf" w:date="2010-05-14T19:34:00Z">
        <w:r w:rsidR="00857C42">
          <w:rPr>
            <w:rFonts w:ascii="TimesNewRoman" w:eastAsia="TimesNewRoman" w:cs="TimesNewRoman" w:hint="eastAsia"/>
            <w:kern w:val="0"/>
            <w:sz w:val="23"/>
            <w:szCs w:val="23"/>
          </w:rPr>
          <w:t>1-</w:t>
        </w:r>
      </w:ins>
      <w:ins w:id="50" w:author="lxf" w:date="2010-05-14T19:45:00Z">
        <w:r w:rsidR="00450D78">
          <w:rPr>
            <w:rFonts w:ascii="TimesNewRoman" w:eastAsia="TimesNewRoman" w:cs="TimesNewRoman" w:hint="eastAsia"/>
            <w:kern w:val="0"/>
            <w:sz w:val="23"/>
            <w:szCs w:val="23"/>
          </w:rPr>
          <w:t>8</w:t>
        </w:r>
      </w:ins>
      <w:ins w:id="51" w:author="lxf" w:date="2010-05-08T14:16:00Z">
        <w:r w:rsidR="008670E0">
          <w:rPr>
            <w:rFonts w:ascii="TimesNewRoman" w:eastAsia="TimesNewRoman" w:cs="TimesNewRoman" w:hint="eastAsia"/>
            <w:kern w:val="0"/>
            <w:sz w:val="23"/>
            <w:szCs w:val="23"/>
          </w:rPr>
          <w:t>]</w:t>
        </w:r>
      </w:ins>
      <w:ins w:id="52" w:author="lxf" w:date="2010-05-08T14:17:00Z">
        <w:r w:rsidR="002509EB">
          <w:rPr>
            <w:rFonts w:ascii="TimesNewRoman" w:eastAsia="TimesNewRoman" w:cs="TimesNewRoman" w:hint="eastAsia"/>
            <w:kern w:val="0"/>
            <w:sz w:val="23"/>
            <w:szCs w:val="23"/>
          </w:rPr>
          <w:t>)</w:t>
        </w:r>
      </w:ins>
      <w:moveTo w:id="53" w:author="lxf" w:date="2010-05-08T13:54:00Z">
        <w:del w:id="54" w:author="lxf" w:date="2010-05-08T14:16:00Z">
          <w:r w:rsidDel="008670E0">
            <w:rPr>
              <w:rFonts w:ascii="TimesNewRoman" w:eastAsia="TimesNewRoman" w:cs="TimesNewRoman" w:hint="eastAsia"/>
              <w:kern w:val="0"/>
              <w:sz w:val="23"/>
              <w:szCs w:val="23"/>
            </w:rPr>
            <w:delText xml:space="preserve"> to ensure </w:delText>
          </w:r>
        </w:del>
        <w:del w:id="55" w:author="lxf" w:date="2010-05-08T14:15:00Z">
          <w:r w:rsidDel="008670E0">
            <w:rPr>
              <w:rFonts w:ascii="TimesNewRoman" w:eastAsia="TimesNewRoman" w:cs="TimesNewRoman" w:hint="eastAsia"/>
              <w:kern w:val="0"/>
              <w:sz w:val="23"/>
              <w:szCs w:val="23"/>
            </w:rPr>
            <w:delText xml:space="preserve">both </w:delText>
          </w:r>
        </w:del>
        <w:del w:id="56" w:author="lxf" w:date="2010-05-08T14:16:00Z">
          <w:r w:rsidDel="008670E0">
            <w:rPr>
              <w:rFonts w:ascii="TimesNewRoman" w:eastAsia="TimesNewRoman" w:cs="TimesNewRoman" w:hint="eastAsia"/>
              <w:kern w:val="0"/>
              <w:sz w:val="23"/>
              <w:szCs w:val="23"/>
            </w:rPr>
            <w:delText>coverage</w:delText>
          </w:r>
        </w:del>
      </w:moveTo>
      <w:ins w:id="57" w:author="lxf" w:date="2010-05-08T14:39:00Z">
        <w:r w:rsidR="00005478">
          <w:rPr>
            <w:rFonts w:ascii="TimesNewRoman" w:eastAsia="TimesNewRoman" w:cs="TimesNewRoman" w:hint="eastAsia"/>
            <w:kern w:val="0"/>
            <w:sz w:val="23"/>
            <w:szCs w:val="23"/>
          </w:rPr>
          <w:t xml:space="preserve">. </w:t>
        </w:r>
      </w:ins>
      <w:ins w:id="58" w:author="lxf" w:date="2010-05-08T14:19:00Z">
        <w:r w:rsidR="002509EB">
          <w:rPr>
            <w:rFonts w:ascii="TimesNewRoman" w:eastAsia="TimesNewRoman" w:cs="TimesNewRoman" w:hint="eastAsia"/>
            <w:kern w:val="0"/>
            <w:sz w:val="23"/>
            <w:szCs w:val="23"/>
          </w:rPr>
          <w:t xml:space="preserve"> </w:t>
        </w:r>
      </w:ins>
      <w:ins w:id="59" w:author="lxf" w:date="2010-05-08T14:39:00Z">
        <w:r w:rsidR="00005478">
          <w:rPr>
            <w:rFonts w:ascii="TimesNewRoman" w:eastAsia="TimesNewRoman" w:cs="TimesNewRoman" w:hint="eastAsia"/>
            <w:kern w:val="0"/>
            <w:sz w:val="23"/>
            <w:szCs w:val="23"/>
          </w:rPr>
          <w:t>T</w:t>
        </w:r>
      </w:ins>
      <w:ins w:id="60" w:author="lxf" w:date="2010-05-08T14:31:00Z">
        <w:r w:rsidR="00A01D2C">
          <w:rPr>
            <w:rFonts w:ascii="TimesNewRoman" w:eastAsia="TimesNewRoman" w:cs="TimesNewRoman" w:hint="eastAsia"/>
            <w:kern w:val="0"/>
            <w:sz w:val="23"/>
            <w:szCs w:val="23"/>
          </w:rPr>
          <w:t xml:space="preserve">hese protocols </w:t>
        </w:r>
      </w:ins>
      <w:ins w:id="61" w:author="lxf" w:date="2010-05-08T14:40:00Z">
        <w:r w:rsidR="00005478">
          <w:rPr>
            <w:rFonts w:ascii="TimesNewRoman" w:eastAsia="TimesNewRoman" w:cs="TimesNewRoman" w:hint="eastAsia"/>
            <w:kern w:val="0"/>
            <w:sz w:val="23"/>
            <w:szCs w:val="23"/>
          </w:rPr>
          <w:t>can be applied to many</w:t>
        </w:r>
      </w:ins>
      <w:ins w:id="62" w:author="lxf" w:date="2010-05-08T14:31:00Z">
        <w:r w:rsidR="00A01D2C">
          <w:rPr>
            <w:rFonts w:ascii="TimesNewRoman" w:eastAsia="TimesNewRoman" w:cs="TimesNewRoman" w:hint="eastAsia"/>
            <w:kern w:val="0"/>
            <w:sz w:val="23"/>
            <w:szCs w:val="23"/>
          </w:rPr>
          <w:t xml:space="preserve"> areas: for example, the </w:t>
        </w:r>
      </w:ins>
      <w:ins w:id="63" w:author="lxf" w:date="2010-05-08T14:30:00Z">
        <w:r w:rsidR="00A01D2C" w:rsidRPr="00F57D46">
          <w:rPr>
            <w:rFonts w:ascii="TimesNewRoman" w:eastAsia="TimesNewRoman" w:cs="TimesNewRoman" w:hint="eastAsia"/>
            <w:kern w:val="0"/>
            <w:sz w:val="23"/>
            <w:szCs w:val="23"/>
          </w:rPr>
          <w:t>intruder detection</w:t>
        </w:r>
        <w:r w:rsidR="00A01D2C">
          <w:rPr>
            <w:rFonts w:ascii="TimesNewRoman" w:eastAsia="TimesNewRoman" w:cs="TimesNewRoman" w:hint="eastAsia"/>
            <w:kern w:val="0"/>
            <w:sz w:val="23"/>
            <w:szCs w:val="23"/>
          </w:rPr>
          <w:t xml:space="preserve"> in battlefield surveillance</w:t>
        </w:r>
      </w:ins>
      <w:ins w:id="64" w:author="lxf" w:date="2010-05-08T14:31:00Z">
        <w:r w:rsidR="00A01D2C">
          <w:rPr>
            <w:rFonts w:ascii="TimesNewRoman" w:eastAsia="TimesNewRoman" w:cs="TimesNewRoman" w:hint="eastAsia"/>
            <w:kern w:val="0"/>
            <w:sz w:val="23"/>
            <w:szCs w:val="23"/>
          </w:rPr>
          <w:t xml:space="preserve">, </w:t>
        </w:r>
      </w:ins>
      <w:ins w:id="65" w:author="lxf" w:date="2010-05-08T14:41:00Z">
        <w:r w:rsidR="00005478">
          <w:rPr>
            <w:rFonts w:ascii="TimesNewRoman" w:eastAsia="TimesNewRoman" w:cs="TimesNewRoman" w:hint="eastAsia"/>
            <w:kern w:val="0"/>
            <w:sz w:val="23"/>
            <w:szCs w:val="23"/>
          </w:rPr>
          <w:t xml:space="preserve">habitat monitoring, or </w:t>
        </w:r>
      </w:ins>
      <w:ins w:id="66" w:author="lxf" w:date="2010-05-08T14:30:00Z">
        <w:r w:rsidR="00A01D2C" w:rsidRPr="00F57D46">
          <w:rPr>
            <w:rFonts w:ascii="TimesNewRoman" w:eastAsia="TimesNewRoman" w:cs="TimesNewRoman" w:hint="eastAsia"/>
            <w:kern w:val="0"/>
            <w:sz w:val="23"/>
            <w:szCs w:val="23"/>
          </w:rPr>
          <w:t xml:space="preserve">fire detection in </w:t>
        </w:r>
        <w:r w:rsidR="00A01D2C" w:rsidRPr="00F57D46">
          <w:rPr>
            <w:rFonts w:ascii="TimesNewRoman" w:eastAsia="TimesNewRoman" w:cs="TimesNewRoman"/>
            <w:kern w:val="0"/>
            <w:sz w:val="23"/>
            <w:szCs w:val="23"/>
          </w:rPr>
          <w:t>environment</w:t>
        </w:r>
        <w:r w:rsidR="00005478">
          <w:rPr>
            <w:rFonts w:ascii="TimesNewRoman" w:eastAsia="TimesNewRoman" w:cs="TimesNewRoman" w:hint="eastAsia"/>
            <w:kern w:val="0"/>
            <w:sz w:val="23"/>
            <w:szCs w:val="23"/>
          </w:rPr>
          <w:t xml:space="preserve"> monitoring</w:t>
        </w:r>
        <w:r w:rsidR="00A01D2C" w:rsidRPr="00F57D46">
          <w:rPr>
            <w:rFonts w:ascii="TimesNewRoman" w:eastAsia="TimesNewRoman" w:cs="TimesNewRoman" w:hint="eastAsia"/>
            <w:kern w:val="0"/>
            <w:sz w:val="23"/>
            <w:szCs w:val="23"/>
          </w:rPr>
          <w:t xml:space="preserve"> </w:t>
        </w:r>
      </w:ins>
      <w:ins w:id="67" w:author="lxf" w:date="2010-05-08T14:32:00Z">
        <w:r w:rsidR="00A01D2C">
          <w:rPr>
            <w:rFonts w:ascii="TimesNewRoman" w:eastAsia="TimesNewRoman" w:cs="TimesNewRoman" w:hint="eastAsia"/>
            <w:kern w:val="0"/>
            <w:sz w:val="23"/>
            <w:szCs w:val="23"/>
          </w:rPr>
          <w:t xml:space="preserve">et al. </w:t>
        </w:r>
      </w:ins>
      <w:ins w:id="68" w:author="lxf" w:date="2010-05-08T14:41:00Z">
        <w:r w:rsidR="00005478">
          <w:rPr>
            <w:rFonts w:ascii="TimesNewRoman" w:eastAsia="TimesNewRoman" w:cs="TimesNewRoman" w:hint="eastAsia"/>
            <w:kern w:val="0"/>
            <w:sz w:val="23"/>
            <w:szCs w:val="23"/>
          </w:rPr>
          <w:t xml:space="preserve">However, </w:t>
        </w:r>
      </w:ins>
      <w:moveTo w:id="69" w:author="lxf" w:date="2010-05-08T13:54:00Z">
        <w:del w:id="70" w:author="lxf" w:date="2010-05-08T14:15:00Z">
          <w:r w:rsidDel="008670E0">
            <w:rPr>
              <w:rFonts w:ascii="TimesNewRoman" w:eastAsia="TimesNewRoman" w:cs="TimesNewRoman" w:hint="eastAsia"/>
              <w:kern w:val="0"/>
              <w:sz w:val="23"/>
              <w:szCs w:val="23"/>
            </w:rPr>
            <w:delText xml:space="preserve"> and connectivity, </w:delText>
          </w:r>
        </w:del>
        <w:r>
          <w:rPr>
            <w:rFonts w:ascii="TimesNewRoman" w:eastAsia="TimesNewRoman" w:cs="TimesNewRoman" w:hint="eastAsia"/>
            <w:kern w:val="0"/>
            <w:sz w:val="23"/>
            <w:szCs w:val="23"/>
          </w:rPr>
          <w:t>to the authors</w:t>
        </w:r>
        <w:r>
          <w:rPr>
            <w:rFonts w:ascii="TimesNewRoman" w:eastAsia="TimesNewRoman" w:cs="TimesNewRoman"/>
            <w:kern w:val="0"/>
            <w:sz w:val="23"/>
            <w:szCs w:val="23"/>
          </w:rPr>
          <w:t>’</w:t>
        </w:r>
        <w:r>
          <w:rPr>
            <w:rFonts w:ascii="TimesNewRoman" w:eastAsia="TimesNewRoman" w:cs="TimesNewRoman" w:hint="eastAsia"/>
            <w:kern w:val="0"/>
            <w:sz w:val="23"/>
            <w:szCs w:val="23"/>
          </w:rPr>
          <w:t xml:space="preserve"> best knowledge, none of them can be applied to a special monitoring area, structural health monitoring (SHM).</w:t>
        </w:r>
      </w:moveTo>
    </w:p>
    <w:p w:rsidR="00C667F8" w:rsidRPr="00005478" w:rsidRDefault="00C667F8" w:rsidP="00C667F8">
      <w:pPr>
        <w:tabs>
          <w:tab w:val="num" w:pos="720"/>
        </w:tabs>
        <w:autoSpaceDE w:val="0"/>
        <w:autoSpaceDN w:val="0"/>
        <w:adjustRightInd w:val="0"/>
        <w:rPr>
          <w:rFonts w:ascii="TimesNewRoman" w:eastAsia="TimesNewRoman" w:cs="TimesNewRoman"/>
          <w:kern w:val="0"/>
          <w:sz w:val="23"/>
          <w:szCs w:val="23"/>
        </w:rPr>
      </w:pPr>
    </w:p>
    <w:p w:rsidR="00C667F8" w:rsidRPr="00F57D46" w:rsidDel="00814F4B" w:rsidRDefault="00C667F8" w:rsidP="00C667F8">
      <w:pPr>
        <w:autoSpaceDE w:val="0"/>
        <w:autoSpaceDN w:val="0"/>
        <w:adjustRightInd w:val="0"/>
        <w:rPr>
          <w:del w:id="71" w:author="lxf" w:date="2010-05-14T10:25:00Z"/>
          <w:rFonts w:ascii="TimesNewRoman" w:eastAsia="TimesNewRoman" w:cs="TimesNewRoman"/>
          <w:kern w:val="0"/>
          <w:sz w:val="23"/>
          <w:szCs w:val="23"/>
        </w:rPr>
      </w:pPr>
      <w:moveTo w:id="72" w:author="lxf" w:date="2010-05-08T13:54:00Z">
        <w:r w:rsidRPr="00F57D46">
          <w:rPr>
            <w:rFonts w:ascii="TimesNewRoman" w:eastAsia="TimesNewRoman" w:cs="TimesNewRoman" w:hint="eastAsia"/>
            <w:kern w:val="0"/>
            <w:sz w:val="23"/>
            <w:szCs w:val="23"/>
          </w:rPr>
          <w:t>T</w:t>
        </w:r>
        <w:r w:rsidRPr="00F57D46">
          <w:rPr>
            <w:rFonts w:ascii="TimesNewRoman" w:eastAsia="TimesNewRoman" w:cs="TimesNewRoman"/>
            <w:kern w:val="0"/>
            <w:sz w:val="23"/>
            <w:szCs w:val="23"/>
          </w:rPr>
          <w:t>he objective of</w:t>
        </w:r>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SHM</w:t>
        </w:r>
        <w:r w:rsidRPr="00F57D46">
          <w:rPr>
            <w:rFonts w:ascii="TimesNewRoman" w:eastAsia="TimesNewRoman" w:cs="TimesNewRoman" w:hint="eastAsia"/>
            <w:kern w:val="0"/>
            <w:sz w:val="23"/>
            <w:szCs w:val="23"/>
          </w:rPr>
          <w:t xml:space="preserve"> is to </w:t>
        </w:r>
        <w:r w:rsidRPr="00F57D46">
          <w:rPr>
            <w:rFonts w:ascii="TimesNewRoman" w:eastAsia="TimesNewRoman" w:cs="TimesNewRoman"/>
            <w:kern w:val="0"/>
            <w:sz w:val="23"/>
            <w:szCs w:val="23"/>
          </w:rPr>
          <w:t>monitor the integrity of structures and pinpoint</w:t>
        </w:r>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 xml:space="preserve">the existence and location of </w:t>
        </w:r>
        <w:r w:rsidRPr="00F57D46">
          <w:rPr>
            <w:rFonts w:ascii="TimesNewRoman" w:eastAsia="TimesNewRoman" w:cs="TimesNewRoman" w:hint="eastAsia"/>
            <w:kern w:val="0"/>
            <w:sz w:val="23"/>
            <w:szCs w:val="23"/>
          </w:rPr>
          <w:t>possible</w:t>
        </w:r>
        <w:r w:rsidRPr="00F57D46">
          <w:rPr>
            <w:rFonts w:ascii="TimesNewRoman" w:eastAsia="TimesNewRoman" w:cs="TimesNewRoman"/>
            <w:kern w:val="0"/>
            <w:sz w:val="23"/>
            <w:szCs w:val="23"/>
          </w:rPr>
          <w:t xml:space="preserve"> damage</w:t>
        </w:r>
        <w:r w:rsidRPr="00F57D46">
          <w:rPr>
            <w:rFonts w:ascii="TimesNewRoman" w:eastAsia="TimesNewRoman" w:cs="TimesNewRoman" w:hint="eastAsia"/>
            <w:kern w:val="0"/>
            <w:sz w:val="23"/>
            <w:szCs w:val="23"/>
          </w:rPr>
          <w:t xml:space="preserve">. Damage is the change of </w:t>
        </w:r>
        <w:r w:rsidRPr="00F57D46">
          <w:rPr>
            <w:rFonts w:ascii="TimesNewRoman" w:eastAsia="TimesNewRoman" w:cs="TimesNewRoman"/>
            <w:kern w:val="0"/>
            <w:sz w:val="23"/>
            <w:szCs w:val="23"/>
          </w:rPr>
          <w:t>internal properties of the structure (mass,</w:t>
        </w:r>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damping, stiffness)</w:t>
        </w:r>
        <w:r w:rsidRPr="00F57D46">
          <w:rPr>
            <w:rFonts w:ascii="TimesNewRoman" w:eastAsia="TimesNewRoman" w:cs="TimesNewRoman" w:hint="eastAsia"/>
            <w:kern w:val="0"/>
            <w:sz w:val="23"/>
            <w:szCs w:val="23"/>
          </w:rPr>
          <w:t xml:space="preserve"> and </w:t>
        </w:r>
        <w:del w:id="73" w:author="lxf" w:date="2010-05-14T10:22:00Z">
          <w:r w:rsidRPr="00F57D46" w:rsidDel="00814F4B">
            <w:rPr>
              <w:rFonts w:ascii="TimesNewRoman" w:eastAsia="TimesNewRoman" w:cs="TimesNewRoman" w:hint="eastAsia"/>
              <w:kern w:val="0"/>
              <w:sz w:val="23"/>
              <w:szCs w:val="23"/>
            </w:rPr>
            <w:delText>the detection of damage</w:delText>
          </w:r>
        </w:del>
      </w:moveTo>
      <w:ins w:id="74" w:author="lxf" w:date="2010-05-14T10:22:00Z">
        <w:r w:rsidR="00814F4B">
          <w:rPr>
            <w:rFonts w:ascii="TimesNewRoman" w:eastAsia="TimesNewRoman" w:cs="TimesNewRoman" w:hint="eastAsia"/>
            <w:kern w:val="0"/>
            <w:sz w:val="23"/>
            <w:szCs w:val="23"/>
          </w:rPr>
          <w:t>its detection</w:t>
        </w:r>
      </w:ins>
      <w:moveTo w:id="75" w:author="lxf" w:date="2010-05-08T13:54:00Z">
        <w:r w:rsidRPr="00F57D46">
          <w:rPr>
            <w:rFonts w:ascii="TimesNewRoman" w:eastAsia="TimesNewRoman" w:cs="TimesNewRoman" w:hint="eastAsia"/>
            <w:kern w:val="0"/>
            <w:sz w:val="23"/>
            <w:szCs w:val="23"/>
          </w:rPr>
          <w:t xml:space="preserve"> is not as straightforward as </w:t>
        </w:r>
      </w:moveTo>
      <w:ins w:id="76" w:author="lxf" w:date="2010-05-14T10:23:00Z">
        <w:r w:rsidR="00814F4B">
          <w:rPr>
            <w:rFonts w:ascii="TimesNewRoman" w:eastAsia="TimesNewRoman" w:cs="TimesNewRoman" w:hint="eastAsia"/>
            <w:kern w:val="0"/>
            <w:sz w:val="23"/>
            <w:szCs w:val="23"/>
          </w:rPr>
          <w:t xml:space="preserve">was </w:t>
        </w:r>
      </w:ins>
      <w:moveTo w:id="77" w:author="lxf" w:date="2010-05-08T13:54:00Z">
        <w:del w:id="78" w:author="lxf" w:date="2010-05-14T10:22:00Z">
          <w:r w:rsidRPr="00F57D46" w:rsidDel="00814F4B">
            <w:rPr>
              <w:rFonts w:ascii="TimesNewRoman" w:eastAsia="TimesNewRoman" w:cs="TimesNewRoman" w:hint="eastAsia"/>
              <w:kern w:val="0"/>
              <w:sz w:val="23"/>
              <w:szCs w:val="23"/>
            </w:rPr>
            <w:delText xml:space="preserve">the </w:delText>
          </w:r>
        </w:del>
      </w:moveTo>
      <w:ins w:id="79" w:author="lxf" w:date="2010-05-14T10:22:00Z">
        <w:r w:rsidR="00814F4B">
          <w:rPr>
            <w:rFonts w:ascii="TimesNewRoman" w:eastAsia="TimesNewRoman" w:cs="TimesNewRoman" w:hint="eastAsia"/>
            <w:kern w:val="0"/>
            <w:sz w:val="23"/>
            <w:szCs w:val="23"/>
          </w:rPr>
          <w:t xml:space="preserve">in most of the traditional </w:t>
        </w:r>
      </w:ins>
      <w:ins w:id="80" w:author="lxf" w:date="2010-05-14T10:23:00Z">
        <w:r w:rsidR="00814F4B">
          <w:rPr>
            <w:rFonts w:ascii="TimesNewRoman" w:eastAsia="TimesNewRoman" w:cs="TimesNewRoman" w:hint="eastAsia"/>
            <w:kern w:val="0"/>
            <w:sz w:val="23"/>
            <w:szCs w:val="23"/>
          </w:rPr>
          <w:t xml:space="preserve">monitoring or </w:t>
        </w:r>
        <w:r w:rsidR="00814F4B">
          <w:rPr>
            <w:rFonts w:ascii="TimesNewRoman" w:eastAsia="TimesNewRoman" w:cs="TimesNewRoman"/>
            <w:kern w:val="0"/>
            <w:sz w:val="23"/>
            <w:szCs w:val="23"/>
          </w:rPr>
          <w:t>surveillance</w:t>
        </w:r>
        <w:r w:rsidR="00814F4B">
          <w:rPr>
            <w:rFonts w:ascii="TimesNewRoman" w:eastAsia="TimesNewRoman" w:cs="TimesNewRoman" w:hint="eastAsia"/>
            <w:kern w:val="0"/>
            <w:sz w:val="23"/>
            <w:szCs w:val="23"/>
          </w:rPr>
          <w:t xml:space="preserve"> </w:t>
        </w:r>
      </w:ins>
      <w:ins w:id="81" w:author="lxf" w:date="2010-05-14T10:22:00Z">
        <w:r w:rsidR="00814F4B">
          <w:rPr>
            <w:rFonts w:ascii="TimesNewRoman" w:eastAsia="TimesNewRoman" w:cs="TimesNewRoman" w:hint="eastAsia"/>
            <w:kern w:val="0"/>
            <w:sz w:val="23"/>
            <w:szCs w:val="23"/>
          </w:rPr>
          <w:t>applications of WSN</w:t>
        </w:r>
      </w:ins>
      <w:moveTo w:id="82" w:author="lxf" w:date="2010-05-08T13:54:00Z">
        <w:del w:id="83" w:author="lxf" w:date="2010-05-14T10:22:00Z">
          <w:r w:rsidRPr="00F57D46" w:rsidDel="00814F4B">
            <w:rPr>
              <w:rFonts w:ascii="TimesNewRoman" w:eastAsia="TimesNewRoman" w:cs="TimesNewRoman" w:hint="eastAsia"/>
              <w:kern w:val="0"/>
              <w:sz w:val="23"/>
              <w:szCs w:val="23"/>
            </w:rPr>
            <w:delText>intruder detection</w:delText>
          </w:r>
        </w:del>
        <w:del w:id="84" w:author="lxf" w:date="2010-05-08T15:14:00Z">
          <w:r w:rsidRPr="00F57D46" w:rsidDel="00480566">
            <w:rPr>
              <w:rFonts w:ascii="TimesNewRoman" w:eastAsia="TimesNewRoman" w:cs="TimesNewRoman" w:hint="eastAsia"/>
              <w:kern w:val="0"/>
              <w:sz w:val="23"/>
              <w:szCs w:val="23"/>
            </w:rPr>
            <w:delText xml:space="preserve"> in battlefield surveillance or </w:delText>
          </w:r>
        </w:del>
        <w:del w:id="85" w:author="lxf" w:date="2010-05-14T10:22:00Z">
          <w:r w:rsidRPr="00F57D46" w:rsidDel="00814F4B">
            <w:rPr>
              <w:rFonts w:ascii="TimesNewRoman" w:eastAsia="TimesNewRoman" w:cs="TimesNewRoman" w:hint="eastAsia"/>
              <w:kern w:val="0"/>
              <w:sz w:val="23"/>
              <w:szCs w:val="23"/>
            </w:rPr>
            <w:delText>fire detection</w:delText>
          </w:r>
        </w:del>
        <w:del w:id="86" w:author="lxf" w:date="2010-05-08T15:15:00Z">
          <w:r w:rsidRPr="00F57D46" w:rsidDel="00480566">
            <w:rPr>
              <w:rFonts w:ascii="TimesNewRoman" w:eastAsia="TimesNewRoman" w:cs="TimesNewRoman" w:hint="eastAsia"/>
              <w:kern w:val="0"/>
              <w:sz w:val="23"/>
              <w:szCs w:val="23"/>
            </w:rPr>
            <w:delText xml:space="preserve"> in </w:delText>
          </w:r>
          <w:r w:rsidRPr="00F57D46" w:rsidDel="00480566">
            <w:rPr>
              <w:rFonts w:ascii="TimesNewRoman" w:eastAsia="TimesNewRoman" w:cs="TimesNewRoman"/>
              <w:kern w:val="0"/>
              <w:sz w:val="23"/>
              <w:szCs w:val="23"/>
            </w:rPr>
            <w:delText>environment</w:delText>
          </w:r>
          <w:r w:rsidRPr="00F57D46" w:rsidDel="00480566">
            <w:rPr>
              <w:rFonts w:ascii="TimesNewRoman" w:eastAsia="TimesNewRoman" w:cs="TimesNewRoman" w:hint="eastAsia"/>
              <w:kern w:val="0"/>
              <w:sz w:val="23"/>
              <w:szCs w:val="23"/>
            </w:rPr>
            <w:delText xml:space="preserve"> monitoring</w:delText>
          </w:r>
        </w:del>
        <w:r w:rsidRPr="00F57D46">
          <w:rPr>
            <w:rFonts w:ascii="TimesNewRoman" w:eastAsia="TimesNewRoman" w:cs="TimesNewRoman" w:hint="eastAsia"/>
            <w:kern w:val="0"/>
            <w:sz w:val="23"/>
            <w:szCs w:val="23"/>
          </w:rPr>
          <w:t xml:space="preserve">, where sensors can directly give 0/1 information to indicate the </w:t>
        </w:r>
        <w:r w:rsidRPr="00F57D46">
          <w:rPr>
            <w:rFonts w:ascii="TimesNewRoman" w:eastAsia="TimesNewRoman" w:cs="TimesNewRoman"/>
            <w:kern w:val="0"/>
            <w:sz w:val="23"/>
            <w:szCs w:val="23"/>
          </w:rPr>
          <w:t>occurrence</w:t>
        </w:r>
        <w:r w:rsidRPr="00F57D46">
          <w:rPr>
            <w:rFonts w:ascii="TimesNewRoman" w:eastAsia="TimesNewRoman" w:cs="TimesNewRoman" w:hint="eastAsia"/>
            <w:kern w:val="0"/>
            <w:sz w:val="23"/>
            <w:szCs w:val="23"/>
          </w:rPr>
          <w:t xml:space="preserve"> of event. </w:t>
        </w:r>
        <w:del w:id="87" w:author="lxf" w:date="2010-05-14T10:25:00Z">
          <w:r w:rsidRPr="00F57D46" w:rsidDel="00814F4B">
            <w:rPr>
              <w:rFonts w:ascii="TimesNewRoman" w:eastAsia="TimesNewRoman" w:cs="TimesNewRoman" w:hint="eastAsia"/>
              <w:kern w:val="0"/>
              <w:sz w:val="23"/>
              <w:szCs w:val="23"/>
            </w:rPr>
            <w:delText>Methods</w:delText>
          </w:r>
          <w:r w:rsidRPr="00F57D46" w:rsidDel="00814F4B">
            <w:rPr>
              <w:rFonts w:ascii="TimesNewRoman" w:eastAsia="TimesNewRoman" w:cs="TimesNewRoman"/>
              <w:kern w:val="0"/>
              <w:sz w:val="23"/>
              <w:szCs w:val="23"/>
            </w:rPr>
            <w:delText xml:space="preserve"> </w:delText>
          </w:r>
          <w:r w:rsidRPr="00F57D46" w:rsidDel="00814F4B">
            <w:rPr>
              <w:rFonts w:ascii="TimesNewRoman" w:eastAsia="TimesNewRoman" w:cs="TimesNewRoman" w:hint="eastAsia"/>
              <w:kern w:val="0"/>
              <w:sz w:val="23"/>
              <w:szCs w:val="23"/>
            </w:rPr>
            <w:delText xml:space="preserve">used in SHM </w:delText>
          </w:r>
          <w:r w:rsidRPr="00F57D46" w:rsidDel="00814F4B">
            <w:rPr>
              <w:rFonts w:ascii="TimesNewRoman" w:eastAsia="TimesNewRoman" w:cs="TimesNewRoman"/>
              <w:kern w:val="0"/>
              <w:sz w:val="23"/>
              <w:szCs w:val="23"/>
            </w:rPr>
            <w:delText xml:space="preserve">can be classified into </w:delText>
          </w:r>
          <w:r w:rsidRPr="00F57D46" w:rsidDel="00814F4B">
            <w:rPr>
              <w:rFonts w:ascii="TimesNewRoman" w:eastAsia="TimesNewRoman" w:cs="TimesNewRoman"/>
              <w:kern w:val="0"/>
              <w:sz w:val="23"/>
              <w:szCs w:val="23"/>
            </w:rPr>
            <w:delText>‘</w:delText>
          </w:r>
          <w:r w:rsidRPr="00F57D46" w:rsidDel="00814F4B">
            <w:rPr>
              <w:rFonts w:ascii="TimesNewRoman" w:eastAsia="TimesNewRoman" w:cs="TimesNewRoman"/>
              <w:kern w:val="0"/>
              <w:sz w:val="23"/>
              <w:szCs w:val="23"/>
            </w:rPr>
            <w:delText xml:space="preserve">local </w:delText>
          </w:r>
          <w:r w:rsidRPr="00F57D46" w:rsidDel="00814F4B">
            <w:rPr>
              <w:rFonts w:ascii="TimesNewRoman" w:eastAsia="TimesNewRoman" w:cs="TimesNewRoman" w:hint="eastAsia"/>
              <w:kern w:val="0"/>
              <w:sz w:val="23"/>
              <w:szCs w:val="23"/>
            </w:rPr>
            <w:delText>techniques</w:delText>
          </w:r>
          <w:r w:rsidRPr="00F57D46" w:rsidDel="00814F4B">
            <w:rPr>
              <w:rFonts w:ascii="TimesNewRoman" w:eastAsia="TimesNewRoman" w:cs="TimesNewRoman"/>
              <w:kern w:val="0"/>
              <w:sz w:val="23"/>
              <w:szCs w:val="23"/>
            </w:rPr>
            <w:delText>’</w:delText>
          </w:r>
          <w:r w:rsidRPr="00F57D46" w:rsidDel="00814F4B">
            <w:rPr>
              <w:rFonts w:ascii="TimesNewRoman" w:eastAsia="TimesNewRoman" w:cs="TimesNewRoman"/>
              <w:kern w:val="0"/>
              <w:sz w:val="23"/>
              <w:szCs w:val="23"/>
            </w:rPr>
            <w:delText xml:space="preserve"> and </w:delText>
          </w:r>
          <w:r w:rsidRPr="00F57D46" w:rsidDel="00814F4B">
            <w:rPr>
              <w:rFonts w:ascii="TimesNewRoman" w:eastAsia="TimesNewRoman" w:cs="TimesNewRoman"/>
              <w:kern w:val="0"/>
              <w:sz w:val="23"/>
              <w:szCs w:val="23"/>
            </w:rPr>
            <w:delText>‘</w:delText>
          </w:r>
          <w:r w:rsidRPr="00F57D46" w:rsidDel="00814F4B">
            <w:rPr>
              <w:rFonts w:ascii="TimesNewRoman" w:eastAsia="TimesNewRoman" w:cs="TimesNewRoman"/>
              <w:kern w:val="0"/>
              <w:sz w:val="23"/>
              <w:szCs w:val="23"/>
            </w:rPr>
            <w:delText xml:space="preserve">global </w:delText>
          </w:r>
          <w:r w:rsidRPr="00F57D46" w:rsidDel="00814F4B">
            <w:rPr>
              <w:rFonts w:ascii="TimesNewRoman" w:eastAsia="TimesNewRoman" w:cs="TimesNewRoman" w:hint="eastAsia"/>
              <w:kern w:val="0"/>
              <w:sz w:val="23"/>
              <w:szCs w:val="23"/>
            </w:rPr>
            <w:delText>technique</w:delText>
          </w:r>
          <w:r w:rsidRPr="00F57D46" w:rsidDel="00814F4B">
            <w:rPr>
              <w:rFonts w:ascii="TimesNewRoman" w:eastAsia="TimesNewRoman" w:cs="TimesNewRoman"/>
              <w:kern w:val="0"/>
              <w:sz w:val="23"/>
              <w:szCs w:val="23"/>
            </w:rPr>
            <w:delText>s</w:delText>
          </w:r>
          <w:r w:rsidRPr="00F57D46" w:rsidDel="00814F4B">
            <w:rPr>
              <w:rFonts w:ascii="TimesNewRoman" w:eastAsia="TimesNewRoman" w:cs="TimesNewRoman"/>
              <w:kern w:val="0"/>
              <w:sz w:val="23"/>
              <w:szCs w:val="23"/>
            </w:rPr>
            <w:delText>’</w:delText>
          </w:r>
        </w:del>
        <w:del w:id="88" w:author="lxf" w:date="2010-05-08T15:27:00Z">
          <w:r w:rsidRPr="00F57D46" w:rsidDel="00307AE5">
            <w:rPr>
              <w:rFonts w:ascii="TimesNewRoman" w:eastAsia="TimesNewRoman" w:cs="TimesNewRoman"/>
              <w:kern w:val="0"/>
              <w:sz w:val="23"/>
              <w:szCs w:val="23"/>
            </w:rPr>
            <w:delText xml:space="preserve"> </w:delText>
          </w:r>
          <w:r w:rsidRPr="00F57D46" w:rsidDel="00307AE5">
            <w:rPr>
              <w:rFonts w:ascii="TimesNewRoman" w:eastAsia="TimesNewRoman" w:cs="TimesNewRoman" w:hint="eastAsia"/>
              <w:kern w:val="0"/>
              <w:sz w:val="23"/>
              <w:szCs w:val="23"/>
            </w:rPr>
            <w:delText>[</w:delText>
          </w:r>
        </w:del>
        <w:del w:id="89" w:author="lxf" w:date="2010-05-08T15:13:00Z">
          <w:r w:rsidRPr="00F57D46" w:rsidDel="00480566">
            <w:rPr>
              <w:rFonts w:ascii="TimesNewRoman" w:eastAsia="TimesNewRoman" w:cs="TimesNewRoman"/>
              <w:kern w:val="0"/>
              <w:sz w:val="23"/>
              <w:szCs w:val="23"/>
            </w:rPr>
            <w:endnoteReference w:id="2"/>
          </w:r>
        </w:del>
        <w:del w:id="92" w:author="lxf" w:date="2010-05-08T15:27:00Z">
          <w:r w:rsidRPr="00F57D46" w:rsidDel="00307AE5">
            <w:rPr>
              <w:rFonts w:ascii="TimesNewRoman" w:eastAsia="TimesNewRoman" w:cs="TimesNewRoman" w:hint="eastAsia"/>
              <w:kern w:val="0"/>
              <w:sz w:val="23"/>
              <w:szCs w:val="23"/>
            </w:rPr>
            <w:delText>]</w:delText>
          </w:r>
          <w:r w:rsidRPr="00F57D46" w:rsidDel="00307AE5">
            <w:rPr>
              <w:rFonts w:ascii="TimesNewRoman" w:eastAsia="TimesNewRoman" w:cs="TimesNewRoman"/>
              <w:kern w:val="0"/>
              <w:sz w:val="23"/>
              <w:szCs w:val="23"/>
            </w:rPr>
            <w:delText>.</w:delText>
          </w:r>
        </w:del>
        <w:del w:id="93" w:author="lxf" w:date="2010-05-14T10:25:00Z">
          <w:r w:rsidRPr="00F57D46" w:rsidDel="00814F4B">
            <w:rPr>
              <w:rFonts w:ascii="TimesNewRoman" w:eastAsia="TimesNewRoman" w:cs="TimesNewRoman"/>
              <w:kern w:val="0"/>
              <w:sz w:val="23"/>
              <w:szCs w:val="23"/>
            </w:rPr>
            <w:delText xml:space="preserve"> </w:delText>
          </w:r>
          <w:r w:rsidRPr="00F57D46" w:rsidDel="00814F4B">
            <w:rPr>
              <w:rFonts w:ascii="TimesNewRoman" w:eastAsia="TimesNewRoman" w:cs="TimesNewRoman" w:hint="eastAsia"/>
              <w:kern w:val="0"/>
              <w:sz w:val="23"/>
              <w:szCs w:val="23"/>
            </w:rPr>
            <w:delText>Techniques</w:delText>
          </w:r>
          <w:r w:rsidRPr="00F57D46" w:rsidDel="00814F4B">
            <w:rPr>
              <w:rFonts w:ascii="TimesNewRoman" w:eastAsia="TimesNewRoman" w:cs="TimesNewRoman"/>
              <w:kern w:val="0"/>
              <w:sz w:val="23"/>
              <w:szCs w:val="23"/>
            </w:rPr>
            <w:delText xml:space="preserve"> such as visual</w:delText>
          </w:r>
          <w:r w:rsidRPr="00F57D46" w:rsidDel="00814F4B">
            <w:rPr>
              <w:rFonts w:ascii="TimesNewRoman" w:eastAsia="TimesNewRoman" w:cs="TimesNewRoman" w:hint="eastAsia"/>
              <w:kern w:val="0"/>
              <w:sz w:val="23"/>
              <w:szCs w:val="23"/>
            </w:rPr>
            <w:delText xml:space="preserve"> inspection</w:delText>
          </w:r>
          <w:r w:rsidRPr="00F57D46" w:rsidDel="00814F4B">
            <w:rPr>
              <w:rFonts w:ascii="TimesNewRoman" w:eastAsia="TimesNewRoman" w:cs="TimesNewRoman"/>
              <w:kern w:val="0"/>
              <w:sz w:val="23"/>
              <w:szCs w:val="23"/>
            </w:rPr>
            <w:delText>, acoustic</w:delText>
          </w:r>
          <w:r w:rsidRPr="00F57D46" w:rsidDel="00814F4B">
            <w:rPr>
              <w:rFonts w:ascii="TimesNewRoman" w:eastAsia="TimesNewRoman" w:cs="TimesNewRoman" w:hint="eastAsia"/>
              <w:kern w:val="0"/>
              <w:sz w:val="23"/>
              <w:szCs w:val="23"/>
            </w:rPr>
            <w:delText xml:space="preserve"> or </w:delText>
          </w:r>
          <w:r w:rsidRPr="00F57D46" w:rsidDel="00814F4B">
            <w:rPr>
              <w:rFonts w:ascii="TimesNewRoman" w:eastAsia="TimesNewRoman" w:cs="TimesNewRoman"/>
              <w:kern w:val="0"/>
              <w:sz w:val="23"/>
              <w:szCs w:val="23"/>
            </w:rPr>
            <w:delText>ultrasonic</w:delText>
          </w:r>
          <w:r w:rsidRPr="00F57D46" w:rsidDel="00814F4B">
            <w:rPr>
              <w:rFonts w:ascii="TimesNewRoman" w:eastAsia="TimesNewRoman" w:cs="TimesNewRoman" w:hint="eastAsia"/>
              <w:kern w:val="0"/>
              <w:sz w:val="23"/>
              <w:szCs w:val="23"/>
            </w:rPr>
            <w:delText xml:space="preserve"> methods,</w:delText>
          </w:r>
          <w:r w:rsidRPr="00F57D46" w:rsidDel="00814F4B">
            <w:rPr>
              <w:rFonts w:ascii="TimesNewRoman" w:eastAsia="TimesNewRoman" w:cs="TimesNewRoman"/>
              <w:kern w:val="0"/>
              <w:sz w:val="23"/>
              <w:szCs w:val="23"/>
            </w:rPr>
            <w:delText xml:space="preserve"> magnetic </w:delText>
          </w:r>
          <w:r w:rsidRPr="00F57D46" w:rsidDel="00814F4B">
            <w:rPr>
              <w:rFonts w:ascii="TimesNewRoman" w:eastAsia="TimesNewRoman" w:cs="TimesNewRoman" w:hint="eastAsia"/>
              <w:kern w:val="0"/>
              <w:sz w:val="23"/>
              <w:szCs w:val="23"/>
            </w:rPr>
            <w:delText xml:space="preserve">field methods, eddy current methods, or thermal field methods </w:delText>
          </w:r>
          <w:r w:rsidRPr="00F57D46" w:rsidDel="00814F4B">
            <w:rPr>
              <w:rFonts w:ascii="TimesNewRoman" w:eastAsia="TimesNewRoman" w:cs="TimesNewRoman"/>
              <w:kern w:val="0"/>
              <w:sz w:val="23"/>
              <w:szCs w:val="23"/>
            </w:rPr>
            <w:delText xml:space="preserve">are local in nature and therefore are called </w:delText>
          </w:r>
          <w:r w:rsidRPr="00F57D46" w:rsidDel="00814F4B">
            <w:rPr>
              <w:rFonts w:ascii="TimesNewRoman" w:eastAsia="TimesNewRoman" w:cs="TimesNewRoman"/>
              <w:kern w:val="0"/>
              <w:sz w:val="23"/>
              <w:szCs w:val="23"/>
            </w:rPr>
            <w:delText>‘</w:delText>
          </w:r>
          <w:r w:rsidRPr="00F57D46" w:rsidDel="00814F4B">
            <w:rPr>
              <w:rFonts w:ascii="TimesNewRoman" w:eastAsia="TimesNewRoman" w:cs="TimesNewRoman"/>
              <w:kern w:val="0"/>
              <w:sz w:val="23"/>
              <w:szCs w:val="23"/>
            </w:rPr>
            <w:delText xml:space="preserve">local </w:delText>
          </w:r>
          <w:r w:rsidRPr="00F57D46" w:rsidDel="00814F4B">
            <w:rPr>
              <w:rFonts w:ascii="TimesNewRoman" w:eastAsia="TimesNewRoman" w:cs="TimesNewRoman" w:hint="eastAsia"/>
              <w:kern w:val="0"/>
              <w:sz w:val="23"/>
              <w:szCs w:val="23"/>
            </w:rPr>
            <w:delText>technique</w:delText>
          </w:r>
          <w:r w:rsidRPr="00F57D46" w:rsidDel="00814F4B">
            <w:rPr>
              <w:rFonts w:ascii="TimesNewRoman" w:eastAsia="TimesNewRoman" w:cs="TimesNewRoman"/>
              <w:kern w:val="0"/>
              <w:sz w:val="23"/>
              <w:szCs w:val="23"/>
            </w:rPr>
            <w:delText>s</w:delText>
          </w:r>
          <w:r w:rsidRPr="00F57D46" w:rsidDel="00814F4B">
            <w:rPr>
              <w:rFonts w:ascii="TimesNewRoman" w:eastAsia="TimesNewRoman" w:cs="TimesNewRoman"/>
              <w:kern w:val="0"/>
              <w:sz w:val="23"/>
              <w:szCs w:val="23"/>
            </w:rPr>
            <w:delText>’</w:delText>
          </w:r>
          <w:r w:rsidRPr="00F57D46" w:rsidDel="00814F4B">
            <w:rPr>
              <w:rFonts w:ascii="TimesNewRoman" w:eastAsia="TimesNewRoman" w:cs="TimesNewRoman"/>
              <w:kern w:val="0"/>
              <w:sz w:val="23"/>
              <w:szCs w:val="23"/>
            </w:rPr>
            <w:delText xml:space="preserve">. </w:delText>
          </w:r>
          <w:r w:rsidRPr="00F57D46" w:rsidDel="00814F4B">
            <w:rPr>
              <w:rFonts w:ascii="TimesNewRoman" w:eastAsia="TimesNewRoman" w:cs="TimesNewRoman" w:hint="eastAsia"/>
              <w:kern w:val="0"/>
              <w:sz w:val="23"/>
              <w:szCs w:val="23"/>
            </w:rPr>
            <w:delText xml:space="preserve">The local </w:delText>
          </w:r>
          <w:r w:rsidRPr="00F57D46" w:rsidDel="00814F4B">
            <w:rPr>
              <w:rFonts w:ascii="TimesNewRoman" w:eastAsia="TimesNewRoman" w:cs="TimesNewRoman"/>
              <w:kern w:val="0"/>
              <w:sz w:val="23"/>
              <w:szCs w:val="23"/>
            </w:rPr>
            <w:delText>techniques</w:delText>
          </w:r>
          <w:r w:rsidRPr="00F57D46" w:rsidDel="00814F4B">
            <w:rPr>
              <w:rFonts w:ascii="TimesNewRoman" w:eastAsia="TimesNewRoman" w:cs="TimesNewRoman" w:hint="eastAsia"/>
              <w:kern w:val="0"/>
              <w:sz w:val="23"/>
              <w:szCs w:val="23"/>
            </w:rPr>
            <w:delText xml:space="preserve"> require expensive </w:delText>
          </w:r>
          <w:r w:rsidRPr="00F57D46" w:rsidDel="00814F4B">
            <w:rPr>
              <w:rFonts w:ascii="TimesNewRoman" w:eastAsia="TimesNewRoman" w:cs="TimesNewRoman"/>
              <w:kern w:val="0"/>
              <w:sz w:val="23"/>
              <w:szCs w:val="23"/>
            </w:rPr>
            <w:delText>hand-held instruments (e.g. X-ray machines)</w:delText>
          </w:r>
          <w:r w:rsidRPr="00F57D46" w:rsidDel="00814F4B">
            <w:rPr>
              <w:rFonts w:ascii="TimesNewRoman" w:eastAsia="TimesNewRoman" w:cs="TimesNewRoman" w:hint="eastAsia"/>
              <w:kern w:val="0"/>
              <w:sz w:val="23"/>
              <w:szCs w:val="23"/>
            </w:rPr>
            <w:delText xml:space="preserve"> </w:delText>
          </w:r>
          <w:r w:rsidRPr="00F57D46" w:rsidDel="00814F4B">
            <w:rPr>
              <w:rFonts w:ascii="TimesNewRoman" w:eastAsia="TimesNewRoman" w:cs="TimesNewRoman"/>
              <w:kern w:val="0"/>
              <w:sz w:val="23"/>
              <w:szCs w:val="23"/>
            </w:rPr>
            <w:delText xml:space="preserve">and remote-installed or hand-carried sensors to which </w:delText>
          </w:r>
          <w:r w:rsidRPr="00F57D46" w:rsidDel="00814F4B">
            <w:rPr>
              <w:rFonts w:ascii="TimesNewRoman" w:eastAsia="TimesNewRoman" w:cs="TimesNewRoman" w:hint="eastAsia"/>
              <w:kern w:val="0"/>
              <w:sz w:val="23"/>
              <w:szCs w:val="23"/>
            </w:rPr>
            <w:delText>i</w:delText>
          </w:r>
          <w:r w:rsidRPr="00F57D46" w:rsidDel="00814F4B">
            <w:rPr>
              <w:rFonts w:ascii="TimesNewRoman" w:eastAsia="TimesNewRoman" w:cs="TimesNewRoman"/>
              <w:kern w:val="0"/>
              <w:sz w:val="23"/>
              <w:szCs w:val="23"/>
            </w:rPr>
            <w:delText>nstruments are connected. Data is captured</w:delText>
          </w:r>
          <w:r w:rsidRPr="00F57D46" w:rsidDel="00814F4B">
            <w:rPr>
              <w:rFonts w:ascii="TimesNewRoman" w:eastAsia="TimesNewRoman" w:cs="TimesNewRoman" w:hint="eastAsia"/>
              <w:kern w:val="0"/>
              <w:sz w:val="23"/>
              <w:szCs w:val="23"/>
            </w:rPr>
            <w:delText xml:space="preserve"> </w:delText>
          </w:r>
          <w:r w:rsidRPr="00F57D46" w:rsidDel="00814F4B">
            <w:rPr>
              <w:rFonts w:ascii="TimesNewRoman" w:eastAsia="TimesNewRoman" w:cs="TimesNewRoman"/>
              <w:kern w:val="0"/>
              <w:sz w:val="23"/>
              <w:szCs w:val="23"/>
            </w:rPr>
            <w:delText>locally in the hand-held device for transport back to a central repository for analysis</w:delText>
          </w:r>
          <w:r w:rsidRPr="00F57D46" w:rsidDel="00814F4B">
            <w:rPr>
              <w:rFonts w:ascii="TimesNewRoman" w:eastAsia="TimesNewRoman" w:cs="TimesNewRoman" w:hint="eastAsia"/>
              <w:kern w:val="0"/>
              <w:sz w:val="23"/>
              <w:szCs w:val="23"/>
            </w:rPr>
            <w:delText xml:space="preserve">. </w:delText>
          </w:r>
          <w:r w:rsidRPr="00F57D46" w:rsidDel="00814F4B">
            <w:rPr>
              <w:rFonts w:ascii="TimesNewRoman" w:eastAsia="TimesNewRoman" w:cs="TimesNewRoman"/>
              <w:kern w:val="0"/>
              <w:sz w:val="23"/>
              <w:szCs w:val="23"/>
            </w:rPr>
            <w:delText>Local</w:delText>
          </w:r>
          <w:r w:rsidRPr="00F57D46" w:rsidDel="00814F4B">
            <w:rPr>
              <w:rFonts w:ascii="TimesNewRoman" w:eastAsia="TimesNewRoman" w:cs="TimesNewRoman" w:hint="eastAsia"/>
              <w:kern w:val="0"/>
              <w:sz w:val="23"/>
              <w:szCs w:val="23"/>
            </w:rPr>
            <w:delText xml:space="preserve"> techniques</w:delText>
          </w:r>
          <w:r w:rsidRPr="00F57D46" w:rsidDel="00814F4B">
            <w:rPr>
              <w:rFonts w:ascii="TimesNewRoman" w:eastAsia="TimesNewRoman" w:cs="TimesNewRoman"/>
              <w:kern w:val="0"/>
              <w:sz w:val="23"/>
              <w:szCs w:val="23"/>
            </w:rPr>
            <w:delText xml:space="preserve"> are effective in </w:delText>
          </w:r>
          <w:r w:rsidRPr="00F57D46" w:rsidDel="00814F4B">
            <w:rPr>
              <w:rFonts w:ascii="TimesNewRoman" w:eastAsia="TimesNewRoman" w:cs="TimesNewRoman" w:hint="eastAsia"/>
              <w:kern w:val="0"/>
              <w:sz w:val="23"/>
              <w:szCs w:val="23"/>
            </w:rPr>
            <w:delText>some</w:delText>
          </w:r>
          <w:r w:rsidRPr="00F57D46" w:rsidDel="00814F4B">
            <w:rPr>
              <w:rFonts w:ascii="TimesNewRoman" w:eastAsia="TimesNewRoman" w:cs="TimesNewRoman"/>
              <w:kern w:val="0"/>
              <w:sz w:val="23"/>
              <w:szCs w:val="23"/>
            </w:rPr>
            <w:delText xml:space="preserve"> applications yet have large limitations: they require that the vicinity of the damage is known a-priori and the portion of the structure being inspected is readily accessible.</w:delText>
          </w:r>
          <w:r w:rsidRPr="00F57D46" w:rsidDel="00814F4B">
            <w:rPr>
              <w:rFonts w:ascii="TimesNewRoman" w:eastAsia="TimesNewRoman" w:cs="TimesNewRoman" w:hint="eastAsia"/>
              <w:kern w:val="0"/>
              <w:sz w:val="23"/>
              <w:szCs w:val="23"/>
            </w:rPr>
            <w:delText xml:space="preserve"> These limitations, along with the expensive equipments and requirement of experienced testers make the local techniques unsuitable to be implemented using WSN. Therefore, the local techniques are not considered in this paper.</w:delText>
          </w:r>
        </w:del>
      </w:moveTo>
    </w:p>
    <w:p w:rsidR="00C667F8" w:rsidRPr="00F57D46" w:rsidDel="00814F4B" w:rsidRDefault="00C667F8" w:rsidP="00C667F8">
      <w:pPr>
        <w:autoSpaceDE w:val="0"/>
        <w:autoSpaceDN w:val="0"/>
        <w:adjustRightInd w:val="0"/>
        <w:rPr>
          <w:del w:id="94" w:author="lxf" w:date="2010-05-14T10:25:00Z"/>
          <w:rFonts w:ascii="TimesNewRoman" w:eastAsia="TimesNewRoman" w:cs="TimesNewRoman"/>
          <w:kern w:val="0"/>
          <w:sz w:val="23"/>
          <w:szCs w:val="23"/>
        </w:rPr>
      </w:pPr>
    </w:p>
    <w:p w:rsidR="004D782E" w:rsidRDefault="00C667F8">
      <w:pPr>
        <w:autoSpaceDE w:val="0"/>
        <w:autoSpaceDN w:val="0"/>
        <w:adjustRightInd w:val="0"/>
        <w:rPr>
          <w:rFonts w:ascii="TimesNewRoman" w:eastAsia="TimesNewRoman" w:cs="TimesNewRoman"/>
          <w:kern w:val="0"/>
          <w:sz w:val="23"/>
          <w:szCs w:val="23"/>
        </w:rPr>
      </w:pPr>
      <w:moveTo w:id="95" w:author="lxf" w:date="2010-05-08T13:54:00Z">
        <w:del w:id="96" w:author="lxf" w:date="2010-05-14T10:25:00Z">
          <w:r w:rsidRPr="00F57D46" w:rsidDel="00814F4B">
            <w:rPr>
              <w:rFonts w:ascii="TimesNewRoman" w:eastAsia="TimesNewRoman" w:cs="TimesNewRoman"/>
              <w:kern w:val="0"/>
              <w:sz w:val="23"/>
              <w:szCs w:val="23"/>
            </w:rPr>
            <w:delText xml:space="preserve">In contrast, </w:delText>
          </w:r>
          <w:r w:rsidRPr="00F57D46" w:rsidDel="00814F4B">
            <w:rPr>
              <w:rFonts w:ascii="TimesNewRoman" w:eastAsia="TimesNewRoman" w:cs="TimesNewRoman" w:hint="eastAsia"/>
              <w:kern w:val="0"/>
              <w:sz w:val="23"/>
              <w:szCs w:val="23"/>
            </w:rPr>
            <w:delText>the SHM process using</w:delText>
          </w:r>
          <w:r w:rsidRPr="00F57D46" w:rsidDel="00814F4B">
            <w:rPr>
              <w:rFonts w:ascii="TimesNewRoman" w:eastAsia="TimesNewRoman" w:cs="TimesNewRoman"/>
              <w:kern w:val="0"/>
              <w:sz w:val="23"/>
              <w:szCs w:val="23"/>
            </w:rPr>
            <w:delText xml:space="preserve"> global </w:delText>
          </w:r>
          <w:r w:rsidRPr="00F57D46" w:rsidDel="00814F4B">
            <w:rPr>
              <w:rFonts w:ascii="TimesNewRoman" w:eastAsia="TimesNewRoman" w:cs="TimesNewRoman" w:hint="eastAsia"/>
              <w:kern w:val="0"/>
              <w:sz w:val="23"/>
              <w:szCs w:val="23"/>
            </w:rPr>
            <w:delText>techniques can be made fully automatic</w:delText>
          </w:r>
          <w:r w:rsidDel="00814F4B">
            <w:rPr>
              <w:rFonts w:ascii="TimesNewRoman" w:eastAsia="TimesNewRoman" w:cs="TimesNewRoman" w:hint="eastAsia"/>
              <w:kern w:val="0"/>
              <w:sz w:val="23"/>
              <w:szCs w:val="23"/>
            </w:rPr>
            <w:delText xml:space="preserve">. </w:delText>
          </w:r>
          <w:r w:rsidRPr="00F57D46" w:rsidDel="00814F4B">
            <w:rPr>
              <w:rFonts w:ascii="TimesNewRoman" w:eastAsia="TimesNewRoman" w:cs="TimesNewRoman" w:hint="eastAsia"/>
              <w:kern w:val="0"/>
              <w:sz w:val="23"/>
              <w:szCs w:val="23"/>
            </w:rPr>
            <w:delText xml:space="preserve"> WSN is </w:delText>
          </w:r>
          <w:r w:rsidDel="00814F4B">
            <w:rPr>
              <w:rFonts w:ascii="TimesNewRoman" w:eastAsia="TimesNewRoman" w:cs="TimesNewRoman" w:hint="eastAsia"/>
              <w:kern w:val="0"/>
              <w:sz w:val="23"/>
              <w:szCs w:val="23"/>
            </w:rPr>
            <w:delText xml:space="preserve">also </w:delText>
          </w:r>
          <w:r w:rsidRPr="00F57D46" w:rsidDel="00814F4B">
            <w:rPr>
              <w:rFonts w:ascii="TimesNewRoman" w:eastAsia="TimesNewRoman" w:cs="TimesNewRoman" w:hint="eastAsia"/>
              <w:kern w:val="0"/>
              <w:sz w:val="23"/>
              <w:szCs w:val="23"/>
            </w:rPr>
            <w:delText>a suitable platform</w:delText>
          </w:r>
          <w:r w:rsidDel="00814F4B">
            <w:rPr>
              <w:rFonts w:ascii="TimesNewRoman" w:eastAsia="TimesNewRoman" w:cs="TimesNewRoman" w:hint="eastAsia"/>
              <w:kern w:val="0"/>
              <w:sz w:val="23"/>
              <w:szCs w:val="23"/>
            </w:rPr>
            <w:delText xml:space="preserve"> in these techniques</w:delText>
          </w:r>
          <w:r w:rsidRPr="00F57D46" w:rsidDel="00814F4B">
            <w:rPr>
              <w:rFonts w:ascii="TimesNewRoman" w:eastAsia="TimesNewRoman" w:cs="TimesNewRoman" w:hint="eastAsia"/>
              <w:kern w:val="0"/>
              <w:sz w:val="23"/>
              <w:szCs w:val="23"/>
            </w:rPr>
            <w:delText>, especially when it is applied to monitor large and complex structures. In global</w:delText>
          </w:r>
          <w:r w:rsidRPr="00F57D46" w:rsidDel="00814F4B">
            <w:rPr>
              <w:rFonts w:ascii="TimesNewRoman" w:eastAsia="TimesNewRoman" w:cs="TimesNewRoman"/>
              <w:kern w:val="0"/>
              <w:sz w:val="23"/>
              <w:szCs w:val="23"/>
            </w:rPr>
            <w:delText xml:space="preserve"> </w:delText>
          </w:r>
          <w:r w:rsidRPr="00F57D46" w:rsidDel="00814F4B">
            <w:rPr>
              <w:rFonts w:ascii="TimesNewRoman" w:eastAsia="TimesNewRoman" w:cs="TimesNewRoman" w:hint="eastAsia"/>
              <w:kern w:val="0"/>
              <w:sz w:val="23"/>
              <w:szCs w:val="23"/>
            </w:rPr>
            <w:delText xml:space="preserve">techniques, </w:delText>
          </w:r>
        </w:del>
      </w:moveTo>
      <w:ins w:id="97" w:author="lxf" w:date="2010-05-14T10:25:00Z">
        <w:r w:rsidR="00814F4B">
          <w:rPr>
            <w:rFonts w:ascii="TimesNewRoman" w:eastAsia="TimesNewRoman" w:cs="TimesNewRoman" w:hint="eastAsia"/>
            <w:kern w:val="0"/>
            <w:sz w:val="23"/>
            <w:szCs w:val="23"/>
          </w:rPr>
          <w:t xml:space="preserve">In SHM, </w:t>
        </w:r>
      </w:ins>
      <w:moveTo w:id="98" w:author="lxf" w:date="2010-05-08T13:54:00Z">
        <w:r w:rsidRPr="00F57D46">
          <w:rPr>
            <w:rFonts w:ascii="TimesNewRoman" w:eastAsia="TimesNewRoman" w:cs="TimesNewRoman" w:hint="eastAsia"/>
            <w:kern w:val="0"/>
            <w:sz w:val="23"/>
            <w:szCs w:val="23"/>
          </w:rPr>
          <w:t xml:space="preserve">sensors like accelerometers, strain </w:t>
        </w:r>
        <w:r w:rsidRPr="00F57D46">
          <w:rPr>
            <w:rFonts w:ascii="TimesNewRoman" w:eastAsia="TimesNewRoman" w:cs="TimesNewRoman"/>
            <w:kern w:val="0"/>
            <w:sz w:val="23"/>
            <w:szCs w:val="23"/>
          </w:rPr>
          <w:t>gauges</w:t>
        </w:r>
        <w:r w:rsidRPr="00F57D46">
          <w:rPr>
            <w:rFonts w:ascii="TimesNewRoman" w:eastAsia="TimesNewRoman" w:cs="TimesNewRoman" w:hint="eastAsia"/>
            <w:kern w:val="0"/>
            <w:sz w:val="23"/>
            <w:szCs w:val="23"/>
          </w:rPr>
          <w:t xml:space="preserve"> are deployed on a structure to measure its vibration</w:t>
        </w:r>
        <w:r>
          <w:rPr>
            <w:rFonts w:ascii="TimesNewRoman" w:eastAsia="TimesNewRoman" w:cs="TimesNewRoman" w:hint="eastAsia"/>
            <w:kern w:val="0"/>
            <w:sz w:val="23"/>
            <w:szCs w:val="23"/>
          </w:rPr>
          <w:t>.</w:t>
        </w:r>
        <w:r w:rsidRPr="00F57D46">
          <w:rPr>
            <w:rFonts w:ascii="TimesNewRoman" w:eastAsia="TimesNewRoman" w:cs="TimesNewRoman" w:hint="eastAsia"/>
            <w:kern w:val="0"/>
            <w:sz w:val="23"/>
            <w:szCs w:val="23"/>
          </w:rPr>
          <w:t xml:space="preserve"> </w:t>
        </w:r>
      </w:moveTo>
      <w:ins w:id="99" w:author="lxf" w:date="2010-05-14T10:26:00Z">
        <w:r w:rsidR="00814F4B">
          <w:rPr>
            <w:rFonts w:ascii="TimesNewRoman" w:eastAsia="TimesNewRoman" w:cs="TimesNewRoman" w:hint="eastAsia"/>
            <w:kern w:val="0"/>
            <w:sz w:val="23"/>
            <w:szCs w:val="23"/>
          </w:rPr>
          <w:t>C</w:t>
        </w:r>
        <w:r w:rsidR="00814F4B" w:rsidRPr="00F57D46">
          <w:rPr>
            <w:rFonts w:ascii="TimesNewRoman" w:eastAsia="TimesNewRoman" w:cs="TimesNewRoman"/>
            <w:kern w:val="0"/>
            <w:sz w:val="23"/>
            <w:szCs w:val="23"/>
          </w:rPr>
          <w:t>hanges in the vibration characteristics</w:t>
        </w:r>
        <w:r w:rsidR="00814F4B" w:rsidRPr="00F57D46">
          <w:rPr>
            <w:rFonts w:ascii="TimesNewRoman" w:eastAsia="TimesNewRoman" w:cs="TimesNewRoman" w:hint="eastAsia"/>
            <w:kern w:val="0"/>
            <w:sz w:val="23"/>
            <w:szCs w:val="23"/>
          </w:rPr>
          <w:t xml:space="preserve"> (i.e. modal parameters)</w:t>
        </w:r>
        <w:r w:rsidR="00814F4B" w:rsidRPr="00F57D46">
          <w:rPr>
            <w:rFonts w:ascii="TimesNewRoman" w:eastAsia="TimesNewRoman" w:cs="TimesNewRoman"/>
            <w:kern w:val="0"/>
            <w:sz w:val="23"/>
            <w:szCs w:val="23"/>
          </w:rPr>
          <w:t xml:space="preserve"> of the structures</w:t>
        </w:r>
        <w:r w:rsidR="00814F4B" w:rsidRPr="00F57D46" w:rsidDel="00814F4B">
          <w:rPr>
            <w:rFonts w:ascii="TimesNewRoman" w:eastAsia="TimesNewRoman" w:cs="TimesNewRoman" w:hint="eastAsia"/>
            <w:kern w:val="0"/>
            <w:sz w:val="23"/>
            <w:szCs w:val="23"/>
          </w:rPr>
          <w:t xml:space="preserve"> </w:t>
        </w:r>
        <w:r w:rsidR="00814F4B">
          <w:rPr>
            <w:rFonts w:ascii="TimesNewRoman" w:eastAsia="TimesNewRoman" w:cs="TimesNewRoman" w:hint="eastAsia"/>
            <w:kern w:val="0"/>
            <w:sz w:val="23"/>
            <w:szCs w:val="23"/>
          </w:rPr>
          <w:t xml:space="preserve">are identified and from which, </w:t>
        </w:r>
      </w:ins>
      <w:moveTo w:id="100" w:author="lxf" w:date="2010-05-08T13:54:00Z">
        <w:del w:id="101" w:author="lxf" w:date="2010-05-14T10:25:00Z">
          <w:r w:rsidRPr="00F57D46" w:rsidDel="00814F4B">
            <w:rPr>
              <w:rFonts w:ascii="TimesNewRoman" w:eastAsia="TimesNewRoman" w:cs="TimesNewRoman" w:hint="eastAsia"/>
              <w:kern w:val="0"/>
              <w:sz w:val="23"/>
              <w:szCs w:val="23"/>
            </w:rPr>
            <w:delText xml:space="preserve">Global </w:delText>
          </w:r>
          <w:r w:rsidRPr="00F57D46" w:rsidDel="00814F4B">
            <w:rPr>
              <w:rFonts w:ascii="TimesNewRoman" w:eastAsia="TimesNewRoman" w:cs="TimesNewRoman"/>
              <w:kern w:val="0"/>
              <w:sz w:val="23"/>
              <w:szCs w:val="23"/>
            </w:rPr>
            <w:delText>techniques</w:delText>
          </w:r>
          <w:r w:rsidRPr="00F57D46" w:rsidDel="00814F4B">
            <w:rPr>
              <w:rFonts w:ascii="TimesNewRoman" w:eastAsia="TimesNewRoman" w:cs="TimesNewRoman" w:hint="eastAsia"/>
              <w:kern w:val="0"/>
              <w:sz w:val="23"/>
              <w:szCs w:val="23"/>
            </w:rPr>
            <w:delText xml:space="preserve"> </w:delText>
          </w:r>
          <w:r w:rsidDel="00814F4B">
            <w:rPr>
              <w:rFonts w:ascii="TimesNewRoman" w:eastAsia="TimesNewRoman" w:cs="TimesNewRoman" w:hint="eastAsia"/>
              <w:kern w:val="0"/>
              <w:sz w:val="23"/>
              <w:szCs w:val="23"/>
            </w:rPr>
            <w:delText>detect s</w:delText>
          </w:r>
        </w:del>
      </w:moveTo>
      <w:ins w:id="102" w:author="lxf" w:date="2010-05-14T10:26:00Z">
        <w:r w:rsidR="00814F4B">
          <w:rPr>
            <w:rFonts w:ascii="TimesNewRoman" w:eastAsia="TimesNewRoman" w:cs="TimesNewRoman" w:hint="eastAsia"/>
            <w:kern w:val="0"/>
            <w:sz w:val="23"/>
            <w:szCs w:val="23"/>
          </w:rPr>
          <w:t>s</w:t>
        </w:r>
      </w:ins>
      <w:moveTo w:id="103" w:author="lxf" w:date="2010-05-08T13:54:00Z">
        <w:r>
          <w:rPr>
            <w:rFonts w:ascii="TimesNewRoman" w:eastAsia="TimesNewRoman" w:cs="TimesNewRoman" w:hint="eastAsia"/>
            <w:kern w:val="0"/>
            <w:sz w:val="23"/>
            <w:szCs w:val="23"/>
          </w:rPr>
          <w:t xml:space="preserve">tructural </w:t>
        </w:r>
        <w:r w:rsidRPr="00F57D46">
          <w:rPr>
            <w:rFonts w:ascii="TimesNewRoman" w:eastAsia="TimesNewRoman" w:cs="TimesNewRoman" w:hint="eastAsia"/>
            <w:kern w:val="0"/>
            <w:sz w:val="23"/>
            <w:szCs w:val="23"/>
          </w:rPr>
          <w:t xml:space="preserve">damage </w:t>
        </w:r>
      </w:moveTo>
      <w:ins w:id="104" w:author="lxf" w:date="2010-05-14T10:25:00Z">
        <w:r w:rsidR="00814F4B">
          <w:rPr>
            <w:rFonts w:ascii="TimesNewRoman" w:eastAsia="TimesNewRoman" w:cs="TimesNewRoman" w:hint="eastAsia"/>
            <w:kern w:val="0"/>
            <w:sz w:val="23"/>
            <w:szCs w:val="23"/>
          </w:rPr>
          <w:t>is detected</w:t>
        </w:r>
      </w:ins>
      <w:ins w:id="105" w:author="lxf" w:date="2010-05-14T19:42:00Z">
        <w:r w:rsidR="00857C42">
          <w:rPr>
            <w:rFonts w:ascii="TimesNewRoman" w:eastAsia="TimesNewRoman" w:cs="TimesNewRoman" w:hint="eastAsia"/>
            <w:kern w:val="0"/>
            <w:sz w:val="23"/>
            <w:szCs w:val="23"/>
          </w:rPr>
          <w:t xml:space="preserve"> [</w:t>
        </w:r>
      </w:ins>
      <w:ins w:id="106" w:author="lxf" w:date="2010-05-14T19:45:00Z">
        <w:r w:rsidR="00450D78">
          <w:rPr>
            <w:rFonts w:ascii="TimesNewRoman" w:eastAsia="TimesNewRoman" w:cs="TimesNewRoman" w:hint="eastAsia"/>
            <w:kern w:val="0"/>
            <w:sz w:val="23"/>
            <w:szCs w:val="23"/>
          </w:rPr>
          <w:t>9</w:t>
        </w:r>
      </w:ins>
      <w:ins w:id="107" w:author="lxf" w:date="2010-05-14T19:42:00Z">
        <w:r w:rsidR="00857C42">
          <w:rPr>
            <w:rFonts w:ascii="TimesNewRoman" w:eastAsia="TimesNewRoman" w:cs="TimesNewRoman" w:hint="eastAsia"/>
            <w:kern w:val="0"/>
            <w:sz w:val="23"/>
            <w:szCs w:val="23"/>
          </w:rPr>
          <w:t>]</w:t>
        </w:r>
      </w:ins>
      <w:moveTo w:id="108" w:author="lxf" w:date="2010-05-08T13:54:00Z">
        <w:del w:id="109" w:author="lxf" w:date="2010-05-14T10:26:00Z">
          <w:r w:rsidRPr="00F57D46" w:rsidDel="00814F4B">
            <w:rPr>
              <w:rFonts w:ascii="TimesNewRoman" w:eastAsia="TimesNewRoman" w:cs="TimesNewRoman"/>
              <w:kern w:val="0"/>
              <w:sz w:val="23"/>
              <w:szCs w:val="23"/>
            </w:rPr>
            <w:delText>based on examining changes in the vibration characteristics</w:delText>
          </w:r>
          <w:r w:rsidRPr="00F57D46" w:rsidDel="00814F4B">
            <w:rPr>
              <w:rFonts w:ascii="TimesNewRoman" w:eastAsia="TimesNewRoman" w:cs="TimesNewRoman" w:hint="eastAsia"/>
              <w:kern w:val="0"/>
              <w:sz w:val="23"/>
              <w:szCs w:val="23"/>
            </w:rPr>
            <w:delText xml:space="preserve"> (i.e. modal parameters)</w:delText>
          </w:r>
          <w:r w:rsidRPr="00F57D46" w:rsidDel="00814F4B">
            <w:rPr>
              <w:rFonts w:ascii="TimesNewRoman" w:eastAsia="TimesNewRoman" w:cs="TimesNewRoman"/>
              <w:kern w:val="0"/>
              <w:sz w:val="23"/>
              <w:szCs w:val="23"/>
            </w:rPr>
            <w:delText xml:space="preserve"> of the structures</w:delText>
          </w:r>
        </w:del>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The basic premise</w:t>
        </w:r>
        <w:r w:rsidRPr="00F57D46">
          <w:rPr>
            <w:rFonts w:ascii="TimesNewRoman" w:eastAsia="TimesNewRoman" w:cs="TimesNewRoman" w:hint="eastAsia"/>
            <w:kern w:val="0"/>
            <w:sz w:val="23"/>
            <w:szCs w:val="23"/>
          </w:rPr>
          <w:t xml:space="preserve"> </w:t>
        </w:r>
        <w:del w:id="110" w:author="lxf" w:date="2010-05-14T10:26:00Z">
          <w:r w:rsidRPr="00F57D46" w:rsidDel="00814F4B">
            <w:rPr>
              <w:rFonts w:ascii="TimesNewRoman" w:eastAsia="TimesNewRoman" w:cs="TimesNewRoman" w:hint="eastAsia"/>
              <w:kern w:val="0"/>
              <w:sz w:val="23"/>
              <w:szCs w:val="23"/>
            </w:rPr>
            <w:delText xml:space="preserve">of global techniques </w:delText>
          </w:r>
        </w:del>
        <w:r w:rsidRPr="00F57D46">
          <w:rPr>
            <w:rFonts w:ascii="TimesNewRoman" w:eastAsia="TimesNewRoman" w:cs="TimesNewRoman"/>
            <w:kern w:val="0"/>
            <w:sz w:val="23"/>
            <w:szCs w:val="23"/>
          </w:rPr>
          <w:t>is that modal parameters, notably resonant frequencies, mode</w:t>
        </w:r>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shapes, and modal damping, are a function of the physical properties of the structure. Therefore, changes in physical properties of the</w:t>
        </w:r>
        <w:r w:rsidRPr="00F57D46">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structure</w:t>
        </w:r>
        <w:r w:rsidRPr="00F57D46">
          <w:rPr>
            <w:rFonts w:ascii="TimesNewRoman" w:eastAsia="TimesNewRoman" w:cs="TimesNewRoman" w:hint="eastAsia"/>
            <w:kern w:val="0"/>
            <w:sz w:val="23"/>
            <w:szCs w:val="23"/>
          </w:rPr>
          <w:t>, which is defined as structural damage,</w:t>
        </w:r>
        <w:r w:rsidRPr="00F57D46">
          <w:rPr>
            <w:rFonts w:ascii="TimesNewRoman" w:eastAsia="TimesNewRoman" w:cs="TimesNewRoman"/>
            <w:kern w:val="0"/>
            <w:sz w:val="23"/>
            <w:szCs w:val="23"/>
          </w:rPr>
          <w:t xml:space="preserve"> will cause changes in modal properties</w:t>
        </w:r>
        <w:r w:rsidRPr="00F57D46">
          <w:rPr>
            <w:rFonts w:ascii="TimesNewRoman" w:eastAsia="TimesNewRoman" w:cs="TimesNewRoman" w:hint="eastAsia"/>
            <w:kern w:val="0"/>
            <w:sz w:val="23"/>
            <w:szCs w:val="23"/>
          </w:rPr>
          <w:t>.</w:t>
        </w:r>
        <w:r w:rsidRPr="00B23F7F">
          <w:rPr>
            <w:rFonts w:ascii="TimesNewRoman" w:eastAsia="TimesNewRoman" w:cs="TimesNewRoman" w:hint="eastAsia"/>
            <w:kern w:val="0"/>
            <w:sz w:val="23"/>
            <w:szCs w:val="23"/>
          </w:rPr>
          <w:t xml:space="preserve"> </w:t>
        </w:r>
      </w:moveTo>
    </w:p>
    <w:p w:rsidR="00C667F8" w:rsidRPr="00B23F7F" w:rsidRDefault="00C667F8" w:rsidP="00C667F8">
      <w:pPr>
        <w:tabs>
          <w:tab w:val="num" w:pos="720"/>
        </w:tabs>
        <w:autoSpaceDE w:val="0"/>
        <w:autoSpaceDN w:val="0"/>
        <w:adjustRightInd w:val="0"/>
        <w:rPr>
          <w:rFonts w:ascii="TimesNewRoman" w:eastAsia="TimesNewRoman" w:cs="TimesNewRoman"/>
          <w:kern w:val="0"/>
          <w:sz w:val="23"/>
          <w:szCs w:val="23"/>
        </w:rPr>
      </w:pPr>
    </w:p>
    <w:p w:rsidR="00C667F8" w:rsidRDefault="00C667F8" w:rsidP="00C667F8">
      <w:pPr>
        <w:autoSpaceDE w:val="0"/>
        <w:autoSpaceDN w:val="0"/>
        <w:adjustRightInd w:val="0"/>
        <w:rPr>
          <w:rFonts w:ascii="TimesNewRoman" w:eastAsia="TimesNewRoman" w:cs="TimesNewRoman"/>
          <w:kern w:val="0"/>
          <w:sz w:val="23"/>
          <w:szCs w:val="23"/>
        </w:rPr>
      </w:pPr>
      <w:moveTo w:id="111" w:author="lxf" w:date="2010-05-08T13:54:00Z">
        <w:r>
          <w:rPr>
            <w:rFonts w:ascii="TimesNewRoman" w:eastAsia="TimesNewRoman" w:cs="TimesNewRoman" w:hint="eastAsia"/>
            <w:kern w:val="0"/>
            <w:sz w:val="23"/>
            <w:szCs w:val="23"/>
          </w:rPr>
          <w:t>From the discussion above,</w:t>
        </w:r>
        <w:r w:rsidRPr="00336B40">
          <w:rPr>
            <w:rFonts w:ascii="TimesNewRoman" w:eastAsia="TimesNewRoman" w:cs="TimesNewRoman" w:hint="eastAsia"/>
            <w:kern w:val="0"/>
            <w:sz w:val="23"/>
            <w:szCs w:val="23"/>
          </w:rPr>
          <w:t xml:space="preserve"> </w:t>
        </w:r>
        <w:del w:id="112" w:author="lxf" w:date="2010-05-14T10:27:00Z">
          <w:r w:rsidDel="00814F4B">
            <w:rPr>
              <w:rFonts w:ascii="TimesNewRoman" w:eastAsia="TimesNewRoman" w:cs="TimesNewRoman" w:hint="eastAsia"/>
              <w:kern w:val="0"/>
              <w:sz w:val="23"/>
              <w:szCs w:val="23"/>
            </w:rPr>
            <w:delText xml:space="preserve">global techniques used in </w:delText>
          </w:r>
        </w:del>
        <w:r>
          <w:rPr>
            <w:rFonts w:ascii="TimesNewRoman" w:eastAsia="TimesNewRoman" w:cs="TimesNewRoman" w:hint="eastAsia"/>
            <w:kern w:val="0"/>
            <w:sz w:val="23"/>
            <w:szCs w:val="23"/>
          </w:rPr>
          <w:t>SHM</w:t>
        </w:r>
        <w:r w:rsidRPr="00B64A9A">
          <w:rPr>
            <w:rFonts w:ascii="TimesNewRoman" w:eastAsia="TimesNewRoman" w:cs="TimesNewRoman" w:hint="eastAsia"/>
            <w:kern w:val="0"/>
            <w:sz w:val="23"/>
            <w:szCs w:val="23"/>
          </w:rPr>
          <w:t xml:space="preserve"> uses a totally different </w:t>
        </w:r>
        <w:r>
          <w:rPr>
            <w:rFonts w:ascii="TimesNewRoman" w:eastAsia="TimesNewRoman" w:cs="TimesNewRoman" w:hint="eastAsia"/>
            <w:kern w:val="0"/>
            <w:sz w:val="23"/>
            <w:szCs w:val="23"/>
          </w:rPr>
          <w:t xml:space="preserve">monitoring </w:t>
        </w:r>
        <w:r w:rsidRPr="00B64A9A">
          <w:rPr>
            <w:rFonts w:ascii="TimesNewRoman" w:eastAsia="TimesNewRoman" w:cs="TimesNewRoman" w:hint="eastAsia"/>
            <w:kern w:val="0"/>
            <w:sz w:val="23"/>
            <w:szCs w:val="23"/>
          </w:rPr>
          <w:t xml:space="preserve">scheme from other </w:t>
        </w:r>
        <w:r w:rsidRPr="00B64A9A">
          <w:rPr>
            <w:rFonts w:ascii="TimesNewRoman" w:eastAsia="TimesNewRoman" w:cs="TimesNewRoman"/>
            <w:kern w:val="0"/>
            <w:sz w:val="23"/>
            <w:szCs w:val="23"/>
          </w:rPr>
          <w:t>monitoring</w:t>
        </w:r>
        <w:r w:rsidRPr="00B64A9A">
          <w:rPr>
            <w:rFonts w:ascii="TimesNewRoman" w:eastAsia="TimesNewRoman" w:cs="TimesNewRoman" w:hint="eastAsia"/>
            <w:kern w:val="0"/>
            <w:sz w:val="23"/>
            <w:szCs w:val="23"/>
          </w:rPr>
          <w:t xml:space="preserve"> applications</w:t>
        </w:r>
        <w:r>
          <w:rPr>
            <w:rFonts w:ascii="TimesNewRoman" w:eastAsia="TimesNewRoman" w:cs="TimesNewRoman" w:hint="eastAsia"/>
            <w:kern w:val="0"/>
            <w:sz w:val="23"/>
            <w:szCs w:val="23"/>
          </w:rPr>
          <w:t xml:space="preserve">, which causes the difficulties of applying traditional energy-efficient coverage-preserving </w:t>
        </w:r>
        <w:r w:rsidRPr="00B64A9A">
          <w:rPr>
            <w:rFonts w:ascii="TimesNewRoman" w:eastAsia="TimesNewRoman" w:cs="TimesNewRoman"/>
            <w:kern w:val="0"/>
            <w:sz w:val="23"/>
            <w:szCs w:val="23"/>
          </w:rPr>
          <w:t>protocols</w:t>
        </w:r>
        <w:r>
          <w:rPr>
            <w:rFonts w:ascii="TimesNewRoman" w:eastAsia="TimesNewRoman" w:cs="TimesNewRoman" w:hint="eastAsia"/>
            <w:kern w:val="0"/>
            <w:sz w:val="23"/>
            <w:szCs w:val="23"/>
          </w:rPr>
          <w:t xml:space="preserve"> to SHM. In </w:t>
        </w:r>
        <w:r>
          <w:rPr>
            <w:rFonts w:ascii="TimesNewRoman" w:eastAsia="TimesNewRoman" w:cs="TimesNewRoman"/>
            <w:kern w:val="0"/>
            <w:sz w:val="23"/>
            <w:szCs w:val="23"/>
          </w:rPr>
          <w:t>tradition</w:t>
        </w:r>
        <w:r>
          <w:rPr>
            <w:rFonts w:ascii="TimesNewRoman" w:eastAsia="TimesNewRoman" w:cs="TimesNewRoman" w:hint="eastAsia"/>
            <w:kern w:val="0"/>
            <w:sz w:val="23"/>
            <w:szCs w:val="23"/>
          </w:rPr>
          <w:t xml:space="preserve"> monitoring applications, an event is detected by the sensor nodes neighboring to the location of the event; while in SHM, an event (i.e. damage) is detected by </w:t>
        </w:r>
        <w:r>
          <w:rPr>
            <w:rFonts w:ascii="TimesNewRoman" w:eastAsia="TimesNewRoman" w:cs="TimesNewRoman"/>
            <w:kern w:val="0"/>
            <w:sz w:val="23"/>
            <w:szCs w:val="23"/>
          </w:rPr>
          <w:t xml:space="preserve">examining changes in the </w:t>
        </w:r>
        <w:r>
          <w:rPr>
            <w:rFonts w:ascii="TimesNewRoman" w:eastAsia="TimesNewRoman" w:cs="TimesNewRoman" w:hint="eastAsia"/>
            <w:kern w:val="0"/>
            <w:sz w:val="23"/>
            <w:szCs w:val="23"/>
          </w:rPr>
          <w:t xml:space="preserve">structural modal parameters, which are global features of a </w:t>
        </w:r>
        <w:r>
          <w:rPr>
            <w:rFonts w:ascii="TimesNewRoman" w:eastAsia="TimesNewRoman" w:cs="TimesNewRoman"/>
            <w:kern w:val="0"/>
            <w:sz w:val="23"/>
            <w:szCs w:val="23"/>
          </w:rPr>
          <w:t>structure</w:t>
        </w:r>
        <w:r>
          <w:rPr>
            <w:rFonts w:ascii="TimesNewRoman" w:eastAsia="TimesNewRoman" w:cs="TimesNewRoman" w:hint="eastAsia"/>
            <w:kern w:val="0"/>
            <w:sz w:val="23"/>
            <w:szCs w:val="23"/>
          </w:rPr>
          <w:t xml:space="preserve">. The identification of modal parameters requires </w:t>
        </w:r>
        <w:r>
          <w:rPr>
            <w:rFonts w:ascii="TimesNewRoman" w:eastAsia="TimesNewRoman" w:cs="TimesNewRoman"/>
            <w:kern w:val="0"/>
            <w:sz w:val="23"/>
            <w:szCs w:val="23"/>
          </w:rPr>
          <w:t>measurement</w:t>
        </w:r>
        <w:r>
          <w:rPr>
            <w:rFonts w:ascii="TimesNewRoman" w:eastAsia="TimesNewRoman" w:cs="TimesNewRoman" w:hint="eastAsia"/>
            <w:kern w:val="0"/>
            <w:sz w:val="23"/>
            <w:szCs w:val="23"/>
          </w:rPr>
          <w:t xml:space="preserve"> data from multiple sensor nodes, and s</w:t>
        </w:r>
        <w:r>
          <w:rPr>
            <w:rFonts w:ascii="TimesNewRoman" w:eastAsia="TimesNewRoman" w:cs="TimesNewRoman"/>
            <w:kern w:val="0"/>
            <w:sz w:val="23"/>
            <w:szCs w:val="23"/>
          </w:rPr>
          <w:t>i</w:t>
        </w:r>
        <w:r>
          <w:rPr>
            <w:rFonts w:ascii="TimesNewRoman" w:eastAsia="TimesNewRoman" w:cs="TimesNewRoman" w:hint="eastAsia"/>
            <w:kern w:val="0"/>
            <w:sz w:val="23"/>
            <w:szCs w:val="23"/>
          </w:rPr>
          <w:t xml:space="preserve">nce the modal parameters are global, these sensor nodes are not restricted to those which are near the damage location. The sensors should be chosen as those whose measurement data, when used </w:t>
        </w:r>
        <w:r>
          <w:rPr>
            <w:rFonts w:ascii="TimesNewRoman" w:eastAsia="TimesNewRoman" w:cs="TimesNewRoman"/>
            <w:kern w:val="0"/>
            <w:sz w:val="23"/>
            <w:szCs w:val="23"/>
          </w:rPr>
          <w:t>together</w:t>
        </w:r>
        <w:r>
          <w:rPr>
            <w:rFonts w:ascii="TimesNewRoman" w:eastAsia="TimesNewRoman" w:cs="TimesNewRoman" w:hint="eastAsia"/>
            <w:kern w:val="0"/>
            <w:sz w:val="23"/>
            <w:szCs w:val="23"/>
          </w:rPr>
          <w:t>, can identify modal parameters with or above a pre-defined accuracy.</w:t>
        </w:r>
      </w:moveTo>
    </w:p>
    <w:p w:rsidR="00C667F8" w:rsidRDefault="00C667F8" w:rsidP="00C667F8">
      <w:pPr>
        <w:autoSpaceDE w:val="0"/>
        <w:autoSpaceDN w:val="0"/>
        <w:adjustRightInd w:val="0"/>
        <w:rPr>
          <w:rFonts w:ascii="TimesNewRoman" w:eastAsia="TimesNewRoman" w:cs="TimesNewRoman"/>
          <w:kern w:val="0"/>
          <w:sz w:val="23"/>
          <w:szCs w:val="23"/>
        </w:rPr>
      </w:pPr>
    </w:p>
    <w:p w:rsidR="00C667F8" w:rsidRDefault="00C667F8" w:rsidP="00C667F8">
      <w:pPr>
        <w:autoSpaceDE w:val="0"/>
        <w:autoSpaceDN w:val="0"/>
        <w:adjustRightInd w:val="0"/>
        <w:rPr>
          <w:ins w:id="113" w:author="lxf" w:date="2010-05-08T15:20:00Z"/>
          <w:rFonts w:ascii="TimesNewRoman" w:eastAsia="TimesNewRoman" w:cs="TimesNewRoman"/>
          <w:kern w:val="0"/>
          <w:sz w:val="23"/>
          <w:szCs w:val="23"/>
        </w:rPr>
      </w:pPr>
      <w:moveTo w:id="114" w:author="lxf" w:date="2010-05-08T13:54:00Z">
        <w:r>
          <w:rPr>
            <w:rFonts w:ascii="TimesNewRoman" w:eastAsia="TimesNewRoman" w:cs="TimesNewRoman"/>
            <w:kern w:val="0"/>
            <w:sz w:val="23"/>
            <w:szCs w:val="23"/>
          </w:rPr>
          <w:t>The</w:t>
        </w:r>
        <w:r>
          <w:rPr>
            <w:rFonts w:ascii="TimesNewRoman" w:eastAsia="TimesNewRoman" w:cs="TimesNewRoman" w:hint="eastAsia"/>
            <w:kern w:val="0"/>
            <w:sz w:val="23"/>
            <w:szCs w:val="23"/>
          </w:rPr>
          <w:t xml:space="preserve"> difference between coverage in SHM and in other monitoring applications will be more clearly observed from the </w:t>
        </w:r>
        <w:r>
          <w:rPr>
            <w:rFonts w:ascii="TimesNewRoman" w:eastAsia="TimesNewRoman" w:cs="TimesNewRoman"/>
            <w:kern w:val="0"/>
            <w:sz w:val="23"/>
            <w:szCs w:val="23"/>
          </w:rPr>
          <w:t>perspective</w:t>
        </w:r>
        <w:r>
          <w:rPr>
            <w:rFonts w:ascii="TimesNewRoman" w:eastAsia="TimesNewRoman" w:cs="TimesNewRoman" w:hint="eastAsia"/>
            <w:kern w:val="0"/>
            <w:sz w:val="23"/>
            <w:szCs w:val="23"/>
          </w:rPr>
          <w:t xml:space="preserve"> of sensing region.  In most of the traditional coverage problem</w:t>
        </w:r>
        <w:del w:id="115" w:author="lxf" w:date="2010-05-08T15:20:00Z">
          <w:r w:rsidDel="00480566">
            <w:rPr>
              <w:rFonts w:ascii="TimesNewRoman" w:eastAsia="TimesNewRoman" w:cs="TimesNewRoman" w:hint="eastAsia"/>
              <w:kern w:val="0"/>
              <w:sz w:val="23"/>
              <w:szCs w:val="23"/>
            </w:rPr>
            <w:delText xml:space="preserve"> </w:delText>
          </w:r>
        </w:del>
        <w:del w:id="116" w:author="lxf" w:date="2010-05-08T15:19:00Z">
          <w:r w:rsidDel="00480566">
            <w:rPr>
              <w:rFonts w:ascii="TimesNewRoman" w:eastAsia="TimesNewRoman" w:cs="TimesNewRoman" w:hint="eastAsia"/>
              <w:kern w:val="0"/>
              <w:sz w:val="23"/>
              <w:szCs w:val="23"/>
            </w:rPr>
            <w:delText>[</w:delText>
          </w:r>
          <w:r w:rsidR="002A7979" w:rsidRPr="002A7979" w:rsidDel="00480566">
            <w:rPr>
              <w:rFonts w:ascii="TimesNewRoman" w:eastAsia="TimesNewRoman" w:cs="TimesNewRoman"/>
              <w:kern w:val="0"/>
              <w:sz w:val="23"/>
              <w:szCs w:val="23"/>
              <w:rPrChange w:id="117" w:author="lxf" w:date="2010-05-08T15:19:00Z">
                <w:rPr/>
              </w:rPrChange>
            </w:rPr>
            <w:fldChar w:fldCharType="begin"/>
          </w:r>
          <w:r w:rsidR="002A7979" w:rsidRPr="002A7979">
            <w:rPr>
              <w:rFonts w:ascii="TimesNewRoman" w:eastAsia="TimesNewRoman" w:cs="TimesNewRoman"/>
              <w:kern w:val="0"/>
              <w:sz w:val="23"/>
              <w:szCs w:val="23"/>
              <w:rPrChange w:id="118" w:author="lxf" w:date="2010-05-08T15:19:00Z">
                <w:rPr/>
              </w:rPrChange>
            </w:rPr>
            <w:delInstrText xml:space="preserve"> NOTEREF _Ref258346712 \h  \* MERGEFORMAT </w:delInstrText>
          </w:r>
        </w:del>
      </w:moveTo>
      <w:del w:id="119" w:author="lxf" w:date="2010-05-08T15:19:00Z">
        <w:r w:rsidR="002A7979" w:rsidRPr="002A7979" w:rsidDel="00480566">
          <w:rPr>
            <w:rFonts w:ascii="TimesNewRoman" w:eastAsia="TimesNewRoman" w:cs="TimesNewRoman"/>
            <w:kern w:val="0"/>
            <w:sz w:val="23"/>
            <w:szCs w:val="23"/>
            <w:rPrChange w:id="120" w:author="lxf" w:date="2010-05-08T15:19:00Z">
              <w:rPr>
                <w:rFonts w:ascii="TimesNewRoman" w:eastAsia="TimesNewRoman" w:cs="TimesNewRoman"/>
                <w:kern w:val="0"/>
                <w:sz w:val="23"/>
                <w:szCs w:val="23"/>
              </w:rPr>
            </w:rPrChange>
          </w:rPr>
        </w:r>
      </w:del>
      <w:moveTo w:id="121" w:author="lxf" w:date="2010-05-08T13:54:00Z">
        <w:del w:id="122" w:author="lxf" w:date="2010-05-08T15:19:00Z">
          <w:r w:rsidR="002A7979" w:rsidRPr="002A7979" w:rsidDel="00480566">
            <w:rPr>
              <w:rFonts w:ascii="TimesNewRoman" w:eastAsia="TimesNewRoman" w:cs="TimesNewRoman"/>
              <w:kern w:val="0"/>
              <w:sz w:val="23"/>
              <w:szCs w:val="23"/>
              <w:rPrChange w:id="123" w:author="lxf" w:date="2010-05-08T15:19:00Z">
                <w:rPr/>
              </w:rPrChange>
            </w:rPr>
            <w:fldChar w:fldCharType="separate"/>
          </w:r>
        </w:del>
        <w:del w:id="124" w:author="lxf" w:date="2010-05-08T14:13:00Z">
          <w:r w:rsidRPr="00BC6373" w:rsidDel="008670E0">
            <w:rPr>
              <w:rFonts w:ascii="TimesNewRoman" w:eastAsia="TimesNewRoman" w:cs="TimesNewRoman"/>
              <w:kern w:val="0"/>
              <w:sz w:val="23"/>
              <w:szCs w:val="23"/>
            </w:rPr>
            <w:delText>2</w:delText>
          </w:r>
        </w:del>
        <w:del w:id="125" w:author="lxf" w:date="2010-05-08T15:19:00Z">
          <w:r w:rsidR="002A7979" w:rsidRPr="002A7979" w:rsidDel="00480566">
            <w:rPr>
              <w:rFonts w:ascii="TimesNewRoman" w:eastAsia="TimesNewRoman" w:cs="TimesNewRoman"/>
              <w:kern w:val="0"/>
              <w:sz w:val="23"/>
              <w:szCs w:val="23"/>
              <w:rPrChange w:id="126" w:author="lxf" w:date="2010-05-08T15:19:00Z">
                <w:rPr/>
              </w:rPrChange>
            </w:rPr>
            <w:fldChar w:fldCharType="end"/>
          </w:r>
          <w:r w:rsidDel="00480566">
            <w:rPr>
              <w:rFonts w:ascii="TimesNewRoman" w:eastAsia="TimesNewRoman" w:cs="TimesNewRoman" w:hint="eastAsia"/>
              <w:kern w:val="0"/>
              <w:sz w:val="23"/>
              <w:szCs w:val="23"/>
            </w:rPr>
            <w:delText>~</w:delText>
          </w:r>
          <w:r w:rsidR="002A7979" w:rsidRPr="002A7979" w:rsidDel="00480566">
            <w:rPr>
              <w:rFonts w:ascii="TimesNewRoman" w:eastAsia="TimesNewRoman" w:cs="TimesNewRoman"/>
              <w:kern w:val="0"/>
              <w:sz w:val="23"/>
              <w:szCs w:val="23"/>
              <w:rPrChange w:id="127" w:author="lxf" w:date="2010-05-08T15:19:00Z">
                <w:rPr/>
              </w:rPrChange>
            </w:rPr>
            <w:fldChar w:fldCharType="begin"/>
          </w:r>
          <w:r w:rsidR="002A7979" w:rsidRPr="002A7979">
            <w:rPr>
              <w:rFonts w:ascii="TimesNewRoman" w:eastAsia="TimesNewRoman" w:cs="TimesNewRoman"/>
              <w:kern w:val="0"/>
              <w:sz w:val="23"/>
              <w:szCs w:val="23"/>
              <w:rPrChange w:id="128" w:author="lxf" w:date="2010-05-08T15:19:00Z">
                <w:rPr/>
              </w:rPrChange>
            </w:rPr>
            <w:delInstrText xml:space="preserve"> NOTEREF _Ref258355755 \h  \* MERGEFORMAT </w:delInstrText>
          </w:r>
        </w:del>
      </w:moveTo>
      <w:del w:id="129" w:author="lxf" w:date="2010-05-08T15:19:00Z">
        <w:r w:rsidR="002A7979" w:rsidRPr="002A7979" w:rsidDel="00480566">
          <w:rPr>
            <w:rFonts w:ascii="TimesNewRoman" w:eastAsia="TimesNewRoman" w:cs="TimesNewRoman"/>
            <w:kern w:val="0"/>
            <w:sz w:val="23"/>
            <w:szCs w:val="23"/>
            <w:rPrChange w:id="130" w:author="lxf" w:date="2010-05-08T15:19:00Z">
              <w:rPr>
                <w:rFonts w:ascii="TimesNewRoman" w:eastAsia="TimesNewRoman" w:cs="TimesNewRoman"/>
                <w:kern w:val="0"/>
                <w:sz w:val="23"/>
                <w:szCs w:val="23"/>
              </w:rPr>
            </w:rPrChange>
          </w:rPr>
        </w:r>
      </w:del>
      <w:moveTo w:id="131" w:author="lxf" w:date="2010-05-08T13:54:00Z">
        <w:del w:id="132" w:author="lxf" w:date="2010-05-08T15:19:00Z">
          <w:r w:rsidR="002A7979" w:rsidRPr="002A7979" w:rsidDel="00480566">
            <w:rPr>
              <w:rFonts w:ascii="TimesNewRoman" w:eastAsia="TimesNewRoman" w:cs="TimesNewRoman"/>
              <w:kern w:val="0"/>
              <w:sz w:val="23"/>
              <w:szCs w:val="23"/>
              <w:rPrChange w:id="133" w:author="lxf" w:date="2010-05-08T15:19:00Z">
                <w:rPr/>
              </w:rPrChange>
            </w:rPr>
            <w:fldChar w:fldCharType="separate"/>
          </w:r>
        </w:del>
        <w:del w:id="134" w:author="lxf" w:date="2010-05-08T14:13:00Z">
          <w:r w:rsidRPr="00BC6373" w:rsidDel="008670E0">
            <w:rPr>
              <w:rFonts w:ascii="TimesNewRoman" w:eastAsia="TimesNewRoman" w:cs="TimesNewRoman"/>
              <w:kern w:val="0"/>
              <w:sz w:val="23"/>
              <w:szCs w:val="23"/>
            </w:rPr>
            <w:delText>5</w:delText>
          </w:r>
        </w:del>
        <w:del w:id="135" w:author="lxf" w:date="2010-05-08T15:19:00Z">
          <w:r w:rsidR="002A7979" w:rsidRPr="002A7979" w:rsidDel="00480566">
            <w:rPr>
              <w:rFonts w:ascii="TimesNewRoman" w:eastAsia="TimesNewRoman" w:cs="TimesNewRoman"/>
              <w:kern w:val="0"/>
              <w:sz w:val="23"/>
              <w:szCs w:val="23"/>
              <w:rPrChange w:id="136" w:author="lxf" w:date="2010-05-08T15:19:00Z">
                <w:rPr/>
              </w:rPrChange>
            </w:rPr>
            <w:fldChar w:fldCharType="end"/>
          </w:r>
          <w:r w:rsidDel="00480566">
            <w:rPr>
              <w:rFonts w:ascii="TimesNewRoman" w:eastAsia="TimesNewRoman" w:cs="TimesNewRoman" w:hint="eastAsia"/>
              <w:kern w:val="0"/>
              <w:sz w:val="23"/>
              <w:szCs w:val="23"/>
            </w:rPr>
            <w:delText>,</w:delText>
          </w:r>
          <w:r w:rsidRPr="000D3440" w:rsidDel="00480566">
            <w:rPr>
              <w:rFonts w:ascii="TimesNewRoman" w:eastAsia="TimesNewRoman" w:cs="TimesNewRoman"/>
              <w:kern w:val="0"/>
              <w:sz w:val="23"/>
              <w:szCs w:val="23"/>
            </w:rPr>
            <w:endnoteReference w:id="3"/>
          </w:r>
          <w:r w:rsidDel="00480566">
            <w:rPr>
              <w:rFonts w:ascii="TimesNewRoman" w:eastAsia="TimesNewRoman" w:cs="TimesNewRoman" w:hint="eastAsia"/>
              <w:kern w:val="0"/>
              <w:sz w:val="23"/>
              <w:szCs w:val="23"/>
            </w:rPr>
            <w:delText>]</w:delText>
          </w:r>
          <w:r w:rsidRPr="00921E31" w:rsidDel="00480566">
            <w:rPr>
              <w:rFonts w:ascii="TimesNewRoman" w:eastAsia="TimesNewRoman" w:cs="TimesNewRoman"/>
              <w:kern w:val="0"/>
              <w:sz w:val="23"/>
              <w:szCs w:val="23"/>
            </w:rPr>
            <w:delText>,</w:delText>
          </w:r>
        </w:del>
        <w:del w:id="144" w:author="lxf" w:date="2010-05-08T15:20:00Z">
          <w:r w:rsidRPr="00921E31" w:rsidDel="00480566">
            <w:rPr>
              <w:rFonts w:ascii="TimesNewRoman" w:eastAsia="TimesNewRoman" w:cs="TimesNewRoman"/>
              <w:kern w:val="0"/>
              <w:sz w:val="23"/>
              <w:szCs w:val="23"/>
            </w:rPr>
            <w:delText xml:space="preserve"> t</w:delText>
          </w:r>
        </w:del>
      </w:moveTo>
      <w:ins w:id="145" w:author="lxf" w:date="2010-05-08T15:20:00Z">
        <w:r w:rsidR="00480566">
          <w:rPr>
            <w:rFonts w:ascii="TimesNewRoman" w:eastAsia="TimesNewRoman" w:cs="TimesNewRoman" w:hint="eastAsia"/>
            <w:kern w:val="0"/>
            <w:sz w:val="23"/>
            <w:szCs w:val="23"/>
          </w:rPr>
          <w:t xml:space="preserve"> [</w:t>
        </w:r>
      </w:ins>
      <w:ins w:id="146" w:author="lxf" w:date="2010-05-14T19:36:00Z">
        <w:r w:rsidR="00857C42">
          <w:rPr>
            <w:rFonts w:ascii="TimesNewRoman" w:eastAsia="TimesNewRoman" w:cs="TimesNewRoman" w:hint="eastAsia"/>
            <w:kern w:val="0"/>
            <w:sz w:val="23"/>
            <w:szCs w:val="23"/>
          </w:rPr>
          <w:t>2-</w:t>
        </w:r>
      </w:ins>
      <w:ins w:id="147" w:author="lxf" w:date="2010-05-14T19:45:00Z">
        <w:r w:rsidR="00450D78">
          <w:rPr>
            <w:rFonts w:ascii="TimesNewRoman" w:eastAsia="TimesNewRoman" w:cs="TimesNewRoman" w:hint="eastAsia"/>
            <w:kern w:val="0"/>
            <w:sz w:val="23"/>
            <w:szCs w:val="23"/>
          </w:rPr>
          <w:t>8</w:t>
        </w:r>
      </w:ins>
      <w:ins w:id="148" w:author="lxf" w:date="2010-05-08T15:20:00Z">
        <w:r w:rsidR="00480566">
          <w:rPr>
            <w:rFonts w:ascii="TimesNewRoman" w:eastAsia="TimesNewRoman" w:cs="TimesNewRoman" w:hint="eastAsia"/>
            <w:kern w:val="0"/>
            <w:sz w:val="23"/>
            <w:szCs w:val="23"/>
          </w:rPr>
          <w:t>] t</w:t>
        </w:r>
      </w:ins>
      <w:moveTo w:id="149" w:author="lxf" w:date="2010-05-08T13:54:00Z">
        <w:r w:rsidRPr="00921E31">
          <w:rPr>
            <w:rFonts w:ascii="TimesNewRoman" w:eastAsia="TimesNewRoman" w:cs="TimesNewRoman"/>
            <w:kern w:val="0"/>
            <w:sz w:val="23"/>
            <w:szCs w:val="23"/>
          </w:rPr>
          <w:t xml:space="preserve">he sensing </w:t>
        </w:r>
        <w:r>
          <w:rPr>
            <w:rFonts w:ascii="TimesNewRoman" w:eastAsia="TimesNewRoman" w:cs="TimesNewRoman" w:hint="eastAsia"/>
            <w:kern w:val="0"/>
            <w:sz w:val="23"/>
            <w:szCs w:val="23"/>
          </w:rPr>
          <w:t>region</w:t>
        </w:r>
        <w:r w:rsidRPr="00921E31">
          <w:rPr>
            <w:rFonts w:ascii="TimesNewRoman" w:eastAsia="TimesNewRoman" w:cs="TimesNewRoman"/>
            <w:kern w:val="0"/>
            <w:sz w:val="23"/>
            <w:szCs w:val="23"/>
          </w:rPr>
          <w:t xml:space="preserve"> of a sensor is modeled as a circle (in 2D space) or a sphere (in a 3D space) centered at the sensor with radius as its sensing range. </w:t>
        </w:r>
        <w:del w:id="150" w:author="lxf" w:date="2010-05-14T10:29:00Z">
          <w:r w:rsidDel="00814F4B">
            <w:rPr>
              <w:rFonts w:ascii="TimesNewRoman" w:eastAsia="TimesNewRoman" w:cs="TimesNewRoman" w:hint="eastAsia"/>
              <w:kern w:val="0"/>
              <w:sz w:val="23"/>
              <w:szCs w:val="23"/>
            </w:rPr>
            <w:delText xml:space="preserve"> In other applications, a</w:delText>
          </w:r>
        </w:del>
      </w:moveTo>
      <w:ins w:id="151" w:author="lxf" w:date="2010-05-14T10:29:00Z">
        <w:r w:rsidR="00814F4B">
          <w:rPr>
            <w:rFonts w:ascii="TimesNewRoman" w:eastAsia="TimesNewRoman" w:cs="TimesNewRoman" w:hint="eastAsia"/>
            <w:kern w:val="0"/>
            <w:sz w:val="23"/>
            <w:szCs w:val="23"/>
          </w:rPr>
          <w:t>A</w:t>
        </w:r>
      </w:ins>
      <w:moveTo w:id="152" w:author="lxf" w:date="2010-05-08T13:54:00Z">
        <w:r>
          <w:rPr>
            <w:rFonts w:ascii="TimesNewRoman" w:eastAsia="TimesNewRoman" w:cs="TimesNewRoman" w:hint="eastAsia"/>
            <w:kern w:val="0"/>
            <w:sz w:val="23"/>
            <w:szCs w:val="23"/>
          </w:rPr>
          <w:t>lthough this assumption is relaxed</w:t>
        </w:r>
      </w:moveTo>
      <w:ins w:id="153" w:author="lxf" w:date="2010-05-14T10:29:00Z">
        <w:r w:rsidR="00814F4B">
          <w:rPr>
            <w:rFonts w:ascii="TimesNewRoman" w:eastAsia="TimesNewRoman" w:cs="TimesNewRoman" w:hint="eastAsia"/>
            <w:kern w:val="0"/>
            <w:sz w:val="23"/>
            <w:szCs w:val="23"/>
          </w:rPr>
          <w:t xml:space="preserve"> in some applications</w:t>
        </w:r>
      </w:ins>
      <w:moveTo w:id="154" w:author="lxf" w:date="2010-05-08T13:54:00Z">
        <w:r>
          <w:rPr>
            <w:rFonts w:ascii="TimesNewRoman" w:eastAsia="TimesNewRoman" w:cs="TimesNewRoman" w:hint="eastAsia"/>
            <w:kern w:val="0"/>
            <w:sz w:val="23"/>
            <w:szCs w:val="23"/>
          </w:rPr>
          <w:t xml:space="preserve">, </w:t>
        </w:r>
      </w:moveTo>
      <w:ins w:id="155" w:author="lxf" w:date="2010-05-14T10:30:00Z">
        <w:r w:rsidR="00814F4B">
          <w:rPr>
            <w:rFonts w:ascii="TimesNewRoman" w:eastAsia="TimesNewRoman" w:cs="TimesNewRoman" w:hint="eastAsia"/>
            <w:kern w:val="0"/>
            <w:sz w:val="23"/>
            <w:szCs w:val="23"/>
          </w:rPr>
          <w:t xml:space="preserve">they </w:t>
        </w:r>
      </w:ins>
      <w:moveTo w:id="156" w:author="lxf" w:date="2010-05-08T13:54:00Z">
        <w:r>
          <w:rPr>
            <w:rFonts w:ascii="TimesNewRoman" w:eastAsia="TimesNewRoman" w:cs="TimesNewRoman" w:hint="eastAsia"/>
            <w:kern w:val="0"/>
            <w:sz w:val="23"/>
            <w:szCs w:val="23"/>
          </w:rPr>
          <w:t>still require the sensing region to be a convex function [</w:t>
        </w:r>
        <w:del w:id="157" w:author="lxf" w:date="2010-05-08T15:19:00Z">
          <w:r w:rsidR="002A7979" w:rsidRPr="002A7979" w:rsidDel="00480566">
            <w:rPr>
              <w:rFonts w:ascii="TimesNewRoman" w:eastAsia="TimesNewRoman" w:cs="TimesNewRoman"/>
              <w:kern w:val="0"/>
              <w:sz w:val="23"/>
              <w:szCs w:val="23"/>
              <w:rPrChange w:id="158" w:author="lxf" w:date="2010-05-08T15:19:00Z">
                <w:rPr/>
              </w:rPrChange>
            </w:rPr>
            <w:fldChar w:fldCharType="begin"/>
          </w:r>
          <w:r w:rsidR="002A7979" w:rsidRPr="002A7979">
            <w:rPr>
              <w:rFonts w:ascii="TimesNewRoman" w:eastAsia="TimesNewRoman" w:cs="TimesNewRoman"/>
              <w:kern w:val="0"/>
              <w:sz w:val="23"/>
              <w:szCs w:val="23"/>
              <w:rPrChange w:id="159" w:author="lxf" w:date="2010-05-08T15:19:00Z">
                <w:rPr/>
              </w:rPrChange>
            </w:rPr>
            <w:delInstrText xml:space="preserve"> NOTEREF _Ref258346471 \h  \* MERGEFORMAT </w:delInstrText>
          </w:r>
        </w:del>
      </w:moveTo>
      <w:del w:id="160" w:author="lxf" w:date="2010-05-08T15:19:00Z">
        <w:r w:rsidR="002A7979" w:rsidRPr="002A7979" w:rsidDel="00480566">
          <w:rPr>
            <w:rFonts w:ascii="TimesNewRoman" w:eastAsia="TimesNewRoman" w:cs="TimesNewRoman"/>
            <w:kern w:val="0"/>
            <w:sz w:val="23"/>
            <w:szCs w:val="23"/>
            <w:rPrChange w:id="161" w:author="lxf" w:date="2010-05-08T15:19:00Z">
              <w:rPr>
                <w:rFonts w:ascii="TimesNewRoman" w:eastAsia="TimesNewRoman" w:cs="TimesNewRoman"/>
                <w:kern w:val="0"/>
                <w:sz w:val="23"/>
                <w:szCs w:val="23"/>
              </w:rPr>
            </w:rPrChange>
          </w:rPr>
        </w:r>
      </w:del>
      <w:moveTo w:id="162" w:author="lxf" w:date="2010-05-08T13:54:00Z">
        <w:del w:id="163" w:author="lxf" w:date="2010-05-08T15:19:00Z">
          <w:r w:rsidR="002A7979" w:rsidRPr="002A7979" w:rsidDel="00480566">
            <w:rPr>
              <w:rFonts w:ascii="TimesNewRoman" w:eastAsia="TimesNewRoman" w:cs="TimesNewRoman"/>
              <w:kern w:val="0"/>
              <w:sz w:val="23"/>
              <w:szCs w:val="23"/>
              <w:rPrChange w:id="164" w:author="lxf" w:date="2010-05-08T15:19:00Z">
                <w:rPr/>
              </w:rPrChange>
            </w:rPr>
            <w:fldChar w:fldCharType="separate"/>
          </w:r>
        </w:del>
        <w:del w:id="165" w:author="lxf" w:date="2010-05-08T14:13:00Z">
          <w:r w:rsidRPr="00BC6373" w:rsidDel="008670E0">
            <w:rPr>
              <w:rFonts w:ascii="TimesNewRoman" w:eastAsia="TimesNewRoman" w:cs="TimesNewRoman"/>
              <w:kern w:val="0"/>
              <w:sz w:val="23"/>
              <w:szCs w:val="23"/>
            </w:rPr>
            <w:delText>1</w:delText>
          </w:r>
        </w:del>
        <w:del w:id="166" w:author="lxf" w:date="2010-05-08T15:19:00Z">
          <w:r w:rsidR="002A7979" w:rsidRPr="002A7979" w:rsidDel="00480566">
            <w:rPr>
              <w:rFonts w:ascii="TimesNewRoman" w:eastAsia="TimesNewRoman" w:cs="TimesNewRoman"/>
              <w:kern w:val="0"/>
              <w:sz w:val="23"/>
              <w:szCs w:val="23"/>
              <w:rPrChange w:id="167" w:author="lxf" w:date="2010-05-08T15:19:00Z">
                <w:rPr/>
              </w:rPrChange>
            </w:rPr>
            <w:fldChar w:fldCharType="end"/>
          </w:r>
        </w:del>
      </w:moveTo>
      <w:ins w:id="168" w:author="lxf" w:date="2010-05-14T19:36:00Z">
        <w:r w:rsidR="00857C42">
          <w:rPr>
            <w:rFonts w:ascii="TimesNewRoman" w:eastAsia="TimesNewRoman" w:cs="TimesNewRoman" w:hint="eastAsia"/>
            <w:kern w:val="0"/>
            <w:sz w:val="23"/>
            <w:szCs w:val="23"/>
          </w:rPr>
          <w:t>1</w:t>
        </w:r>
      </w:ins>
      <w:moveTo w:id="169" w:author="lxf" w:date="2010-05-08T13:54:00Z">
        <w:r>
          <w:rPr>
            <w:rFonts w:ascii="TimesNewRoman" w:eastAsia="TimesNewRoman" w:cs="TimesNewRoman" w:hint="eastAsia"/>
            <w:kern w:val="0"/>
            <w:sz w:val="23"/>
            <w:szCs w:val="23"/>
          </w:rPr>
          <w:t xml:space="preserve">].  </w:t>
        </w:r>
        <w:r w:rsidRPr="00921E31">
          <w:rPr>
            <w:rFonts w:ascii="TimesNewRoman" w:eastAsia="TimesNewRoman" w:cs="TimesNewRoman"/>
            <w:kern w:val="0"/>
            <w:sz w:val="23"/>
            <w:szCs w:val="23"/>
          </w:rPr>
          <w:t>Another im</w:t>
        </w:r>
        <w:r>
          <w:rPr>
            <w:rFonts w:ascii="TimesNewRoman" w:eastAsia="TimesNewRoman" w:cs="TimesNewRoman"/>
            <w:kern w:val="0"/>
            <w:sz w:val="23"/>
            <w:szCs w:val="23"/>
          </w:rPr>
          <w:t xml:space="preserve">portant property assumed in </w:t>
        </w:r>
        <w:r>
          <w:rPr>
            <w:rFonts w:ascii="TimesNewRoman" w:eastAsia="TimesNewRoman" w:cs="TimesNewRoman" w:hint="eastAsia"/>
            <w:kern w:val="0"/>
            <w:sz w:val="23"/>
            <w:szCs w:val="23"/>
          </w:rPr>
          <w:t xml:space="preserve">all of the traditional coverage problems </w:t>
        </w:r>
        <w:r w:rsidRPr="00921E31">
          <w:rPr>
            <w:rFonts w:ascii="TimesNewRoman" w:eastAsia="TimesNewRoman" w:cs="TimesNewRoman"/>
            <w:kern w:val="0"/>
            <w:sz w:val="23"/>
            <w:szCs w:val="23"/>
          </w:rPr>
          <w:t xml:space="preserve">is that the sensing </w:t>
        </w:r>
        <w:r>
          <w:rPr>
            <w:rFonts w:ascii="TimesNewRoman" w:eastAsia="TimesNewRoman" w:cs="TimesNewRoman" w:hint="eastAsia"/>
            <w:kern w:val="0"/>
            <w:sz w:val="23"/>
            <w:szCs w:val="23"/>
          </w:rPr>
          <w:t>region</w:t>
        </w:r>
        <w:r w:rsidRPr="00921E31">
          <w:rPr>
            <w:rFonts w:ascii="TimesNewRoman" w:eastAsia="TimesNewRoman" w:cs="TimesNewRoman"/>
            <w:kern w:val="0"/>
            <w:sz w:val="23"/>
            <w:szCs w:val="23"/>
          </w:rPr>
          <w:t xml:space="preserve"> of a sensor set S is the union of the sensing </w:t>
        </w:r>
        <w:r>
          <w:rPr>
            <w:rFonts w:ascii="TimesNewRoman" w:eastAsia="TimesNewRoman" w:cs="TimesNewRoman" w:hint="eastAsia"/>
            <w:kern w:val="0"/>
            <w:sz w:val="23"/>
            <w:szCs w:val="23"/>
          </w:rPr>
          <w:t>regions</w:t>
        </w:r>
        <w:r>
          <w:rPr>
            <w:rFonts w:ascii="TimesNewRoman" w:eastAsia="TimesNewRoman" w:cs="TimesNewRoman"/>
            <w:kern w:val="0"/>
            <w:sz w:val="23"/>
            <w:szCs w:val="23"/>
          </w:rPr>
          <w:t xml:space="preserve"> of individual sensors in S</w:t>
        </w:r>
        <w:r>
          <w:rPr>
            <w:rFonts w:ascii="TimesNewRoman" w:eastAsia="TimesNewRoman" w:cs="TimesNewRoman" w:hint="eastAsia"/>
            <w:kern w:val="0"/>
            <w:sz w:val="23"/>
            <w:szCs w:val="23"/>
          </w:rPr>
          <w:t>:</w:t>
        </w:r>
      </w:moveTo>
    </w:p>
    <w:p w:rsidR="00480566" w:rsidRDefault="00480566" w:rsidP="00C667F8">
      <w:pPr>
        <w:autoSpaceDE w:val="0"/>
        <w:autoSpaceDN w:val="0"/>
        <w:adjustRightInd w:val="0"/>
        <w:rPr>
          <w:rFonts w:ascii="TimesNewRoman" w:eastAsia="TimesNewRoman" w:cs="TimesNewRoman"/>
          <w:kern w:val="0"/>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088"/>
        <w:gridCol w:w="759"/>
      </w:tblGrid>
      <w:tr w:rsidR="00C667F8" w:rsidTr="00C667F8">
        <w:tc>
          <w:tcPr>
            <w:tcW w:w="675" w:type="dxa"/>
          </w:tcPr>
          <w:p w:rsidR="00C667F8" w:rsidRDefault="00C667F8" w:rsidP="00C667F8">
            <w:pPr>
              <w:autoSpaceDE w:val="0"/>
              <w:autoSpaceDN w:val="0"/>
              <w:adjustRightInd w:val="0"/>
              <w:jc w:val="left"/>
              <w:rPr>
                <w:rFonts w:ascii="TimesNewRoman" w:eastAsia="TimesNewRoman" w:cs="TimesNewRoman"/>
                <w:kern w:val="0"/>
                <w:sz w:val="23"/>
                <w:szCs w:val="23"/>
              </w:rPr>
            </w:pPr>
          </w:p>
        </w:tc>
        <w:tc>
          <w:tcPr>
            <w:tcW w:w="7088" w:type="dxa"/>
          </w:tcPr>
          <w:p w:rsidR="00000000" w:rsidRDefault="00C667F8">
            <w:pPr>
              <w:autoSpaceDE w:val="0"/>
              <w:autoSpaceDN w:val="0"/>
              <w:adjustRightInd w:val="0"/>
              <w:jc w:val="center"/>
              <w:rPr>
                <w:rFonts w:ascii="TimesNewRoman" w:eastAsia="TimesNewRoman" w:cs="TimesNewRoman"/>
                <w:kern w:val="0"/>
                <w:sz w:val="23"/>
                <w:szCs w:val="23"/>
              </w:rPr>
            </w:pPr>
            <w:moveTo w:id="170" w:author="lxf" w:date="2010-05-08T13:54:00Z">
              <w:r w:rsidRPr="00921E31">
                <w:rPr>
                  <w:rFonts w:ascii="TimesNewRoman" w:eastAsia="TimesNewRoman" w:cs="TimesNewRoman"/>
                  <w:kern w:val="0"/>
                  <w:sz w:val="23"/>
                  <w:szCs w:val="23"/>
                </w:rPr>
                <w:t>A({s</w:t>
              </w:r>
              <w:r w:rsidRPr="005424C3">
                <w:rPr>
                  <w:rFonts w:ascii="TimesNewRoman" w:eastAsia="TimesNewRoman" w:cs="TimesNewRoman"/>
                  <w:kern w:val="0"/>
                  <w:sz w:val="23"/>
                  <w:szCs w:val="23"/>
                  <w:vertAlign w:val="subscript"/>
                </w:rPr>
                <w:t>1</w:t>
              </w:r>
              <w:r w:rsidRPr="00921E31">
                <w:rPr>
                  <w:rFonts w:ascii="TimesNewRoman" w:eastAsia="TimesNewRoman" w:cs="TimesNewRoman"/>
                  <w:kern w:val="0"/>
                  <w:sz w:val="23"/>
                  <w:szCs w:val="23"/>
                </w:rPr>
                <w:t>,..</w:t>
              </w:r>
              <w:proofErr w:type="spellStart"/>
              <w:r w:rsidRPr="00921E31">
                <w:rPr>
                  <w:rFonts w:ascii="TimesNewRoman" w:eastAsia="TimesNewRoman" w:cs="TimesNewRoman"/>
                  <w:kern w:val="0"/>
                  <w:sz w:val="23"/>
                  <w:szCs w:val="23"/>
                </w:rPr>
                <w:t>s</w:t>
              </w:r>
              <w:r w:rsidRPr="005424C3">
                <w:rPr>
                  <w:rFonts w:ascii="TimesNewRoman" w:eastAsia="TimesNewRoman" w:cs="TimesNewRoman"/>
                  <w:kern w:val="0"/>
                  <w:sz w:val="23"/>
                  <w:szCs w:val="23"/>
                  <w:vertAlign w:val="subscript"/>
                </w:rPr>
                <w:t>N</w:t>
              </w:r>
              <w:proofErr w:type="spellEnd"/>
              <w:r w:rsidRPr="00921E31">
                <w:rPr>
                  <w:rFonts w:ascii="TimesNewRoman" w:eastAsia="TimesNewRoman" w:cs="TimesNewRoman"/>
                  <w:kern w:val="0"/>
                  <w:sz w:val="23"/>
                  <w:szCs w:val="23"/>
                </w:rPr>
                <w:t>})</w:t>
              </w:r>
            </w:moveTo>
            <m:oMath>
              <w:ins w:id="171" w:author="lxf" w:date="2010-10-18T22:00:00Z">
                <m:r>
                  <m:rPr>
                    <m:sty m:val="p"/>
                  </m:rPr>
                  <w:rPr>
                    <w:rFonts w:ascii="Cambria Math" w:eastAsia="TimesNewRoman" w:hAnsi="Cambria Math" w:cs="TimesNewRoman"/>
                    <w:kern w:val="0"/>
                    <w:sz w:val="23"/>
                    <w:szCs w:val="23"/>
                  </w:rPr>
                  <m:t>≠</m:t>
                </m:r>
              </w:ins>
              <w:moveTo w:id="172" w:author="lxf" w:date="2010-05-08T13:54:00Z">
                <w:del w:id="173" w:author="lxf" w:date="2010-10-18T22:00:00Z">
                  <m:r>
                    <m:rPr>
                      <m:sty m:val="p"/>
                    </m:rPr>
                    <w:rPr>
                      <w:rFonts w:ascii="Cambria Math" w:eastAsia="TimesNewRoman" w:hAnsi="Cambria Math" w:cs="TimesNewRoman"/>
                      <w:kern w:val="0"/>
                      <w:sz w:val="23"/>
                      <w:szCs w:val="23"/>
                    </w:rPr>
                    <m:t>=</m:t>
                  </m:r>
                </w:del>
              </w:moveTo>
            </m:oMath>
            <w:moveTo w:id="174" w:author="lxf" w:date="2010-05-08T13:54:00Z">
              <w:r w:rsidRPr="00921E31">
                <w:rPr>
                  <w:rFonts w:ascii="TimesNewRoman" w:eastAsia="TimesNewRoman" w:cs="TimesNewRoman"/>
                  <w:kern w:val="0"/>
                  <w:sz w:val="23"/>
                  <w:szCs w:val="23"/>
                </w:rPr>
                <w:t xml:space="preserve"> A(s</w:t>
              </w:r>
              <w:r w:rsidRPr="005424C3">
                <w:rPr>
                  <w:rFonts w:ascii="TimesNewRoman" w:eastAsia="TimesNewRoman" w:cs="TimesNewRoman"/>
                  <w:kern w:val="0"/>
                  <w:sz w:val="23"/>
                  <w:szCs w:val="23"/>
                  <w:vertAlign w:val="subscript"/>
                </w:rPr>
                <w:t>1</w:t>
              </w:r>
              <w:r w:rsidRPr="00921E31">
                <w:rPr>
                  <w:rFonts w:ascii="TimesNewRoman" w:eastAsia="TimesNewRoman" w:cs="TimesNewRoman"/>
                  <w:kern w:val="0"/>
                  <w:sz w:val="23"/>
                  <w:szCs w:val="23"/>
                </w:rPr>
                <w:t>)</w:t>
              </w:r>
              <w:r w:rsidRPr="00F57D46">
                <w:rPr>
                  <w:rFonts w:ascii="SimSun" w:eastAsia="SimSun" w:hAnsi="SimSun" w:cs="SimSun" w:hint="eastAsia"/>
                  <w:kern w:val="0"/>
                  <w:sz w:val="23"/>
                  <w:szCs w:val="23"/>
                </w:rPr>
                <w:t>∪</w:t>
              </w:r>
              <w:r w:rsidRPr="00921E31">
                <w:rPr>
                  <w:rFonts w:ascii="TimesNewRoman" w:eastAsia="TimesNewRoman" w:cs="TimesNewRoman"/>
                  <w:kern w:val="0"/>
                  <w:sz w:val="23"/>
                  <w:szCs w:val="23"/>
                </w:rPr>
                <w:t>A(s</w:t>
              </w:r>
              <w:r w:rsidRPr="005424C3">
                <w:rPr>
                  <w:rFonts w:ascii="TimesNewRoman" w:eastAsia="TimesNewRoman" w:cs="TimesNewRoman"/>
                  <w:kern w:val="0"/>
                  <w:sz w:val="23"/>
                  <w:szCs w:val="23"/>
                  <w:vertAlign w:val="subscript"/>
                </w:rPr>
                <w:t>2</w:t>
              </w:r>
              <w:r w:rsidRPr="00921E31">
                <w:rPr>
                  <w:rFonts w:ascii="TimesNewRoman" w:eastAsia="TimesNewRoman" w:cs="TimesNewRoman"/>
                  <w:kern w:val="0"/>
                  <w:sz w:val="23"/>
                  <w:szCs w:val="23"/>
                </w:rPr>
                <w:t xml:space="preserve">).. </w:t>
              </w:r>
              <w:r w:rsidRPr="00F57D46">
                <w:rPr>
                  <w:rFonts w:ascii="SimSun" w:eastAsia="SimSun" w:hAnsi="SimSun" w:cs="SimSun" w:hint="eastAsia"/>
                  <w:kern w:val="0"/>
                  <w:sz w:val="23"/>
                  <w:szCs w:val="23"/>
                </w:rPr>
                <w:t>∪</w:t>
              </w:r>
              <w:r w:rsidRPr="00921E31">
                <w:rPr>
                  <w:rFonts w:ascii="TimesNewRoman" w:eastAsia="TimesNewRoman" w:cs="TimesNewRoman"/>
                  <w:kern w:val="0"/>
                  <w:sz w:val="23"/>
                  <w:szCs w:val="23"/>
                </w:rPr>
                <w:t>A(</w:t>
              </w:r>
              <w:proofErr w:type="spellStart"/>
              <w:r w:rsidRPr="00921E31">
                <w:rPr>
                  <w:rFonts w:ascii="TimesNewRoman" w:eastAsia="TimesNewRoman" w:cs="TimesNewRoman"/>
                  <w:kern w:val="0"/>
                  <w:sz w:val="23"/>
                  <w:szCs w:val="23"/>
                </w:rPr>
                <w:t>s</w:t>
              </w:r>
              <w:r w:rsidRPr="005424C3">
                <w:rPr>
                  <w:rFonts w:ascii="TimesNewRoman" w:eastAsia="TimesNewRoman" w:cs="TimesNewRoman"/>
                  <w:kern w:val="0"/>
                  <w:sz w:val="23"/>
                  <w:szCs w:val="23"/>
                  <w:vertAlign w:val="subscript"/>
                </w:rPr>
                <w:t>N</w:t>
              </w:r>
              <w:proofErr w:type="spellEnd"/>
              <w:r w:rsidRPr="00921E31">
                <w:rPr>
                  <w:rFonts w:ascii="TimesNewRoman" w:eastAsia="TimesNewRoman" w:cs="TimesNewRoman"/>
                  <w:kern w:val="0"/>
                  <w:sz w:val="23"/>
                  <w:szCs w:val="23"/>
                </w:rPr>
                <w:t>)</w:t>
              </w:r>
            </w:moveTo>
          </w:p>
        </w:tc>
        <w:tc>
          <w:tcPr>
            <w:tcW w:w="759" w:type="dxa"/>
          </w:tcPr>
          <w:p w:rsidR="00C667F8" w:rsidRDefault="00C667F8" w:rsidP="00C667F8">
            <w:pPr>
              <w:autoSpaceDE w:val="0"/>
              <w:autoSpaceDN w:val="0"/>
              <w:adjustRightInd w:val="0"/>
              <w:jc w:val="right"/>
              <w:rPr>
                <w:rFonts w:ascii="TimesNewRoman" w:eastAsia="TimesNewRoman" w:cs="TimesNewRoman"/>
                <w:kern w:val="0"/>
                <w:sz w:val="23"/>
                <w:szCs w:val="23"/>
              </w:rPr>
            </w:pPr>
            <w:moveTo w:id="175" w:author="lxf" w:date="2010-05-08T13:54:00Z">
              <w:r>
                <w:rPr>
                  <w:rFonts w:ascii="TimesNewRoman" w:eastAsia="TimesNewRoman" w:cs="TimesNewRoman" w:hint="eastAsia"/>
                  <w:kern w:val="0"/>
                  <w:sz w:val="23"/>
                  <w:szCs w:val="23"/>
                </w:rPr>
                <w:t>(1)</w:t>
              </w:r>
            </w:moveTo>
          </w:p>
        </w:tc>
      </w:tr>
    </w:tbl>
    <w:p w:rsidR="00480566" w:rsidRDefault="00480566" w:rsidP="00C667F8">
      <w:pPr>
        <w:autoSpaceDE w:val="0"/>
        <w:autoSpaceDN w:val="0"/>
        <w:adjustRightInd w:val="0"/>
        <w:rPr>
          <w:ins w:id="176" w:author="lxf" w:date="2010-05-08T15:20:00Z"/>
          <w:rFonts w:ascii="TimesNewRoman" w:eastAsia="TimesNewRoman" w:cs="TimesNewRoman"/>
          <w:kern w:val="0"/>
          <w:sz w:val="23"/>
          <w:szCs w:val="23"/>
        </w:rPr>
      </w:pPr>
    </w:p>
    <w:p w:rsidR="00C667F8" w:rsidRDefault="00C667F8" w:rsidP="00C667F8">
      <w:pPr>
        <w:autoSpaceDE w:val="0"/>
        <w:autoSpaceDN w:val="0"/>
        <w:adjustRightInd w:val="0"/>
        <w:rPr>
          <w:rFonts w:ascii="TimesNewRoman" w:eastAsia="TimesNewRoman" w:cs="TimesNewRoman"/>
          <w:kern w:val="0"/>
          <w:sz w:val="23"/>
          <w:szCs w:val="23"/>
        </w:rPr>
      </w:pPr>
      <w:proofErr w:type="gramStart"/>
      <w:moveTo w:id="177" w:author="lxf" w:date="2010-05-08T13:54:00Z">
        <w:r>
          <w:rPr>
            <w:rFonts w:ascii="TimesNewRoman" w:eastAsia="TimesNewRoman" w:cs="TimesNewRoman" w:hint="eastAsia"/>
            <w:kern w:val="0"/>
            <w:sz w:val="23"/>
            <w:szCs w:val="23"/>
          </w:rPr>
          <w:t>where</w:t>
        </w:r>
        <w:proofErr w:type="gramEnd"/>
        <w:r>
          <w:rPr>
            <w:rFonts w:ascii="TimesNewRoman" w:eastAsia="TimesNewRoman" w:cs="TimesNewRoman" w:hint="eastAsia"/>
            <w:kern w:val="0"/>
            <w:sz w:val="23"/>
            <w:szCs w:val="23"/>
          </w:rPr>
          <w:t xml:space="preserve"> A({s</w:t>
        </w:r>
        <w:r w:rsidRPr="005424C3">
          <w:rPr>
            <w:rFonts w:ascii="TimesNewRoman" w:eastAsia="TimesNewRoman" w:cs="TimesNewRoman" w:hint="eastAsia"/>
            <w:kern w:val="0"/>
            <w:sz w:val="23"/>
            <w:szCs w:val="23"/>
            <w:vertAlign w:val="subscript"/>
          </w:rPr>
          <w:t>1</w:t>
        </w:r>
        <w:r>
          <w:rPr>
            <w:rFonts w:ascii="TimesNewRoman" w:eastAsia="TimesNewRoman" w:cs="TimesNewRoman" w:hint="eastAsia"/>
            <w:kern w:val="0"/>
            <w:sz w:val="23"/>
            <w:szCs w:val="23"/>
          </w:rPr>
          <w:t>,..</w:t>
        </w:r>
        <w:proofErr w:type="spellStart"/>
        <w:proofErr w:type="gramStart"/>
        <w:r>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N</w:t>
        </w:r>
        <w:proofErr w:type="spellEnd"/>
        <w:proofErr w:type="gramEnd"/>
        <w:r>
          <w:rPr>
            <w:rFonts w:ascii="TimesNewRoman" w:eastAsia="TimesNewRoman" w:cs="TimesNewRoman" w:hint="eastAsia"/>
            <w:kern w:val="0"/>
            <w:sz w:val="23"/>
            <w:szCs w:val="23"/>
          </w:rPr>
          <w:t>}) is the sensing region of the sensor set {s</w:t>
        </w:r>
        <w:r w:rsidRPr="005424C3">
          <w:rPr>
            <w:rFonts w:ascii="TimesNewRoman" w:eastAsia="TimesNewRoman" w:cs="TimesNewRoman" w:hint="eastAsia"/>
            <w:kern w:val="0"/>
            <w:sz w:val="23"/>
            <w:szCs w:val="23"/>
            <w:vertAlign w:val="subscript"/>
          </w:rPr>
          <w:t>1</w:t>
        </w:r>
        <w:r>
          <w:rPr>
            <w:rFonts w:ascii="TimesNewRoman" w:eastAsia="TimesNewRoman" w:cs="TimesNewRoman" w:hint="eastAsia"/>
            <w:kern w:val="0"/>
            <w:sz w:val="23"/>
            <w:szCs w:val="23"/>
          </w:rPr>
          <w:t>,..</w:t>
        </w:r>
        <w:proofErr w:type="spellStart"/>
        <w:proofErr w:type="gramStart"/>
        <w:r>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N</w:t>
        </w:r>
        <w:proofErr w:type="spellEnd"/>
        <w:proofErr w:type="gramEnd"/>
        <w:r>
          <w:rPr>
            <w:rFonts w:ascii="TimesNewRoman" w:eastAsia="TimesNewRoman" w:cs="TimesNewRoman" w:hint="eastAsia"/>
            <w:kern w:val="0"/>
            <w:sz w:val="23"/>
            <w:szCs w:val="23"/>
          </w:rPr>
          <w:t>} and A{</w:t>
        </w:r>
        <w:proofErr w:type="spellStart"/>
        <w:r>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i</w:t>
        </w:r>
        <w:proofErr w:type="spellEnd"/>
        <w:r>
          <w:rPr>
            <w:rFonts w:ascii="TimesNewRoman" w:eastAsia="TimesNewRoman" w:cs="TimesNewRoman" w:hint="eastAsia"/>
            <w:kern w:val="0"/>
            <w:sz w:val="23"/>
            <w:szCs w:val="23"/>
          </w:rPr>
          <w:t xml:space="preserve">} is the sensing region of sensor </w:t>
        </w:r>
        <w:proofErr w:type="spellStart"/>
        <w:r>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i</w:t>
        </w:r>
        <w:proofErr w:type="spellEnd"/>
        <w:r>
          <w:rPr>
            <w:rFonts w:ascii="TimesNewRoman" w:eastAsia="TimesNewRoman" w:cs="TimesNewRoman" w:hint="eastAsia"/>
            <w:kern w:val="0"/>
            <w:sz w:val="23"/>
            <w:szCs w:val="23"/>
          </w:rPr>
          <w:t xml:space="preserve">.  In other words, the full coverage is achieved by </w:t>
        </w:r>
        <w:r>
          <w:rPr>
            <w:rFonts w:ascii="TimesNewRoman" w:eastAsia="TimesNewRoman" w:cs="TimesNewRoman"/>
            <w:kern w:val="0"/>
            <w:sz w:val="23"/>
            <w:szCs w:val="23"/>
          </w:rPr>
          <w:t>accumulating</w:t>
        </w:r>
        <w:r>
          <w:rPr>
            <w:rFonts w:ascii="TimesNewRoman" w:eastAsia="TimesNewRoman" w:cs="TimesNewRoman" w:hint="eastAsia"/>
            <w:kern w:val="0"/>
            <w:sz w:val="23"/>
            <w:szCs w:val="23"/>
          </w:rPr>
          <w:t xml:space="preserve"> the coverage area of individual sensor. On the other hand</w:t>
        </w:r>
        <w:r w:rsidRPr="0014349A">
          <w:rPr>
            <w:rFonts w:ascii="TimesNewRoman" w:eastAsia="TimesNewRoman" w:cs="TimesNewRoman" w:hint="eastAsia"/>
            <w:kern w:val="0"/>
            <w:sz w:val="23"/>
            <w:szCs w:val="23"/>
          </w:rPr>
          <w:t xml:space="preserve">, </w:t>
        </w:r>
      </w:moveTo>
      <w:ins w:id="178" w:author="lxf" w:date="2010-05-14T10:30:00Z">
        <w:r w:rsidR="00814F4B" w:rsidRPr="0014349A">
          <w:rPr>
            <w:rFonts w:ascii="TimesNewRoman" w:eastAsia="TimesNewRoman" w:cs="TimesNewRoman" w:hint="eastAsia"/>
            <w:kern w:val="0"/>
            <w:sz w:val="23"/>
            <w:szCs w:val="23"/>
          </w:rPr>
          <w:t>in SHM</w:t>
        </w:r>
        <w:r w:rsidR="00814F4B">
          <w:rPr>
            <w:rFonts w:ascii="TimesNewRoman" w:eastAsia="TimesNewRoman" w:cs="TimesNewRoman" w:hint="eastAsia"/>
            <w:kern w:val="0"/>
            <w:sz w:val="23"/>
            <w:szCs w:val="23"/>
          </w:rPr>
          <w:t>,</w:t>
        </w:r>
        <w:r w:rsidR="00814F4B" w:rsidRPr="0014349A">
          <w:rPr>
            <w:rFonts w:ascii="TimesNewRoman" w:eastAsia="TimesNewRoman" w:cs="TimesNewRoman" w:hint="eastAsia"/>
            <w:kern w:val="0"/>
            <w:sz w:val="23"/>
            <w:szCs w:val="23"/>
          </w:rPr>
          <w:t xml:space="preserve"> </w:t>
        </w:r>
      </w:ins>
      <w:moveTo w:id="179" w:author="lxf" w:date="2010-05-08T13:54:00Z">
        <w:r w:rsidRPr="0014349A">
          <w:rPr>
            <w:rFonts w:ascii="TimesNewRoman" w:eastAsia="TimesNewRoman" w:cs="TimesNewRoman" w:hint="eastAsia"/>
            <w:kern w:val="0"/>
            <w:sz w:val="23"/>
            <w:szCs w:val="23"/>
          </w:rPr>
          <w:t xml:space="preserve">the sensing region of a sensor </w:t>
        </w:r>
        <w:del w:id="180" w:author="lxf" w:date="2010-05-14T10:30:00Z">
          <w:r w:rsidRPr="0014349A" w:rsidDel="00814F4B">
            <w:rPr>
              <w:rFonts w:ascii="TimesNewRoman" w:eastAsia="TimesNewRoman" w:cs="TimesNewRoman" w:hint="eastAsia"/>
              <w:kern w:val="0"/>
              <w:sz w:val="23"/>
              <w:szCs w:val="23"/>
            </w:rPr>
            <w:delText xml:space="preserve">in SHM </w:delText>
          </w:r>
        </w:del>
        <w:r w:rsidRPr="0014349A">
          <w:rPr>
            <w:rFonts w:ascii="TimesNewRoman" w:eastAsia="TimesNewRoman" w:cs="TimesNewRoman" w:hint="eastAsia"/>
            <w:kern w:val="0"/>
            <w:sz w:val="23"/>
            <w:szCs w:val="23"/>
          </w:rPr>
          <w:t>is no longer a circle, a sphere, or even a convex area</w:t>
        </w:r>
        <w:r>
          <w:rPr>
            <w:rFonts w:ascii="TimesNewRoman" w:eastAsia="TimesNewRoman" w:cs="TimesNewRoman" w:hint="eastAsia"/>
            <w:kern w:val="0"/>
            <w:sz w:val="23"/>
            <w:szCs w:val="23"/>
          </w:rPr>
          <w:t xml:space="preserve">. If we were to define a sensing region for a sensor or a sensor set in SHM as was in </w:t>
        </w:r>
        <w:del w:id="181" w:author="lxf" w:date="2010-05-14T10:30:00Z">
          <w:r w:rsidDel="00814F4B">
            <w:rPr>
              <w:rFonts w:ascii="TimesNewRoman" w:eastAsia="TimesNewRoman" w:cs="TimesNewRoman" w:hint="eastAsia"/>
              <w:kern w:val="0"/>
              <w:sz w:val="23"/>
              <w:szCs w:val="23"/>
            </w:rPr>
            <w:delText>other</w:delText>
          </w:r>
        </w:del>
      </w:moveTo>
      <w:ins w:id="182" w:author="lxf" w:date="2010-05-14T10:30:00Z">
        <w:r w:rsidR="00814F4B">
          <w:rPr>
            <w:rFonts w:ascii="TimesNewRoman" w:eastAsia="TimesNewRoman" w:cs="TimesNewRoman" w:hint="eastAsia"/>
            <w:kern w:val="0"/>
            <w:sz w:val="23"/>
            <w:szCs w:val="23"/>
          </w:rPr>
          <w:t>traditional</w:t>
        </w:r>
      </w:ins>
      <w:moveTo w:id="183" w:author="lxf" w:date="2010-05-08T13:54:00Z">
        <w:r>
          <w:rPr>
            <w:rFonts w:ascii="TimesNewRoman" w:eastAsia="TimesNewRoman" w:cs="TimesNewRoman" w:hint="eastAsia"/>
            <w:kern w:val="0"/>
            <w:sz w:val="23"/>
            <w:szCs w:val="23"/>
          </w:rPr>
          <w:t xml:space="preserve"> monitoring applications</w:t>
        </w:r>
        <w:r w:rsidRPr="0014349A">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it</w:t>
        </w:r>
        <w:r w:rsidRPr="0014349A">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should be</w:t>
        </w:r>
        <w:r w:rsidRPr="0014349A">
          <w:rPr>
            <w:rFonts w:ascii="TimesNewRoman" w:eastAsia="TimesNewRoman" w:cs="TimesNewRoman"/>
            <w:kern w:val="0"/>
            <w:sz w:val="23"/>
            <w:szCs w:val="23"/>
          </w:rPr>
          <w:t xml:space="preserve"> </w:t>
        </w:r>
        <w:r w:rsidRPr="0014349A">
          <w:rPr>
            <w:rFonts w:ascii="TimesNewRoman" w:eastAsia="TimesNewRoman" w:cs="TimesNewRoman" w:hint="eastAsia"/>
            <w:kern w:val="0"/>
            <w:sz w:val="23"/>
            <w:szCs w:val="23"/>
          </w:rPr>
          <w:t xml:space="preserve">either the </w:t>
        </w:r>
        <w:r w:rsidRPr="0014349A">
          <w:rPr>
            <w:rFonts w:ascii="TimesNewRoman" w:eastAsia="TimesNewRoman" w:cs="TimesNewRoman"/>
            <w:kern w:val="0"/>
            <w:sz w:val="23"/>
            <w:szCs w:val="23"/>
          </w:rPr>
          <w:t>whole structure (if accuracy of modal parameters identified from the sensor</w:t>
        </w:r>
        <w:r>
          <w:rPr>
            <w:rFonts w:ascii="TimesNewRoman" w:eastAsia="TimesNewRoman" w:cs="TimesNewRoman" w:hint="eastAsia"/>
            <w:kern w:val="0"/>
            <w:sz w:val="23"/>
            <w:szCs w:val="23"/>
          </w:rPr>
          <w:t>/sensor set</w:t>
        </w:r>
        <w:r w:rsidRPr="0014349A">
          <w:rPr>
            <w:rFonts w:ascii="TimesNewRoman" w:eastAsia="TimesNewRoman" w:cs="TimesNewRoman"/>
            <w:kern w:val="0"/>
            <w:sz w:val="23"/>
            <w:szCs w:val="23"/>
          </w:rPr>
          <w:t xml:space="preserve"> satisfies the requirement) or 0 (if it fails).</w:t>
        </w:r>
        <w:r w:rsidRPr="0014349A">
          <w:rPr>
            <w:rFonts w:ascii="TimesNewRoman" w:eastAsia="TimesNewRoman" w:cs="TimesNewRoman" w:hint="eastAsia"/>
            <w:kern w:val="0"/>
            <w:sz w:val="23"/>
            <w:szCs w:val="23"/>
          </w:rPr>
          <w:t xml:space="preserve"> </w:t>
        </w:r>
        <w:r w:rsidRPr="00F57D46">
          <w:rPr>
            <w:rFonts w:ascii="TimesNewRoman" w:eastAsia="TimesNewRoman" w:cs="TimesNewRoman"/>
            <w:kern w:val="0"/>
            <w:sz w:val="23"/>
            <w:szCs w:val="23"/>
          </w:rPr>
          <w:t xml:space="preserve">More importantly, the aforementioned </w:t>
        </w:r>
        <w:r w:rsidRPr="00F57D46">
          <w:rPr>
            <w:rFonts w:ascii="TimesNewRoman" w:eastAsia="TimesNewRoman" w:cs="TimesNewRoman" w:hint="eastAsia"/>
            <w:kern w:val="0"/>
            <w:sz w:val="23"/>
            <w:szCs w:val="23"/>
          </w:rPr>
          <w:t xml:space="preserve">union </w:t>
        </w:r>
        <w:r w:rsidRPr="00F57D46">
          <w:rPr>
            <w:rFonts w:ascii="TimesNewRoman" w:eastAsia="TimesNewRoman" w:cs="TimesNewRoman"/>
            <w:kern w:val="0"/>
            <w:sz w:val="23"/>
            <w:szCs w:val="23"/>
          </w:rPr>
          <w:t xml:space="preserve">equitation is not valid in SHM.  For example, </w:t>
        </w:r>
        <w:r w:rsidRPr="00F57D46">
          <w:rPr>
            <w:rFonts w:ascii="TimesNewRoman" w:eastAsia="TimesNewRoman" w:cs="TimesNewRoman" w:hint="eastAsia"/>
            <w:kern w:val="0"/>
            <w:sz w:val="23"/>
            <w:szCs w:val="23"/>
          </w:rPr>
          <w:t>assume</w:t>
        </w:r>
        <w:r w:rsidRPr="00F57D46">
          <w:rPr>
            <w:rFonts w:ascii="TimesNewRoman" w:eastAsia="TimesNewRoman" w:cs="TimesNewRoman"/>
            <w:kern w:val="0"/>
            <w:sz w:val="23"/>
            <w:szCs w:val="23"/>
          </w:rPr>
          <w:t xml:space="preserve"> sensor s</w:t>
        </w:r>
        <w:r w:rsidRPr="005424C3">
          <w:rPr>
            <w:rFonts w:ascii="TimesNewRoman" w:eastAsia="TimesNewRoman" w:cs="TimesNewRoman"/>
            <w:kern w:val="0"/>
            <w:sz w:val="23"/>
            <w:szCs w:val="23"/>
            <w:vertAlign w:val="subscript"/>
          </w:rPr>
          <w:t>1</w:t>
        </w:r>
        <w:r w:rsidRPr="00F57D46">
          <w:rPr>
            <w:rFonts w:ascii="TimesNewRoman" w:eastAsia="TimesNewRoman" w:cs="TimesNewRoman" w:hint="eastAsia"/>
            <w:kern w:val="0"/>
            <w:sz w:val="23"/>
            <w:szCs w:val="23"/>
          </w:rPr>
          <w:t xml:space="preserve">, </w:t>
        </w:r>
        <w:proofErr w:type="gramStart"/>
        <w:r w:rsidRPr="00F57D46">
          <w:rPr>
            <w:rFonts w:ascii="TimesNewRoman" w:eastAsia="TimesNewRoman" w:cs="TimesNewRoman"/>
            <w:kern w:val="0"/>
            <w:sz w:val="23"/>
            <w:szCs w:val="23"/>
          </w:rPr>
          <w:t>s</w:t>
        </w:r>
        <w:r w:rsidRPr="005424C3">
          <w:rPr>
            <w:rFonts w:ascii="TimesNewRoman" w:eastAsia="TimesNewRoman" w:cs="TimesNewRoman"/>
            <w:kern w:val="0"/>
            <w:sz w:val="23"/>
            <w:szCs w:val="23"/>
            <w:vertAlign w:val="subscript"/>
          </w:rPr>
          <w:t>2</w:t>
        </w:r>
        <w:r w:rsidRPr="00F57D46">
          <w:rPr>
            <w:rFonts w:ascii="TimesNewRoman" w:eastAsia="TimesNewRoman" w:cs="TimesNewRoman" w:hint="eastAsia"/>
            <w:kern w:val="0"/>
            <w:sz w:val="23"/>
            <w:szCs w:val="23"/>
          </w:rPr>
          <w:t>,..</w:t>
        </w:r>
        <w:proofErr w:type="spellStart"/>
        <w:r w:rsidRPr="00F57D46">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N</w:t>
        </w:r>
        <w:proofErr w:type="spellEnd"/>
        <w:proofErr w:type="gramEnd"/>
        <w:r w:rsidRPr="00F57D46">
          <w:rPr>
            <w:rFonts w:ascii="TimesNewRoman" w:eastAsia="TimesNewRoman" w:cs="TimesNewRoman" w:hint="eastAsia"/>
            <w:kern w:val="0"/>
            <w:sz w:val="23"/>
            <w:szCs w:val="23"/>
          </w:rPr>
          <w:t>, when working independently,</w:t>
        </w:r>
        <w:r w:rsidRPr="00F57D46">
          <w:rPr>
            <w:rFonts w:ascii="TimesNewRoman" w:eastAsia="TimesNewRoman" w:cs="TimesNewRoman"/>
            <w:kern w:val="0"/>
            <w:sz w:val="23"/>
            <w:szCs w:val="23"/>
          </w:rPr>
          <w:t xml:space="preserve"> </w:t>
        </w:r>
        <w:r w:rsidRPr="00F57D46">
          <w:rPr>
            <w:rFonts w:ascii="TimesNewRoman" w:eastAsia="TimesNewRoman" w:cs="TimesNewRoman" w:hint="eastAsia"/>
            <w:kern w:val="0"/>
            <w:sz w:val="23"/>
            <w:szCs w:val="23"/>
          </w:rPr>
          <w:t xml:space="preserve">cannot detect damage and therefore all </w:t>
        </w:r>
        <w:r w:rsidRPr="00F57D46">
          <w:rPr>
            <w:rFonts w:ascii="TimesNewRoman" w:eastAsia="TimesNewRoman" w:cs="TimesNewRoman"/>
            <w:kern w:val="0"/>
            <w:sz w:val="23"/>
            <w:szCs w:val="23"/>
          </w:rPr>
          <w:t xml:space="preserve">have 0 sensing </w:t>
        </w:r>
        <w:r w:rsidRPr="00F57D46">
          <w:rPr>
            <w:rFonts w:ascii="TimesNewRoman" w:eastAsia="TimesNewRoman" w:cs="TimesNewRoman" w:hint="eastAsia"/>
            <w:kern w:val="0"/>
            <w:sz w:val="23"/>
            <w:szCs w:val="23"/>
          </w:rPr>
          <w:t>region</w:t>
        </w:r>
        <w:r w:rsidRPr="00F57D46">
          <w:rPr>
            <w:rFonts w:ascii="TimesNewRoman" w:eastAsia="TimesNewRoman" w:cs="TimesNewRoman"/>
            <w:kern w:val="0"/>
            <w:sz w:val="23"/>
            <w:szCs w:val="23"/>
          </w:rPr>
          <w:t xml:space="preserve">, </w:t>
        </w:r>
        <w:r w:rsidRPr="00F57D46">
          <w:rPr>
            <w:rFonts w:ascii="TimesNewRoman" w:eastAsia="TimesNewRoman" w:cs="TimesNewRoman" w:hint="eastAsia"/>
            <w:kern w:val="0"/>
            <w:sz w:val="23"/>
            <w:szCs w:val="23"/>
          </w:rPr>
          <w:t xml:space="preserve">while </w:t>
        </w:r>
        <w:r w:rsidRPr="00F57D46">
          <w:rPr>
            <w:rFonts w:ascii="TimesNewRoman" w:eastAsia="TimesNewRoman" w:cs="TimesNewRoman"/>
            <w:kern w:val="0"/>
            <w:sz w:val="23"/>
            <w:szCs w:val="23"/>
          </w:rPr>
          <w:t>when working together, the sensing area of</w:t>
        </w:r>
        <w:r w:rsidRPr="00F57D46">
          <w:rPr>
            <w:rFonts w:ascii="TimesNewRoman" w:eastAsia="TimesNewRoman" w:cs="TimesNewRoman" w:hint="eastAsia"/>
            <w:kern w:val="0"/>
            <w:sz w:val="23"/>
            <w:szCs w:val="23"/>
          </w:rPr>
          <w:t xml:space="preserve"> sensor set </w:t>
        </w:r>
        <w:r w:rsidRPr="00F57D46">
          <w:rPr>
            <w:rFonts w:ascii="TimesNewRoman" w:eastAsia="TimesNewRoman" w:cs="TimesNewRoman"/>
            <w:kern w:val="0"/>
            <w:sz w:val="23"/>
            <w:szCs w:val="23"/>
          </w:rPr>
          <w:t>{s</w:t>
        </w:r>
        <w:r w:rsidRPr="005424C3">
          <w:rPr>
            <w:rFonts w:ascii="TimesNewRoman" w:eastAsia="TimesNewRoman" w:cs="TimesNewRoman"/>
            <w:kern w:val="0"/>
            <w:sz w:val="23"/>
            <w:szCs w:val="23"/>
            <w:vertAlign w:val="subscript"/>
          </w:rPr>
          <w:t>1</w:t>
        </w:r>
        <w:r w:rsidRPr="00F57D46">
          <w:rPr>
            <w:rFonts w:ascii="TimesNewRoman" w:eastAsia="TimesNewRoman" w:cs="TimesNewRoman"/>
            <w:kern w:val="0"/>
            <w:sz w:val="23"/>
            <w:szCs w:val="23"/>
          </w:rPr>
          <w:t>,s</w:t>
        </w:r>
        <w:r w:rsidRPr="005424C3">
          <w:rPr>
            <w:rFonts w:ascii="TimesNewRoman" w:eastAsia="TimesNewRoman" w:cs="TimesNewRoman"/>
            <w:kern w:val="0"/>
            <w:sz w:val="23"/>
            <w:szCs w:val="23"/>
            <w:vertAlign w:val="subscript"/>
          </w:rPr>
          <w:t>2</w:t>
        </w:r>
        <w:r w:rsidRPr="00F57D46">
          <w:rPr>
            <w:rFonts w:ascii="TimesNewRoman" w:eastAsia="TimesNewRoman" w:cs="TimesNewRoman" w:hint="eastAsia"/>
            <w:kern w:val="0"/>
            <w:sz w:val="23"/>
            <w:szCs w:val="23"/>
          </w:rPr>
          <w:t>,..</w:t>
        </w:r>
        <w:proofErr w:type="spellStart"/>
        <w:proofErr w:type="gramStart"/>
        <w:r w:rsidRPr="00F57D46">
          <w:rPr>
            <w:rFonts w:ascii="TimesNewRoman" w:eastAsia="TimesNewRoman" w:cs="TimesNewRoman" w:hint="eastAsia"/>
            <w:kern w:val="0"/>
            <w:sz w:val="23"/>
            <w:szCs w:val="23"/>
          </w:rPr>
          <w:t>s</w:t>
        </w:r>
        <w:r w:rsidRPr="005424C3">
          <w:rPr>
            <w:rFonts w:ascii="TimesNewRoman" w:eastAsia="TimesNewRoman" w:cs="TimesNewRoman" w:hint="eastAsia"/>
            <w:kern w:val="0"/>
            <w:sz w:val="23"/>
            <w:szCs w:val="23"/>
            <w:vertAlign w:val="subscript"/>
          </w:rPr>
          <w:t>N</w:t>
        </w:r>
        <w:proofErr w:type="spellEnd"/>
        <w:proofErr w:type="gramEnd"/>
        <w:r w:rsidRPr="00F57D46">
          <w:rPr>
            <w:rFonts w:ascii="TimesNewRoman" w:eastAsia="TimesNewRoman" w:cs="TimesNewRoman"/>
            <w:kern w:val="0"/>
            <w:sz w:val="23"/>
            <w:szCs w:val="23"/>
          </w:rPr>
          <w:t>}</w:t>
        </w:r>
        <w:del w:id="184" w:author="lxf" w:date="2010-05-14T10:31:00Z">
          <w:r w:rsidRPr="00F57D46" w:rsidDel="00814F4B">
            <w:rPr>
              <w:rFonts w:ascii="TimesNewRoman" w:eastAsia="TimesNewRoman" w:cs="TimesNewRoman"/>
              <w:kern w:val="0"/>
              <w:sz w:val="23"/>
              <w:szCs w:val="23"/>
            </w:rPr>
            <w:delText>can</w:delText>
          </w:r>
        </w:del>
      </w:moveTo>
      <w:ins w:id="185" w:author="lxf" w:date="2010-05-14T10:31:00Z">
        <w:r w:rsidR="00814F4B">
          <w:rPr>
            <w:rFonts w:ascii="TimesNewRoman" w:eastAsia="TimesNewRoman" w:cs="TimesNewRoman" w:hint="eastAsia"/>
            <w:kern w:val="0"/>
            <w:sz w:val="23"/>
            <w:szCs w:val="23"/>
          </w:rPr>
          <w:t>could</w:t>
        </w:r>
      </w:ins>
      <w:moveTo w:id="186" w:author="lxf" w:date="2010-05-08T13:54:00Z">
        <w:r w:rsidRPr="00F57D46">
          <w:rPr>
            <w:rFonts w:ascii="TimesNewRoman" w:eastAsia="TimesNewRoman" w:cs="TimesNewRoman"/>
            <w:kern w:val="0"/>
            <w:sz w:val="23"/>
            <w:szCs w:val="23"/>
          </w:rPr>
          <w:t xml:space="preserve"> be the whole structure. Therefore, we do not know if a structure is </w:t>
        </w:r>
        <w:r w:rsidRPr="00F57D46">
          <w:rPr>
            <w:rFonts w:ascii="TimesNewRoman" w:eastAsia="TimesNewRoman" w:cs="TimesNewRoman"/>
            <w:kern w:val="0"/>
            <w:sz w:val="23"/>
            <w:szCs w:val="23"/>
          </w:rPr>
          <w:t>‘</w:t>
        </w:r>
        <w:r w:rsidRPr="00F57D46">
          <w:rPr>
            <w:rFonts w:ascii="TimesNewRoman" w:eastAsia="TimesNewRoman" w:cs="TimesNewRoman"/>
            <w:kern w:val="0"/>
            <w:sz w:val="23"/>
            <w:szCs w:val="23"/>
          </w:rPr>
          <w:t>SHM-covered</w:t>
        </w:r>
        <w:r w:rsidRPr="00F57D46">
          <w:rPr>
            <w:rFonts w:ascii="TimesNewRoman" w:eastAsia="TimesNewRoman" w:cs="TimesNewRoman"/>
            <w:kern w:val="0"/>
            <w:sz w:val="23"/>
            <w:szCs w:val="23"/>
          </w:rPr>
          <w:t>’</w:t>
        </w:r>
        <w:r w:rsidRPr="00F57D46">
          <w:rPr>
            <w:rFonts w:ascii="TimesNewRoman" w:eastAsia="TimesNewRoman" w:cs="TimesNewRoman"/>
            <w:kern w:val="0"/>
            <w:sz w:val="23"/>
            <w:szCs w:val="23"/>
          </w:rPr>
          <w:t xml:space="preserve"> by set S even the sensing </w:t>
        </w:r>
        <w:r w:rsidRPr="00F57D46">
          <w:rPr>
            <w:rFonts w:ascii="TimesNewRoman" w:eastAsia="TimesNewRoman" w:cs="TimesNewRoman" w:hint="eastAsia"/>
            <w:kern w:val="0"/>
            <w:sz w:val="23"/>
            <w:szCs w:val="23"/>
          </w:rPr>
          <w:t>region</w:t>
        </w:r>
        <w:r w:rsidRPr="00F57D46">
          <w:rPr>
            <w:rFonts w:ascii="TimesNewRoman" w:eastAsia="TimesNewRoman" w:cs="TimesNewRoman"/>
            <w:kern w:val="0"/>
            <w:sz w:val="23"/>
            <w:szCs w:val="23"/>
          </w:rPr>
          <w:t xml:space="preserve"> of each sensor node in S is given. Different model</w:t>
        </w:r>
        <w:r>
          <w:rPr>
            <w:rFonts w:ascii="TimesNewRoman" w:eastAsia="TimesNewRoman" w:cs="TimesNewRoman" w:hint="eastAsia"/>
            <w:kern w:val="0"/>
            <w:sz w:val="23"/>
            <w:szCs w:val="23"/>
          </w:rPr>
          <w:t>s of the</w:t>
        </w:r>
        <w:r w:rsidRPr="00F57D46">
          <w:rPr>
            <w:rFonts w:ascii="TimesNewRoman" w:eastAsia="TimesNewRoman" w:cs="TimesNewRoman"/>
            <w:kern w:val="0"/>
            <w:sz w:val="23"/>
            <w:szCs w:val="23"/>
          </w:rPr>
          <w:t xml:space="preserve"> sensing </w:t>
        </w:r>
        <w:r w:rsidRPr="00F57D46">
          <w:rPr>
            <w:rFonts w:ascii="TimesNewRoman" w:eastAsia="TimesNewRoman" w:cs="TimesNewRoman" w:hint="eastAsia"/>
            <w:kern w:val="0"/>
            <w:sz w:val="23"/>
            <w:szCs w:val="23"/>
          </w:rPr>
          <w:t>region</w:t>
        </w:r>
        <w:r w:rsidRPr="00F57D46">
          <w:rPr>
            <w:rFonts w:ascii="TimesNewRoman" w:eastAsia="TimesNewRoman" w:cs="TimesNewRoman"/>
            <w:kern w:val="0"/>
            <w:sz w:val="23"/>
            <w:szCs w:val="23"/>
          </w:rPr>
          <w:t xml:space="preserve"> causes thos</w:t>
        </w:r>
        <w:r w:rsidRPr="00F57D46">
          <w:rPr>
            <w:rFonts w:ascii="TimesNewRoman" w:eastAsia="TimesNewRoman" w:cs="TimesNewRoman" w:hint="eastAsia"/>
            <w:kern w:val="0"/>
            <w:sz w:val="23"/>
            <w:szCs w:val="23"/>
          </w:rPr>
          <w:t>e previous protocols no longer</w:t>
        </w:r>
        <w:r w:rsidRPr="00F57D46">
          <w:rPr>
            <w:rFonts w:ascii="TimesNewRoman" w:eastAsia="TimesNewRoman" w:cs="TimesNewRoman"/>
            <w:kern w:val="0"/>
            <w:sz w:val="23"/>
            <w:szCs w:val="23"/>
          </w:rPr>
          <w:t xml:space="preserve"> applicable in SHM</w:t>
        </w:r>
        <w:r w:rsidRPr="00B64A9A">
          <w:rPr>
            <w:rFonts w:ascii="TimesNewRoman" w:eastAsia="TimesNewRoman" w:cs="TimesNewRoman" w:hint="eastAsia"/>
            <w:kern w:val="0"/>
            <w:sz w:val="23"/>
            <w:szCs w:val="23"/>
          </w:rPr>
          <w:t>.</w:t>
        </w:r>
        <w:r>
          <w:rPr>
            <w:rFonts w:ascii="TimesNewRoman" w:eastAsia="TimesNewRoman" w:cs="TimesNewRoman" w:hint="eastAsia"/>
            <w:kern w:val="0"/>
            <w:sz w:val="23"/>
            <w:szCs w:val="23"/>
          </w:rPr>
          <w:t xml:space="preserve"> </w:t>
        </w:r>
      </w:moveTo>
    </w:p>
    <w:p w:rsidR="00C667F8" w:rsidRPr="00F57D46" w:rsidRDefault="00C667F8" w:rsidP="00C667F8">
      <w:pPr>
        <w:autoSpaceDE w:val="0"/>
        <w:autoSpaceDN w:val="0"/>
        <w:adjustRightInd w:val="0"/>
        <w:rPr>
          <w:rFonts w:ascii="TimesNewRoman" w:eastAsia="TimesNewRoman" w:cs="TimesNewRoman"/>
          <w:kern w:val="0"/>
          <w:sz w:val="23"/>
          <w:szCs w:val="23"/>
        </w:rPr>
      </w:pPr>
    </w:p>
    <w:p w:rsidR="00C667F8" w:rsidRDefault="00FF6A5D" w:rsidP="00C667F8">
      <w:pPr>
        <w:autoSpaceDE w:val="0"/>
        <w:autoSpaceDN w:val="0"/>
        <w:adjustRightInd w:val="0"/>
        <w:rPr>
          <w:rFonts w:ascii="TimesNewRoman" w:eastAsia="TimesNewRoman" w:cs="TimesNewRoman"/>
          <w:bCs/>
          <w:kern w:val="0"/>
          <w:sz w:val="23"/>
          <w:szCs w:val="23"/>
        </w:rPr>
      </w:pPr>
      <w:ins w:id="187" w:author="lxf" w:date="2010-05-14T10:48:00Z">
        <w:r>
          <w:rPr>
            <w:rFonts w:ascii="TimesNewRoman" w:eastAsia="TimesNewRoman" w:cs="TimesNewRoman" w:hint="eastAsia"/>
            <w:bCs/>
            <w:kern w:val="0"/>
            <w:sz w:val="23"/>
            <w:szCs w:val="23"/>
          </w:rPr>
          <w:t xml:space="preserve">Another importance aspect is the network connectivity. </w:t>
        </w:r>
      </w:ins>
      <w:ins w:id="188" w:author="lxf" w:date="2010-05-14T10:49:00Z">
        <w:r>
          <w:rPr>
            <w:rFonts w:ascii="TimesNewRoman" w:eastAsia="TimesNewRoman" w:cs="TimesNewRoman" w:hint="eastAsia"/>
            <w:bCs/>
            <w:kern w:val="0"/>
            <w:sz w:val="23"/>
            <w:szCs w:val="23"/>
          </w:rPr>
          <w:t xml:space="preserve">In </w:t>
        </w:r>
      </w:ins>
      <w:moveTo w:id="189" w:author="lxf" w:date="2010-05-08T13:54:00Z">
        <w:del w:id="190" w:author="lxf" w:date="2010-05-14T10:48:00Z">
          <w:r w:rsidR="00C667F8" w:rsidDel="00FF6A5D">
            <w:rPr>
              <w:rFonts w:ascii="TimesNewRoman" w:eastAsia="TimesNewRoman" w:cs="TimesNewRoman" w:hint="eastAsia"/>
              <w:bCs/>
              <w:kern w:val="0"/>
              <w:sz w:val="23"/>
              <w:szCs w:val="23"/>
            </w:rPr>
            <w:delText xml:space="preserve">Another important </w:delText>
          </w:r>
        </w:del>
        <w:del w:id="191" w:author="lxf" w:date="2010-05-14T10:32:00Z">
          <w:r w:rsidR="00C667F8" w:rsidDel="00244F1C">
            <w:rPr>
              <w:rFonts w:ascii="TimesNewRoman" w:eastAsia="TimesNewRoman" w:cs="TimesNewRoman" w:hint="eastAsia"/>
              <w:bCs/>
              <w:kern w:val="0"/>
              <w:sz w:val="23"/>
              <w:szCs w:val="23"/>
            </w:rPr>
            <w:delText>point</w:delText>
          </w:r>
        </w:del>
        <w:del w:id="192" w:author="lxf" w:date="2010-05-14T10:48:00Z">
          <w:r w:rsidR="00C667F8" w:rsidDel="00FF6A5D">
            <w:rPr>
              <w:rFonts w:ascii="TimesNewRoman" w:eastAsia="TimesNewRoman" w:cs="TimesNewRoman" w:hint="eastAsia"/>
              <w:bCs/>
              <w:kern w:val="0"/>
              <w:sz w:val="23"/>
              <w:szCs w:val="23"/>
            </w:rPr>
            <w:delText xml:space="preserve"> is that since we cannot define sensing region for individual sensor node, </w:delText>
          </w:r>
        </w:del>
      </w:moveTo>
      <w:ins w:id="193" w:author="lxf" w:date="2010-05-14T10:49:00Z">
        <w:r>
          <w:rPr>
            <w:rFonts w:ascii="TimesNewRoman" w:eastAsia="TimesNewRoman" w:cs="TimesNewRoman" w:hint="eastAsia"/>
            <w:bCs/>
            <w:kern w:val="0"/>
            <w:sz w:val="23"/>
            <w:szCs w:val="23"/>
          </w:rPr>
          <w:t>p</w:t>
        </w:r>
      </w:ins>
      <w:ins w:id="194" w:author="lxf" w:date="2010-05-14T10:48:00Z">
        <w:r>
          <w:rPr>
            <w:rFonts w:ascii="TimesNewRoman" w:eastAsia="TimesNewRoman" w:cs="TimesNewRoman" w:hint="eastAsia"/>
            <w:bCs/>
            <w:kern w:val="0"/>
            <w:sz w:val="23"/>
            <w:szCs w:val="23"/>
          </w:rPr>
          <w:t>revious work</w:t>
        </w:r>
      </w:ins>
      <w:ins w:id="195" w:author="lxf" w:date="2010-05-14T10:49:00Z">
        <w:r>
          <w:rPr>
            <w:rFonts w:ascii="TimesNewRoman" w:eastAsia="TimesNewRoman" w:cs="TimesNewRoman" w:hint="eastAsia"/>
            <w:bCs/>
            <w:kern w:val="0"/>
            <w:sz w:val="23"/>
            <w:szCs w:val="23"/>
          </w:rPr>
          <w:t xml:space="preserve">, when the communication range </w:t>
        </w:r>
        <w:proofErr w:type="spellStart"/>
        <w:proofErr w:type="gramStart"/>
        <w:r>
          <w:rPr>
            <w:rFonts w:ascii="TimesNewRoman" w:eastAsia="TimesNewRoman" w:cs="TimesNewRoman" w:hint="eastAsia"/>
            <w:bCs/>
            <w:kern w:val="0"/>
            <w:sz w:val="23"/>
            <w:szCs w:val="23"/>
          </w:rPr>
          <w:t>R</w:t>
        </w:r>
        <w:r w:rsidR="002A7979" w:rsidRPr="002A7979">
          <w:rPr>
            <w:rFonts w:ascii="TimesNewRoman" w:eastAsia="TimesNewRoman" w:cs="TimesNewRoman"/>
            <w:bCs/>
            <w:kern w:val="0"/>
            <w:sz w:val="23"/>
            <w:szCs w:val="23"/>
            <w:vertAlign w:val="subscript"/>
            <w:rPrChange w:id="196" w:author="lxf" w:date="2010-05-14T10:51:00Z">
              <w:rPr>
                <w:rFonts w:ascii="TimesNewRoman" w:eastAsia="TimesNewRoman" w:cs="TimesNewRoman"/>
                <w:bCs/>
                <w:kern w:val="0"/>
                <w:sz w:val="23"/>
                <w:szCs w:val="23"/>
              </w:rPr>
            </w:rPrChange>
          </w:rPr>
          <w:t>c</w:t>
        </w:r>
        <w:proofErr w:type="spellEnd"/>
        <w:proofErr w:type="gramEnd"/>
        <w:r>
          <w:rPr>
            <w:rFonts w:ascii="TimesNewRoman" w:eastAsia="TimesNewRoman" w:cs="TimesNewRoman" w:hint="eastAsia"/>
            <w:bCs/>
            <w:kern w:val="0"/>
            <w:sz w:val="23"/>
            <w:szCs w:val="23"/>
          </w:rPr>
          <w:t xml:space="preserve"> is at least twice of the sensing range R</w:t>
        </w:r>
        <w:r w:rsidR="002A7979" w:rsidRPr="002A7979">
          <w:rPr>
            <w:rFonts w:ascii="TimesNewRoman" w:eastAsia="TimesNewRoman" w:cs="TimesNewRoman"/>
            <w:bCs/>
            <w:kern w:val="0"/>
            <w:sz w:val="23"/>
            <w:szCs w:val="23"/>
            <w:vertAlign w:val="subscript"/>
            <w:rPrChange w:id="197" w:author="lxf" w:date="2010-05-14T10:51:00Z">
              <w:rPr>
                <w:rFonts w:ascii="TimesNewRoman" w:eastAsia="TimesNewRoman" w:cs="TimesNewRoman"/>
                <w:bCs/>
                <w:kern w:val="0"/>
                <w:sz w:val="23"/>
                <w:szCs w:val="23"/>
              </w:rPr>
            </w:rPrChange>
          </w:rPr>
          <w:t>s</w:t>
        </w:r>
        <w:r>
          <w:rPr>
            <w:rFonts w:ascii="TimesNewRoman" w:eastAsia="TimesNewRoman" w:cs="TimesNewRoman" w:hint="eastAsia"/>
            <w:bCs/>
            <w:kern w:val="0"/>
            <w:sz w:val="23"/>
            <w:szCs w:val="23"/>
          </w:rPr>
          <w:t xml:space="preserve"> (</w:t>
        </w:r>
        <w:proofErr w:type="spellStart"/>
        <w:r>
          <w:rPr>
            <w:rFonts w:ascii="TimesNewRoman" w:eastAsia="TimesNewRoman" w:cs="TimesNewRoman" w:hint="eastAsia"/>
            <w:bCs/>
            <w:kern w:val="0"/>
            <w:sz w:val="23"/>
            <w:szCs w:val="23"/>
          </w:rPr>
          <w:t>ie</w:t>
        </w:r>
        <w:proofErr w:type="spellEnd"/>
        <w:r>
          <w:rPr>
            <w:rFonts w:ascii="TimesNewRoman" w:eastAsia="TimesNewRoman" w:cs="TimesNewRoman" w:hint="eastAsia"/>
            <w:bCs/>
            <w:kern w:val="0"/>
            <w:sz w:val="23"/>
            <w:szCs w:val="23"/>
          </w:rPr>
          <w:t>.</w:t>
        </w:r>
      </w:ins>
      <w:ins w:id="198" w:author="lxf" w:date="2010-05-14T10:50:00Z">
        <w:r>
          <w:rPr>
            <w:rFonts w:ascii="TimesNewRoman" w:eastAsia="TimesNewRoman" w:cs="TimesNewRoman" w:hint="eastAsia"/>
            <w:bCs/>
            <w:kern w:val="0"/>
            <w:sz w:val="23"/>
            <w:szCs w:val="23"/>
          </w:rPr>
          <w:t xml:space="preserve"> </w:t>
        </w:r>
        <w:proofErr w:type="spellStart"/>
        <w:r>
          <w:rPr>
            <w:rFonts w:ascii="TimesNewRoman" w:eastAsia="TimesNewRoman" w:cs="TimesNewRoman" w:hint="eastAsia"/>
            <w:bCs/>
            <w:kern w:val="0"/>
            <w:sz w:val="23"/>
            <w:szCs w:val="23"/>
          </w:rPr>
          <w:t>R</w:t>
        </w:r>
        <w:r w:rsidR="002A7979" w:rsidRPr="002A7979">
          <w:rPr>
            <w:rFonts w:ascii="TimesNewRoman" w:eastAsia="TimesNewRoman" w:cs="TimesNewRoman"/>
            <w:bCs/>
            <w:kern w:val="0"/>
            <w:sz w:val="23"/>
            <w:szCs w:val="23"/>
            <w:vertAlign w:val="subscript"/>
            <w:rPrChange w:id="199" w:author="lxf" w:date="2010-05-14T10:51:00Z">
              <w:rPr>
                <w:rFonts w:ascii="TimesNewRoman" w:eastAsia="TimesNewRoman" w:cs="TimesNewRoman"/>
                <w:bCs/>
                <w:kern w:val="0"/>
                <w:sz w:val="23"/>
                <w:szCs w:val="23"/>
              </w:rPr>
            </w:rPrChange>
          </w:rPr>
          <w:t>c</w:t>
        </w:r>
      </w:ins>
      <w:proofErr w:type="spellEnd"/>
      <w:ins w:id="200" w:author="lxf" w:date="2010-05-14T11:02:00Z">
        <w:r w:rsidR="00EB5889" w:rsidRPr="00D229ED">
          <w:rPr>
            <w:rFonts w:ascii="TimesNewRoman" w:eastAsia="TimesNewRoman" w:cs="TimesNewRoman" w:hint="eastAsia"/>
            <w:kern w:val="0"/>
            <w:sz w:val="23"/>
            <w:szCs w:val="23"/>
          </w:rPr>
          <w:t>≥</w:t>
        </w:r>
      </w:ins>
      <w:ins w:id="201" w:author="lxf" w:date="2010-05-14T10:50:00Z">
        <w:r>
          <w:rPr>
            <w:rFonts w:ascii="TimesNewRoman" w:eastAsia="TimesNewRoman" w:cs="TimesNewRoman" w:hint="eastAsia"/>
            <w:bCs/>
            <w:kern w:val="0"/>
            <w:sz w:val="23"/>
            <w:szCs w:val="23"/>
          </w:rPr>
          <w:t>2R</w:t>
        </w:r>
        <w:r w:rsidR="002A7979" w:rsidRPr="002A7979">
          <w:rPr>
            <w:rFonts w:ascii="TimesNewRoman" w:eastAsia="TimesNewRoman" w:cs="TimesNewRoman"/>
            <w:bCs/>
            <w:kern w:val="0"/>
            <w:sz w:val="23"/>
            <w:szCs w:val="23"/>
            <w:vertAlign w:val="subscript"/>
            <w:rPrChange w:id="202" w:author="lxf" w:date="2010-05-14T10:51:00Z">
              <w:rPr>
                <w:rFonts w:ascii="TimesNewRoman" w:eastAsia="TimesNewRoman" w:cs="TimesNewRoman"/>
                <w:bCs/>
                <w:kern w:val="0"/>
                <w:sz w:val="23"/>
                <w:szCs w:val="23"/>
              </w:rPr>
            </w:rPrChange>
          </w:rPr>
          <w:t>s</w:t>
        </w:r>
        <w:r>
          <w:rPr>
            <w:rFonts w:ascii="TimesNewRoman" w:eastAsia="TimesNewRoman" w:cs="TimesNewRoman" w:hint="eastAsia"/>
            <w:bCs/>
            <w:kern w:val="0"/>
            <w:sz w:val="23"/>
            <w:szCs w:val="23"/>
          </w:rPr>
          <w:t>), the connectivity is automatically guaranteed if the coverage is ensured.</w:t>
        </w:r>
      </w:ins>
      <w:ins w:id="203" w:author="lxf" w:date="2010-05-14T10:48:00Z">
        <w:r>
          <w:rPr>
            <w:rFonts w:ascii="TimesNewRoman" w:eastAsia="TimesNewRoman" w:cs="TimesNewRoman" w:hint="eastAsia"/>
            <w:bCs/>
            <w:kern w:val="0"/>
            <w:sz w:val="23"/>
            <w:szCs w:val="23"/>
          </w:rPr>
          <w:t xml:space="preserve"> </w:t>
        </w:r>
      </w:ins>
      <w:ins w:id="204" w:author="lxf" w:date="2010-05-14T10:51:00Z">
        <w:r>
          <w:rPr>
            <w:rFonts w:ascii="TimesNewRoman" w:eastAsia="TimesNewRoman" w:cs="TimesNewRoman" w:hint="eastAsia"/>
            <w:bCs/>
            <w:kern w:val="0"/>
            <w:sz w:val="23"/>
            <w:szCs w:val="23"/>
          </w:rPr>
          <w:t xml:space="preserve">However, </w:t>
        </w:r>
      </w:ins>
      <w:ins w:id="205" w:author="lxf" w:date="2010-05-14T10:52:00Z">
        <w:r>
          <w:rPr>
            <w:rFonts w:ascii="TimesNewRoman" w:eastAsia="TimesNewRoman" w:cs="TimesNewRoman" w:hint="eastAsia"/>
            <w:bCs/>
            <w:kern w:val="0"/>
            <w:sz w:val="23"/>
            <w:szCs w:val="23"/>
          </w:rPr>
          <w:t>when designing protocols for WSN in SHM</w:t>
        </w:r>
      </w:ins>
      <w:ins w:id="206" w:author="lxf" w:date="2010-05-14T10:51:00Z">
        <w:r>
          <w:rPr>
            <w:rFonts w:ascii="TimesNewRoman" w:eastAsia="TimesNewRoman" w:cs="TimesNewRoman" w:hint="eastAsia"/>
            <w:bCs/>
            <w:kern w:val="0"/>
            <w:sz w:val="23"/>
            <w:szCs w:val="23"/>
          </w:rPr>
          <w:t>, since we cannot define sensing range R</w:t>
        </w:r>
        <w:r w:rsidRPr="00FF6A5D">
          <w:rPr>
            <w:rFonts w:ascii="TimesNewRoman" w:eastAsia="TimesNewRoman" w:cs="TimesNewRoman" w:hint="eastAsia"/>
            <w:bCs/>
            <w:kern w:val="0"/>
            <w:sz w:val="23"/>
            <w:szCs w:val="23"/>
            <w:vertAlign w:val="subscript"/>
          </w:rPr>
          <w:t>s</w:t>
        </w:r>
        <w:r>
          <w:rPr>
            <w:rFonts w:ascii="TimesNewRoman" w:eastAsia="TimesNewRoman" w:cs="TimesNewRoman" w:hint="eastAsia"/>
            <w:bCs/>
            <w:kern w:val="0"/>
            <w:sz w:val="23"/>
            <w:szCs w:val="23"/>
          </w:rPr>
          <w:t xml:space="preserve"> </w:t>
        </w:r>
      </w:ins>
      <w:ins w:id="207" w:author="lxf" w:date="2010-05-14T10:52:00Z">
        <w:r>
          <w:rPr>
            <w:rFonts w:ascii="TimesNewRoman" w:eastAsia="TimesNewRoman" w:cs="TimesNewRoman" w:hint="eastAsia"/>
            <w:bCs/>
            <w:kern w:val="0"/>
            <w:sz w:val="23"/>
            <w:szCs w:val="23"/>
          </w:rPr>
          <w:t xml:space="preserve">as was in a previous way, extra effort must be paid to ensure </w:t>
        </w:r>
      </w:ins>
      <w:moveTo w:id="208" w:author="lxf" w:date="2010-05-08T13:54:00Z">
        <w:del w:id="209" w:author="lxf" w:date="2010-05-14T10:46:00Z">
          <w:r w:rsidR="00C667F8" w:rsidDel="00FF6A5D">
            <w:rPr>
              <w:rFonts w:ascii="TimesNewRoman" w:eastAsia="TimesNewRoman" w:cs="TimesNewRoman" w:hint="eastAsia"/>
              <w:bCs/>
              <w:kern w:val="0"/>
              <w:sz w:val="23"/>
              <w:szCs w:val="23"/>
            </w:rPr>
            <w:delText>R</w:delText>
          </w:r>
          <w:r w:rsidR="00C667F8" w:rsidRPr="005424C3" w:rsidDel="00FF6A5D">
            <w:rPr>
              <w:rFonts w:ascii="TimesNewRoman" w:eastAsia="TimesNewRoman" w:cs="TimesNewRoman" w:hint="eastAsia"/>
              <w:bCs/>
              <w:kern w:val="0"/>
              <w:sz w:val="23"/>
              <w:szCs w:val="23"/>
              <w:vertAlign w:val="subscript"/>
            </w:rPr>
            <w:delText>c</w:delText>
          </w:r>
          <w:r w:rsidR="00C667F8" w:rsidDel="00FF6A5D">
            <w:rPr>
              <w:rFonts w:ascii="SimSun" w:eastAsia="SimSun" w:hAnsi="SimSun" w:cs="TimesNewRoman" w:hint="eastAsia"/>
              <w:bCs/>
              <w:kern w:val="0"/>
              <w:sz w:val="23"/>
              <w:szCs w:val="23"/>
            </w:rPr>
            <w:delText>≥</w:delText>
          </w:r>
          <w:r w:rsidR="00C667F8" w:rsidDel="00FF6A5D">
            <w:rPr>
              <w:rFonts w:ascii="TimesNewRoman" w:eastAsia="TimesNewRoman" w:cs="TimesNewRoman" w:hint="eastAsia"/>
              <w:bCs/>
              <w:kern w:val="0"/>
              <w:sz w:val="23"/>
              <w:szCs w:val="23"/>
            </w:rPr>
            <w:delText>2R</w:delText>
          </w:r>
          <w:r w:rsidR="00C667F8" w:rsidRPr="005424C3" w:rsidDel="00FF6A5D">
            <w:rPr>
              <w:rFonts w:ascii="TimesNewRoman" w:eastAsia="TimesNewRoman" w:cs="TimesNewRoman" w:hint="eastAsia"/>
              <w:bCs/>
              <w:kern w:val="0"/>
              <w:sz w:val="23"/>
              <w:szCs w:val="23"/>
              <w:vertAlign w:val="subscript"/>
            </w:rPr>
            <w:delText>s</w:delText>
          </w:r>
          <w:r w:rsidR="00C667F8" w:rsidDel="00FF6A5D">
            <w:rPr>
              <w:rFonts w:ascii="TimesNewRoman" w:eastAsia="TimesNewRoman" w:cs="TimesNewRoman" w:hint="eastAsia"/>
              <w:bCs/>
              <w:kern w:val="0"/>
              <w:sz w:val="23"/>
              <w:szCs w:val="23"/>
            </w:rPr>
            <w:delText xml:space="preserve"> is no longer valid and </w:delText>
          </w:r>
        </w:del>
        <w:del w:id="210" w:author="lxf" w:date="2010-05-14T10:52:00Z">
          <w:r w:rsidR="00C667F8" w:rsidDel="00FF6A5D">
            <w:rPr>
              <w:rFonts w:ascii="TimesNewRoman" w:eastAsia="TimesNewRoman" w:cs="TimesNewRoman" w:hint="eastAsia"/>
              <w:bCs/>
              <w:kern w:val="0"/>
              <w:sz w:val="23"/>
              <w:szCs w:val="23"/>
            </w:rPr>
            <w:lastRenderedPageBreak/>
            <w:delText>c</w:delText>
          </w:r>
        </w:del>
      </w:moveTo>
      <w:ins w:id="211" w:author="lxf" w:date="2010-05-14T10:52:00Z">
        <w:r>
          <w:rPr>
            <w:rFonts w:ascii="TimesNewRoman" w:eastAsia="TimesNewRoman" w:cs="TimesNewRoman" w:hint="eastAsia"/>
            <w:bCs/>
            <w:kern w:val="0"/>
            <w:sz w:val="23"/>
            <w:szCs w:val="23"/>
          </w:rPr>
          <w:t>c</w:t>
        </w:r>
      </w:ins>
      <w:moveTo w:id="212" w:author="lxf" w:date="2010-05-08T13:54:00Z">
        <w:r w:rsidR="00C667F8">
          <w:rPr>
            <w:rFonts w:ascii="TimesNewRoman" w:eastAsia="TimesNewRoman" w:cs="TimesNewRoman" w:hint="eastAsia"/>
            <w:bCs/>
            <w:kern w:val="0"/>
            <w:sz w:val="23"/>
            <w:szCs w:val="23"/>
          </w:rPr>
          <w:t>onnectivity</w:t>
        </w:r>
      </w:moveTo>
      <w:ins w:id="213" w:author="lxf" w:date="2010-05-14T10:53:00Z">
        <w:r>
          <w:rPr>
            <w:rFonts w:ascii="TimesNewRoman" w:eastAsia="TimesNewRoman" w:cs="TimesNewRoman" w:hint="eastAsia"/>
            <w:bCs/>
            <w:kern w:val="0"/>
            <w:sz w:val="23"/>
            <w:szCs w:val="23"/>
          </w:rPr>
          <w:t>.</w:t>
        </w:r>
      </w:ins>
      <w:moveTo w:id="214" w:author="lxf" w:date="2010-05-08T13:54:00Z">
        <w:del w:id="215" w:author="lxf" w:date="2010-05-14T10:53:00Z">
          <w:r w:rsidR="00C667F8" w:rsidDel="00FF6A5D">
            <w:rPr>
              <w:rFonts w:ascii="TimesNewRoman" w:eastAsia="TimesNewRoman" w:cs="TimesNewRoman" w:hint="eastAsia"/>
              <w:bCs/>
              <w:kern w:val="0"/>
              <w:sz w:val="23"/>
              <w:szCs w:val="23"/>
            </w:rPr>
            <w:delText xml:space="preserve"> </w:delText>
          </w:r>
        </w:del>
        <w:del w:id="216" w:author="lxf" w:date="2010-05-14T10:46:00Z">
          <w:r w:rsidR="00C667F8" w:rsidDel="00FF6A5D">
            <w:rPr>
              <w:rFonts w:ascii="TimesNewRoman" w:eastAsia="TimesNewRoman" w:cs="TimesNewRoman" w:hint="eastAsia"/>
              <w:bCs/>
              <w:kern w:val="0"/>
              <w:sz w:val="23"/>
              <w:szCs w:val="23"/>
            </w:rPr>
            <w:delText>must</w:delText>
          </w:r>
        </w:del>
        <w:del w:id="217" w:author="lxf" w:date="2010-05-14T10:47:00Z">
          <w:r w:rsidR="00C667F8" w:rsidDel="00FF6A5D">
            <w:rPr>
              <w:rFonts w:ascii="TimesNewRoman" w:eastAsia="TimesNewRoman" w:cs="TimesNewRoman" w:hint="eastAsia"/>
              <w:bCs/>
              <w:kern w:val="0"/>
              <w:sz w:val="23"/>
              <w:szCs w:val="23"/>
            </w:rPr>
            <w:delText xml:space="preserve"> </w:delText>
          </w:r>
        </w:del>
        <w:del w:id="218" w:author="lxf" w:date="2010-05-14T10:52:00Z">
          <w:r w:rsidR="00C667F8" w:rsidDel="00FF6A5D">
            <w:rPr>
              <w:rFonts w:ascii="TimesNewRoman" w:eastAsia="TimesNewRoman" w:cs="TimesNewRoman" w:hint="eastAsia"/>
              <w:bCs/>
              <w:kern w:val="0"/>
              <w:sz w:val="23"/>
              <w:szCs w:val="23"/>
            </w:rPr>
            <w:delText>be considered whenever designing protocols for WSN in SHM.</w:delText>
          </w:r>
          <w:r w:rsidR="00C667F8" w:rsidDel="00FF6A5D">
            <w:rPr>
              <w:rFonts w:ascii="TimesNewRoman" w:eastAsia="TimesNewRoman" w:cs="TimesNewRoman" w:hint="eastAsia"/>
              <w:kern w:val="0"/>
              <w:sz w:val="23"/>
              <w:szCs w:val="23"/>
            </w:rPr>
            <w:delText xml:space="preserve"> </w:delText>
          </w:r>
        </w:del>
      </w:moveTo>
    </w:p>
    <w:p w:rsidR="00C667F8" w:rsidRPr="00457DEC" w:rsidRDefault="00C667F8" w:rsidP="00C667F8">
      <w:pPr>
        <w:autoSpaceDE w:val="0"/>
        <w:autoSpaceDN w:val="0"/>
        <w:adjustRightInd w:val="0"/>
        <w:rPr>
          <w:rFonts w:ascii="TimesNewRoman" w:eastAsia="TimesNewRoman" w:cs="TimesNewRoman"/>
          <w:bCs/>
          <w:kern w:val="0"/>
          <w:sz w:val="23"/>
          <w:szCs w:val="23"/>
        </w:rPr>
      </w:pPr>
    </w:p>
    <w:p w:rsidR="00C667F8" w:rsidRDefault="00C667F8" w:rsidP="00C667F8">
      <w:pPr>
        <w:autoSpaceDE w:val="0"/>
        <w:autoSpaceDN w:val="0"/>
        <w:adjustRightInd w:val="0"/>
        <w:rPr>
          <w:rFonts w:ascii="TimesNewRoman" w:eastAsia="TimesNewRoman" w:cs="TimesNewRoman"/>
          <w:kern w:val="0"/>
          <w:sz w:val="23"/>
          <w:szCs w:val="23"/>
        </w:rPr>
      </w:pPr>
      <w:moveTo w:id="219" w:author="lxf" w:date="2010-05-08T13:54:00Z">
        <w:r>
          <w:rPr>
            <w:rFonts w:ascii="TimesNewRoman" w:eastAsia="TimesNewRoman" w:cs="TimesNewRoman" w:hint="eastAsia"/>
            <w:kern w:val="0"/>
            <w:sz w:val="23"/>
            <w:szCs w:val="23"/>
          </w:rPr>
          <w:t xml:space="preserve">In this paper, we study the coverage problem in SHM and defined a new coverage: SHM-coverage, which is directly connected with the function of WSN in SHM: damage detection.  We first give the criterion to determine whether a </w:t>
        </w:r>
        <w:r>
          <w:rPr>
            <w:rFonts w:ascii="TimesNewRoman" w:eastAsia="TimesNewRoman" w:cs="TimesNewRoman"/>
            <w:kern w:val="0"/>
            <w:sz w:val="23"/>
            <w:szCs w:val="23"/>
          </w:rPr>
          <w:t>given sensors set can</w:t>
        </w:r>
        <w:r>
          <w:rPr>
            <w:rFonts w:ascii="TimesNewRoman" w:eastAsia="TimesNewRoman" w:cs="TimesNewRoman" w:hint="eastAsia"/>
            <w:kern w:val="0"/>
            <w:sz w:val="23"/>
            <w:szCs w:val="23"/>
          </w:rPr>
          <w:t xml:space="preserve"> </w:t>
        </w:r>
        <w:r>
          <w:rPr>
            <w:rFonts w:ascii="TimesNewRoman" w:eastAsia="TimesNewRoman" w:cs="TimesNewRoman"/>
            <w:kern w:val="0"/>
            <w:sz w:val="23"/>
            <w:szCs w:val="23"/>
          </w:rPr>
          <w:t>‘</w:t>
        </w:r>
        <w:r>
          <w:rPr>
            <w:rFonts w:ascii="TimesNewRoman" w:eastAsia="TimesNewRoman" w:cs="TimesNewRoman" w:hint="eastAsia"/>
            <w:kern w:val="0"/>
            <w:sz w:val="23"/>
            <w:szCs w:val="23"/>
          </w:rPr>
          <w:t>SHM-cover</w:t>
        </w:r>
        <w:r>
          <w:rPr>
            <w:rFonts w:ascii="TimesNewRoman" w:eastAsia="TimesNewRoman" w:cs="TimesNewRoman"/>
            <w:kern w:val="0"/>
            <w:sz w:val="23"/>
            <w:szCs w:val="23"/>
          </w:rPr>
          <w:t>’</w:t>
        </w:r>
        <w:r>
          <w:rPr>
            <w:rFonts w:ascii="TimesNewRoman" w:eastAsia="TimesNewRoman" w:cs="TimesNewRoman" w:hint="eastAsia"/>
            <w:kern w:val="0"/>
            <w:sz w:val="23"/>
            <w:szCs w:val="23"/>
          </w:rPr>
          <w:t xml:space="preserve"> a structure. Based on the criterion, we also proposed an</w:t>
        </w:r>
        <w:r w:rsidRPr="00B64A9A">
          <w:rPr>
            <w:rFonts w:ascii="TimesNewRoman" w:eastAsia="TimesNewRoman" w:cs="TimesNewRoman" w:hint="eastAsia"/>
            <w:kern w:val="0"/>
            <w:sz w:val="23"/>
            <w:szCs w:val="23"/>
          </w:rPr>
          <w:t xml:space="preserve"> energy-efficient scheduling scheme, </w:t>
        </w:r>
        <w:r>
          <w:rPr>
            <w:rFonts w:ascii="TimesNewRoman" w:eastAsia="TimesNewRoman" w:cs="TimesNewRoman" w:hint="eastAsia"/>
            <w:kern w:val="0"/>
            <w:sz w:val="23"/>
            <w:szCs w:val="23"/>
          </w:rPr>
          <w:t xml:space="preserve">in which </w:t>
        </w:r>
        <w:r w:rsidRPr="00B64A9A">
          <w:rPr>
            <w:rFonts w:ascii="TimesNewRoman" w:eastAsia="TimesNewRoman" w:cs="TimesNewRoman" w:hint="eastAsia"/>
            <w:kern w:val="0"/>
            <w:sz w:val="23"/>
            <w:szCs w:val="23"/>
          </w:rPr>
          <w:t>sensor nodes deployed on a structure are divided into d</w:t>
        </w:r>
        <w:r>
          <w:rPr>
            <w:rFonts w:ascii="TimesNewRoman" w:eastAsia="TimesNewRoman" w:cs="TimesNewRoman" w:hint="eastAsia"/>
            <w:kern w:val="0"/>
            <w:sz w:val="23"/>
            <w:szCs w:val="23"/>
          </w:rPr>
          <w:t>isjoint set</w:t>
        </w:r>
      </w:moveTo>
      <w:ins w:id="220" w:author="lxf" w:date="2010-05-14T10:53:00Z">
        <w:r w:rsidR="00EB5889">
          <w:rPr>
            <w:rFonts w:ascii="TimesNewRoman" w:eastAsia="TimesNewRoman" w:cs="TimesNewRoman" w:hint="eastAsia"/>
            <w:kern w:val="0"/>
            <w:sz w:val="23"/>
            <w:szCs w:val="23"/>
          </w:rPr>
          <w:t>. Sensor nodes in each subset are connected and</w:t>
        </w:r>
      </w:ins>
      <w:moveTo w:id="221" w:author="lxf" w:date="2010-05-08T13:54:00Z">
        <w:r>
          <w:rPr>
            <w:rFonts w:ascii="TimesNewRoman" w:eastAsia="TimesNewRoman" w:cs="TimesNewRoman" w:hint="eastAsia"/>
            <w:kern w:val="0"/>
            <w:sz w:val="23"/>
            <w:szCs w:val="23"/>
          </w:rPr>
          <w:t xml:space="preserve"> </w:t>
        </w:r>
        <w:del w:id="222" w:author="lxf" w:date="2010-05-14T10:54:00Z">
          <w:r w:rsidDel="00EB5889">
            <w:rPr>
              <w:rFonts w:ascii="TimesNewRoman" w:eastAsia="TimesNewRoman" w:cs="TimesNewRoman" w:hint="eastAsia"/>
              <w:kern w:val="0"/>
              <w:sz w:val="23"/>
              <w:szCs w:val="23"/>
            </w:rPr>
            <w:delText xml:space="preserve">while </w:delText>
          </w:r>
        </w:del>
        <w:r>
          <w:rPr>
            <w:rFonts w:ascii="TimesNewRoman" w:eastAsia="TimesNewRoman" w:cs="TimesNewRoman" w:hint="eastAsia"/>
            <w:kern w:val="0"/>
            <w:sz w:val="23"/>
            <w:szCs w:val="23"/>
          </w:rPr>
          <w:t xml:space="preserve">each </w:t>
        </w:r>
      </w:moveTo>
      <w:ins w:id="223" w:author="lxf" w:date="2010-05-14T10:54:00Z">
        <w:r w:rsidR="00EB5889">
          <w:rPr>
            <w:rFonts w:ascii="TimesNewRoman" w:eastAsia="TimesNewRoman" w:cs="TimesNewRoman" w:hint="eastAsia"/>
            <w:kern w:val="0"/>
            <w:sz w:val="23"/>
            <w:szCs w:val="23"/>
          </w:rPr>
          <w:t>sub</w:t>
        </w:r>
      </w:ins>
      <w:moveTo w:id="224" w:author="lxf" w:date="2010-05-08T13:54:00Z">
        <w:r>
          <w:rPr>
            <w:rFonts w:ascii="TimesNewRoman" w:eastAsia="TimesNewRoman" w:cs="TimesNewRoman" w:hint="eastAsia"/>
            <w:kern w:val="0"/>
            <w:sz w:val="23"/>
            <w:szCs w:val="23"/>
          </w:rPr>
          <w:t xml:space="preserve">set </w:t>
        </w:r>
        <w:del w:id="225" w:author="lxf" w:date="2010-05-14T10:54:00Z">
          <w:r w:rsidDel="00EB5889">
            <w:rPr>
              <w:rFonts w:ascii="TimesNewRoman" w:eastAsia="TimesNewRoman" w:cs="TimesNewRoman" w:hint="eastAsia"/>
              <w:kern w:val="0"/>
              <w:sz w:val="23"/>
              <w:szCs w:val="23"/>
            </w:rPr>
            <w:delText>can</w:delText>
          </w:r>
        </w:del>
      </w:moveTo>
      <w:ins w:id="226" w:author="lxf" w:date="2010-05-14T10:54:00Z">
        <w:r w:rsidR="00EB5889">
          <w:rPr>
            <w:rFonts w:ascii="TimesNewRoman" w:eastAsia="TimesNewRoman" w:cs="TimesNewRoman" w:hint="eastAsia"/>
            <w:kern w:val="0"/>
            <w:sz w:val="23"/>
            <w:szCs w:val="23"/>
          </w:rPr>
          <w:t>is able to</w:t>
        </w:r>
      </w:ins>
      <w:moveTo w:id="227" w:author="lxf" w:date="2010-05-08T13:54:00Z">
        <w:r>
          <w:rPr>
            <w:rFonts w:ascii="TimesNewRoman" w:eastAsia="TimesNewRoman" w:cs="TimesNewRoman" w:hint="eastAsia"/>
            <w:kern w:val="0"/>
            <w:sz w:val="23"/>
            <w:szCs w:val="23"/>
          </w:rPr>
          <w:t xml:space="preserve"> </w:t>
        </w:r>
        <w:r>
          <w:rPr>
            <w:rFonts w:ascii="TimesNewRoman" w:eastAsia="TimesNewRoman" w:cs="TimesNewRoman"/>
            <w:kern w:val="0"/>
            <w:sz w:val="23"/>
            <w:szCs w:val="23"/>
          </w:rPr>
          <w:t>‘</w:t>
        </w:r>
        <w:r>
          <w:rPr>
            <w:rFonts w:ascii="TimesNewRoman" w:eastAsia="TimesNewRoman" w:cs="TimesNewRoman" w:hint="eastAsia"/>
            <w:kern w:val="0"/>
            <w:sz w:val="23"/>
            <w:szCs w:val="23"/>
          </w:rPr>
          <w:t>SHM-cover</w:t>
        </w:r>
        <w:r>
          <w:rPr>
            <w:rFonts w:ascii="TimesNewRoman" w:eastAsia="TimesNewRoman" w:cs="TimesNewRoman"/>
            <w:kern w:val="0"/>
            <w:sz w:val="23"/>
            <w:szCs w:val="23"/>
          </w:rPr>
          <w:t>’</w:t>
        </w:r>
        <w:r>
          <w:rPr>
            <w:rFonts w:ascii="TimesNewRoman" w:eastAsia="TimesNewRoman" w:cs="TimesNewRoman" w:hint="eastAsia"/>
            <w:kern w:val="0"/>
            <w:sz w:val="23"/>
            <w:szCs w:val="23"/>
          </w:rPr>
          <w:t xml:space="preserve"> the whole structure</w:t>
        </w:r>
        <w:r w:rsidRPr="00B64A9A">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Within the scheme,</w:t>
        </w:r>
        <w:r w:rsidRPr="00B64A9A">
          <w:rPr>
            <w:rFonts w:ascii="TimesNewRoman" w:eastAsia="TimesNewRoman" w:cs="TimesNewRoman"/>
            <w:kern w:val="0"/>
            <w:sz w:val="23"/>
            <w:szCs w:val="23"/>
          </w:rPr>
          <w:t xml:space="preserve"> two approaches, one heuristic and the other based on genetic algorithm </w:t>
        </w:r>
        <w:r w:rsidRPr="00B64A9A">
          <w:rPr>
            <w:rFonts w:ascii="TimesNewRoman" w:eastAsia="TimesNewRoman" w:cs="TimesNewRoman" w:hint="eastAsia"/>
            <w:kern w:val="0"/>
            <w:sz w:val="23"/>
            <w:szCs w:val="23"/>
          </w:rPr>
          <w:t>are proposed.</w:t>
        </w:r>
        <w:r w:rsidRPr="00B64A9A">
          <w:rPr>
            <w:rFonts w:ascii="TimesNewRoman" w:eastAsia="TimesNewRoman" w:cs="TimesNewRoman"/>
            <w:kern w:val="0"/>
            <w:sz w:val="23"/>
            <w:szCs w:val="23"/>
          </w:rPr>
          <w:t xml:space="preserve"> Through simulation, the effectiveness of the proposed approaches is demonstrated and they show great promise for WSN-based SHM.</w:t>
        </w:r>
      </w:moveTo>
    </w:p>
    <w:p w:rsidR="00C667F8" w:rsidRDefault="00C667F8" w:rsidP="00C667F8">
      <w:pPr>
        <w:autoSpaceDE w:val="0"/>
        <w:autoSpaceDN w:val="0"/>
        <w:adjustRightInd w:val="0"/>
        <w:rPr>
          <w:rFonts w:ascii="TimesNewRoman" w:eastAsia="TimesNewRoman" w:cs="TimesNewRoman"/>
          <w:kern w:val="0"/>
          <w:sz w:val="23"/>
          <w:szCs w:val="23"/>
        </w:rPr>
      </w:pPr>
    </w:p>
    <w:p w:rsidR="00C667F8" w:rsidRDefault="00C667F8" w:rsidP="00C667F8">
      <w:pPr>
        <w:autoSpaceDE w:val="0"/>
        <w:autoSpaceDN w:val="0"/>
        <w:adjustRightInd w:val="0"/>
        <w:rPr>
          <w:rFonts w:ascii="TimesNewRoman" w:eastAsia="TimesNewRoman" w:cs="TimesNewRoman"/>
          <w:kern w:val="0"/>
          <w:sz w:val="23"/>
          <w:szCs w:val="23"/>
        </w:rPr>
      </w:pPr>
      <w:moveTo w:id="228" w:author="lxf" w:date="2010-05-08T13:54:00Z">
        <w:r w:rsidRPr="00C6355B">
          <w:rPr>
            <w:rFonts w:ascii="TimesNewRoman" w:eastAsia="TimesNewRoman" w:cs="TimesNewRoman"/>
            <w:kern w:val="0"/>
            <w:sz w:val="23"/>
            <w:szCs w:val="23"/>
          </w:rPr>
          <w:t>The contributions of this paper are the</w:t>
        </w:r>
        <w:r w:rsidRPr="00C6355B">
          <w:rPr>
            <w:rFonts w:ascii="TimesNewRoman" w:eastAsia="TimesNewRoman" w:cs="TimesNewRoman" w:hint="eastAsia"/>
            <w:kern w:val="0"/>
            <w:sz w:val="23"/>
            <w:szCs w:val="23"/>
          </w:rPr>
          <w:t xml:space="preserve"> </w:t>
        </w:r>
        <w:r w:rsidRPr="00C6355B">
          <w:rPr>
            <w:rFonts w:ascii="TimesNewRoman" w:eastAsia="TimesNewRoman" w:cs="TimesNewRoman"/>
            <w:kern w:val="0"/>
            <w:sz w:val="23"/>
            <w:szCs w:val="23"/>
          </w:rPr>
          <w:t>following:</w:t>
        </w:r>
        <w:r w:rsidRPr="00C6355B">
          <w:rPr>
            <w:rFonts w:ascii="TimesNewRoman" w:eastAsia="TimesNewRoman" w:cs="TimesNewRoman" w:hint="eastAsia"/>
            <w:kern w:val="0"/>
            <w:sz w:val="23"/>
            <w:szCs w:val="23"/>
          </w:rPr>
          <w:t xml:space="preserve"> </w:t>
        </w:r>
      </w:moveTo>
    </w:p>
    <w:p w:rsidR="00C667F8" w:rsidRDefault="00C667F8" w:rsidP="00C667F8">
      <w:pPr>
        <w:numPr>
          <w:ilvl w:val="0"/>
          <w:numId w:val="14"/>
        </w:numPr>
        <w:autoSpaceDE w:val="0"/>
        <w:autoSpaceDN w:val="0"/>
        <w:adjustRightInd w:val="0"/>
        <w:rPr>
          <w:rFonts w:ascii="TimesNewRoman" w:eastAsia="TimesNewRoman" w:cs="TimesNewRoman"/>
          <w:kern w:val="0"/>
          <w:sz w:val="23"/>
          <w:szCs w:val="23"/>
        </w:rPr>
      </w:pPr>
      <w:moveTo w:id="229" w:author="lxf" w:date="2010-05-08T13:54:00Z">
        <w:r>
          <w:rPr>
            <w:rFonts w:ascii="TimesNewRoman" w:eastAsia="TimesNewRoman" w:cs="TimesNewRoman" w:hint="eastAsia"/>
            <w:kern w:val="0"/>
            <w:sz w:val="23"/>
            <w:szCs w:val="23"/>
          </w:rPr>
          <w:t>A</w:t>
        </w:r>
        <w:r w:rsidRPr="00C6355B">
          <w:rPr>
            <w:rFonts w:ascii="TimesNewRoman" w:eastAsia="TimesNewRoman" w:cs="TimesNewRoman"/>
            <w:kern w:val="0"/>
            <w:sz w:val="23"/>
            <w:szCs w:val="23"/>
          </w:rPr>
          <w:t xml:space="preserve"> new </w:t>
        </w:r>
        <w:r>
          <w:rPr>
            <w:rFonts w:ascii="TimesNewRoman" w:eastAsia="TimesNewRoman" w:cs="TimesNewRoman" w:hint="eastAsia"/>
            <w:kern w:val="0"/>
            <w:sz w:val="23"/>
            <w:szCs w:val="23"/>
          </w:rPr>
          <w:t>concept of coverage: SHM-coverage is firstly defined. SHM coverage is specifically used for structural health monitoring.</w:t>
        </w:r>
        <w:r w:rsidRPr="00C6355B">
          <w:rPr>
            <w:rFonts w:ascii="TimesNewRoman" w:eastAsia="TimesNewRoman" w:cs="TimesNewRoman"/>
            <w:kern w:val="0"/>
            <w:sz w:val="23"/>
            <w:szCs w:val="23"/>
          </w:rPr>
          <w:t xml:space="preserve"> </w:t>
        </w:r>
        <w:r>
          <w:rPr>
            <w:rFonts w:ascii="TimesNewRoman" w:eastAsia="TimesNewRoman" w:cs="TimesNewRoman" w:hint="eastAsia"/>
            <w:kern w:val="0"/>
            <w:sz w:val="23"/>
            <w:szCs w:val="23"/>
          </w:rPr>
          <w:t>The difference between the SHM-coverage and the traditional coverage is clearly described.</w:t>
        </w:r>
      </w:moveTo>
    </w:p>
    <w:p w:rsidR="00C667F8" w:rsidRDefault="00C667F8" w:rsidP="00C667F8">
      <w:pPr>
        <w:numPr>
          <w:ilvl w:val="0"/>
          <w:numId w:val="14"/>
        </w:numPr>
        <w:autoSpaceDE w:val="0"/>
        <w:autoSpaceDN w:val="0"/>
        <w:adjustRightInd w:val="0"/>
        <w:rPr>
          <w:rFonts w:ascii="TimesNewRoman" w:eastAsia="TimesNewRoman" w:cs="TimesNewRoman"/>
          <w:kern w:val="0"/>
          <w:sz w:val="23"/>
          <w:szCs w:val="23"/>
        </w:rPr>
      </w:pPr>
      <w:moveTo w:id="230" w:author="lxf" w:date="2010-05-08T13:54:00Z">
        <w:r>
          <w:rPr>
            <w:rFonts w:ascii="TimesNewRoman" w:eastAsia="TimesNewRoman" w:cs="TimesNewRoman" w:hint="eastAsia"/>
            <w:kern w:val="0"/>
            <w:sz w:val="23"/>
            <w:szCs w:val="23"/>
          </w:rPr>
          <w:t>T</w:t>
        </w:r>
        <w:r w:rsidRPr="00C6355B">
          <w:rPr>
            <w:rFonts w:ascii="TimesNewRoman" w:eastAsia="TimesNewRoman" w:cs="TimesNewRoman"/>
            <w:kern w:val="0"/>
            <w:sz w:val="23"/>
            <w:szCs w:val="23"/>
          </w:rPr>
          <w:t>wo</w:t>
        </w:r>
        <w:r>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 xml:space="preserve">energy-efficient scheduling </w:t>
        </w:r>
        <w:r>
          <w:rPr>
            <w:rFonts w:ascii="TimesNewRoman" w:eastAsia="TimesNewRoman" w:cs="TimesNewRoman" w:hint="eastAsia"/>
            <w:kern w:val="0"/>
            <w:sz w:val="23"/>
            <w:szCs w:val="23"/>
          </w:rPr>
          <w:t>methods</w:t>
        </w:r>
        <w:r w:rsidRPr="004F3167">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for WSN-based SHM are proposed,</w:t>
        </w:r>
        <w:r w:rsidRPr="004F3167">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one</w:t>
        </w:r>
        <w:r>
          <w:rPr>
            <w:rFonts w:ascii="TimesNewRoman" w:eastAsia="TimesNewRoman" w:cs="TimesNewRoman"/>
            <w:kern w:val="0"/>
            <w:sz w:val="23"/>
            <w:szCs w:val="23"/>
          </w:rPr>
          <w:t xml:space="preserve"> </w:t>
        </w:r>
        <w:r>
          <w:rPr>
            <w:rFonts w:ascii="TimesNewRoman" w:eastAsia="TimesNewRoman" w:cs="TimesNewRoman" w:hint="eastAsia"/>
            <w:kern w:val="0"/>
            <w:sz w:val="23"/>
            <w:szCs w:val="23"/>
          </w:rPr>
          <w:t xml:space="preserve">is </w:t>
        </w:r>
        <w:r>
          <w:rPr>
            <w:rFonts w:ascii="TimesNewRoman" w:eastAsia="TimesNewRoman" w:cs="TimesNewRoman"/>
            <w:kern w:val="0"/>
            <w:sz w:val="23"/>
            <w:szCs w:val="23"/>
          </w:rPr>
          <w:t>heuristic</w:t>
        </w:r>
        <w:r>
          <w:rPr>
            <w:rFonts w:ascii="TimesNewRoman" w:eastAsia="TimesNewRoman" w:cs="TimesNewRoman" w:hint="eastAsia"/>
            <w:kern w:val="0"/>
            <w:sz w:val="23"/>
            <w:szCs w:val="23"/>
          </w:rPr>
          <w:t xml:space="preserve"> and another based on genetic algorithm. The scheduling can significantly extend the lifetime of a structure and not at the expense of damage detection capability</w:t>
        </w:r>
        <w:r w:rsidRPr="00C6355B">
          <w:rPr>
            <w:rFonts w:ascii="TimesNewRoman" w:eastAsia="TimesNewRoman" w:cs="TimesNewRoman"/>
            <w:kern w:val="0"/>
            <w:sz w:val="23"/>
            <w:szCs w:val="23"/>
          </w:rPr>
          <w:t>, and</w:t>
        </w:r>
      </w:moveTo>
    </w:p>
    <w:p w:rsidR="00C667F8" w:rsidRDefault="00C667F8" w:rsidP="00C667F8">
      <w:pPr>
        <w:numPr>
          <w:ilvl w:val="0"/>
          <w:numId w:val="14"/>
        </w:numPr>
        <w:autoSpaceDE w:val="0"/>
        <w:autoSpaceDN w:val="0"/>
        <w:adjustRightInd w:val="0"/>
        <w:rPr>
          <w:rFonts w:ascii="TimesNewRoman" w:eastAsia="TimesNewRoman" w:cs="TimesNewRoman"/>
          <w:kern w:val="0"/>
          <w:sz w:val="23"/>
          <w:szCs w:val="23"/>
        </w:rPr>
      </w:pPr>
      <w:moveTo w:id="231" w:author="lxf" w:date="2010-05-08T13:54:00Z">
        <w:r>
          <w:rPr>
            <w:rFonts w:ascii="TimesNewRoman" w:eastAsia="TimesNewRoman" w:cs="TimesNewRoman" w:hint="eastAsia"/>
            <w:kern w:val="0"/>
            <w:sz w:val="23"/>
            <w:szCs w:val="23"/>
          </w:rPr>
          <w:t>T</w:t>
        </w:r>
        <w:r w:rsidRPr="00C6355B">
          <w:rPr>
            <w:rFonts w:ascii="TimesNewRoman" w:eastAsia="TimesNewRoman" w:cs="TimesNewRoman"/>
            <w:kern w:val="0"/>
            <w:sz w:val="23"/>
            <w:szCs w:val="23"/>
          </w:rPr>
          <w:t xml:space="preserve">he performance of our approach </w:t>
        </w:r>
        <w:r>
          <w:rPr>
            <w:rFonts w:ascii="TimesNewRoman" w:eastAsia="TimesNewRoman" w:cs="TimesNewRoman" w:hint="eastAsia"/>
            <w:kern w:val="0"/>
            <w:sz w:val="23"/>
            <w:szCs w:val="23"/>
          </w:rPr>
          <w:t xml:space="preserve">is </w:t>
        </w:r>
        <w:r>
          <w:rPr>
            <w:rFonts w:ascii="TimesNewRoman" w:eastAsia="TimesNewRoman" w:cs="TimesNewRoman"/>
            <w:kern w:val="0"/>
            <w:sz w:val="23"/>
            <w:szCs w:val="23"/>
          </w:rPr>
          <w:t>demonstrated</w:t>
        </w:r>
        <w:r>
          <w:rPr>
            <w:rFonts w:ascii="TimesNewRoman" w:eastAsia="TimesNewRoman" w:cs="TimesNewRoman" w:hint="eastAsia"/>
            <w:kern w:val="0"/>
            <w:sz w:val="23"/>
            <w:szCs w:val="23"/>
          </w:rPr>
          <w:t xml:space="preserve"> </w:t>
        </w:r>
        <w:r w:rsidRPr="00C6355B">
          <w:rPr>
            <w:rFonts w:ascii="TimesNewRoman" w:eastAsia="TimesNewRoman" w:cs="TimesNewRoman"/>
            <w:kern w:val="0"/>
            <w:sz w:val="23"/>
            <w:szCs w:val="23"/>
          </w:rPr>
          <w:t>through simulation.</w:t>
        </w:r>
        <w:r w:rsidRPr="00D70F0C">
          <w:rPr>
            <w:rFonts w:ascii="TimesNewRoman" w:eastAsia="TimesNewRoman" w:cs="TimesNewRoman"/>
            <w:kern w:val="0"/>
            <w:sz w:val="23"/>
            <w:szCs w:val="23"/>
          </w:rPr>
          <w:t xml:space="preserve"> </w:t>
        </w:r>
      </w:moveTo>
    </w:p>
    <w:p w:rsidR="00C667F8" w:rsidRDefault="00C667F8" w:rsidP="00C667F8">
      <w:pPr>
        <w:tabs>
          <w:tab w:val="num" w:pos="720"/>
        </w:tabs>
        <w:autoSpaceDE w:val="0"/>
        <w:autoSpaceDN w:val="0"/>
        <w:adjustRightInd w:val="0"/>
        <w:rPr>
          <w:rFonts w:ascii="TimesNewRoman" w:hAnsi="TimesNewRoman" w:cs="TimesNewRoman"/>
          <w:kern w:val="0"/>
          <w:sz w:val="23"/>
          <w:szCs w:val="23"/>
        </w:rPr>
      </w:pPr>
    </w:p>
    <w:p w:rsidR="00C667F8" w:rsidRDefault="00C667F8" w:rsidP="00C667F8">
      <w:pPr>
        <w:autoSpaceDE w:val="0"/>
        <w:autoSpaceDN w:val="0"/>
        <w:adjustRightInd w:val="0"/>
        <w:rPr>
          <w:rFonts w:ascii="TimesNewRoman" w:hAnsi="TimesNewRoman" w:cs="TimesNewRoman"/>
          <w:bCs/>
          <w:kern w:val="0"/>
          <w:sz w:val="23"/>
          <w:szCs w:val="23"/>
        </w:rPr>
      </w:pPr>
      <w:moveTo w:id="232" w:author="lxf" w:date="2010-05-08T13:54:00Z">
        <w:r>
          <w:rPr>
            <w:rFonts w:ascii="TimesNewRoman" w:hAnsi="TimesNewRoman" w:cs="TimesNewRoman" w:hint="eastAsia"/>
            <w:bCs/>
            <w:kern w:val="0"/>
            <w:sz w:val="23"/>
            <w:szCs w:val="23"/>
          </w:rPr>
          <w:t xml:space="preserve">The structure of the paper is organized as follows. In section II, we introduce </w:t>
        </w:r>
      </w:moveTo>
      <w:ins w:id="233" w:author="lxf" w:date="2010-05-14T10:37:00Z">
        <w:r w:rsidR="008F02A1">
          <w:rPr>
            <w:rFonts w:ascii="TimesNewRoman" w:hAnsi="TimesNewRoman" w:cs="TimesNewRoman" w:hint="eastAsia"/>
            <w:bCs/>
            <w:kern w:val="0"/>
            <w:sz w:val="23"/>
            <w:szCs w:val="23"/>
          </w:rPr>
          <w:t>the related works, which mainly focus on the traditional coverage</w:t>
        </w:r>
      </w:ins>
      <w:ins w:id="234" w:author="lxf" w:date="2010-05-14T11:01:00Z">
        <w:r w:rsidR="00EB5889">
          <w:rPr>
            <w:rFonts w:ascii="TimesNewRoman" w:hAnsi="TimesNewRoman" w:cs="TimesNewRoman" w:hint="eastAsia"/>
            <w:bCs/>
            <w:kern w:val="0"/>
            <w:sz w:val="23"/>
            <w:szCs w:val="23"/>
          </w:rPr>
          <w:t xml:space="preserve"> </w:t>
        </w:r>
        <w:r w:rsidR="00EB5889">
          <w:rPr>
            <w:rFonts w:ascii="TimesNewRoman" w:hAnsi="TimesNewRoman" w:cs="TimesNewRoman"/>
            <w:bCs/>
            <w:kern w:val="0"/>
            <w:sz w:val="23"/>
            <w:szCs w:val="23"/>
          </w:rPr>
          <w:t>protocols</w:t>
        </w:r>
        <w:r w:rsidR="00EB5889">
          <w:rPr>
            <w:rFonts w:ascii="TimesNewRoman" w:hAnsi="TimesNewRoman" w:cs="TimesNewRoman" w:hint="eastAsia"/>
            <w:bCs/>
            <w:kern w:val="0"/>
            <w:sz w:val="23"/>
            <w:szCs w:val="23"/>
          </w:rPr>
          <w:t xml:space="preserve"> in WSN</w:t>
        </w:r>
      </w:ins>
      <w:ins w:id="235" w:author="lxf" w:date="2010-05-14T10:37:00Z">
        <w:r w:rsidR="008F02A1">
          <w:rPr>
            <w:rFonts w:ascii="TimesNewRoman" w:hAnsi="TimesNewRoman" w:cs="TimesNewRoman" w:hint="eastAsia"/>
            <w:bCs/>
            <w:kern w:val="0"/>
            <w:sz w:val="23"/>
            <w:szCs w:val="23"/>
          </w:rPr>
          <w:t xml:space="preserve">. </w:t>
        </w:r>
      </w:ins>
      <w:ins w:id="236" w:author="lxf" w:date="2010-05-14T10:38:00Z">
        <w:r w:rsidR="008F02A1">
          <w:rPr>
            <w:rFonts w:ascii="TimesNewRoman" w:hAnsi="TimesNewRoman" w:cs="TimesNewRoman" w:hint="eastAsia"/>
            <w:bCs/>
            <w:kern w:val="0"/>
            <w:sz w:val="23"/>
            <w:szCs w:val="23"/>
          </w:rPr>
          <w:t>The preliminaries, the definition of SHM-coverage</w:t>
        </w:r>
      </w:ins>
      <w:moveTo w:id="237" w:author="lxf" w:date="2010-05-08T13:54:00Z">
        <w:del w:id="238" w:author="lxf" w:date="2010-05-14T10:38:00Z">
          <w:r w:rsidDel="008F02A1">
            <w:rPr>
              <w:rFonts w:ascii="TimesNewRoman" w:hAnsi="TimesNewRoman" w:cs="TimesNewRoman" w:hint="eastAsia"/>
              <w:bCs/>
              <w:kern w:val="0"/>
              <w:sz w:val="23"/>
              <w:szCs w:val="23"/>
            </w:rPr>
            <w:delText>the preliminaries,</w:delText>
          </w:r>
        </w:del>
        <w:r>
          <w:rPr>
            <w:rFonts w:ascii="TimesNewRoman" w:hAnsi="TimesNewRoman" w:cs="TimesNewRoman" w:hint="eastAsia"/>
            <w:bCs/>
            <w:kern w:val="0"/>
            <w:sz w:val="23"/>
            <w:szCs w:val="23"/>
          </w:rPr>
          <w:t xml:space="preserve"> </w:t>
        </w:r>
        <w:del w:id="239" w:author="lxf" w:date="2010-05-14T10:39:00Z">
          <w:r w:rsidDel="008F02A1">
            <w:rPr>
              <w:rFonts w:ascii="TimesNewRoman" w:hAnsi="TimesNewRoman" w:cs="TimesNewRoman" w:hint="eastAsia"/>
              <w:bCs/>
              <w:kern w:val="0"/>
              <w:sz w:val="23"/>
              <w:szCs w:val="23"/>
            </w:rPr>
            <w:delText xml:space="preserve">provide relevant definitions and formulate </w:delText>
          </w:r>
        </w:del>
      </w:moveTo>
      <w:ins w:id="240" w:author="lxf" w:date="2010-05-14T10:39:00Z">
        <w:r w:rsidR="008F02A1">
          <w:rPr>
            <w:rFonts w:ascii="TimesNewRoman" w:hAnsi="TimesNewRoman" w:cs="TimesNewRoman" w:hint="eastAsia"/>
            <w:bCs/>
            <w:kern w:val="0"/>
            <w:sz w:val="23"/>
            <w:szCs w:val="23"/>
          </w:rPr>
          <w:t xml:space="preserve">and </w:t>
        </w:r>
      </w:ins>
      <w:moveTo w:id="241" w:author="lxf" w:date="2010-05-08T13:54:00Z">
        <w:r>
          <w:rPr>
            <w:rFonts w:ascii="TimesNewRoman" w:hAnsi="TimesNewRoman" w:cs="TimesNewRoman" w:hint="eastAsia"/>
            <w:bCs/>
            <w:kern w:val="0"/>
            <w:sz w:val="23"/>
            <w:szCs w:val="23"/>
          </w:rPr>
          <w:t>the problem</w:t>
        </w:r>
      </w:moveTo>
      <w:ins w:id="242" w:author="lxf" w:date="2010-05-14T10:39:00Z">
        <w:r w:rsidR="008F02A1">
          <w:rPr>
            <w:rFonts w:ascii="TimesNewRoman" w:hAnsi="TimesNewRoman" w:cs="TimesNewRoman" w:hint="eastAsia"/>
            <w:bCs/>
            <w:kern w:val="0"/>
            <w:sz w:val="23"/>
            <w:szCs w:val="23"/>
          </w:rPr>
          <w:t xml:space="preserve"> formulation is provided in section III</w:t>
        </w:r>
      </w:ins>
      <w:moveTo w:id="243" w:author="lxf" w:date="2010-05-08T13:54:00Z">
        <w:r>
          <w:rPr>
            <w:rFonts w:ascii="TimesNewRoman" w:hAnsi="TimesNewRoman" w:cs="TimesNewRoman" w:hint="eastAsia"/>
            <w:bCs/>
            <w:kern w:val="0"/>
            <w:sz w:val="23"/>
            <w:szCs w:val="23"/>
          </w:rPr>
          <w:t>. In section I</w:t>
        </w:r>
        <w:del w:id="244" w:author="lxf" w:date="2010-05-14T10:39:00Z">
          <w:r w:rsidDel="008F02A1">
            <w:rPr>
              <w:rFonts w:ascii="TimesNewRoman" w:hAnsi="TimesNewRoman" w:cs="TimesNewRoman" w:hint="eastAsia"/>
              <w:bCs/>
              <w:kern w:val="0"/>
              <w:sz w:val="23"/>
              <w:szCs w:val="23"/>
            </w:rPr>
            <w:delText>II</w:delText>
          </w:r>
        </w:del>
      </w:moveTo>
      <w:ins w:id="245" w:author="lxf" w:date="2010-05-14T10:39:00Z">
        <w:r w:rsidR="008F02A1">
          <w:rPr>
            <w:rFonts w:ascii="TimesNewRoman" w:hAnsi="TimesNewRoman" w:cs="TimesNewRoman" w:hint="eastAsia"/>
            <w:bCs/>
            <w:kern w:val="0"/>
            <w:sz w:val="23"/>
            <w:szCs w:val="23"/>
          </w:rPr>
          <w:t>V</w:t>
        </w:r>
      </w:ins>
      <w:moveTo w:id="246" w:author="lxf" w:date="2010-05-08T13:54:00Z">
        <w:r>
          <w:rPr>
            <w:rFonts w:ascii="TimesNewRoman" w:hAnsi="TimesNewRoman" w:cs="TimesNewRoman" w:hint="eastAsia"/>
            <w:bCs/>
            <w:kern w:val="0"/>
            <w:sz w:val="23"/>
            <w:szCs w:val="23"/>
          </w:rPr>
          <w:t xml:space="preserve"> and </w:t>
        </w:r>
        <w:del w:id="247" w:author="lxf" w:date="2010-05-14T10:39:00Z">
          <w:r w:rsidDel="008F02A1">
            <w:rPr>
              <w:rFonts w:ascii="TimesNewRoman" w:hAnsi="TimesNewRoman" w:cs="TimesNewRoman" w:hint="eastAsia"/>
              <w:bCs/>
              <w:kern w:val="0"/>
              <w:sz w:val="23"/>
              <w:szCs w:val="23"/>
            </w:rPr>
            <w:delText>I</w:delText>
          </w:r>
        </w:del>
        <w:r>
          <w:rPr>
            <w:rFonts w:ascii="TimesNewRoman" w:hAnsi="TimesNewRoman" w:cs="TimesNewRoman" w:hint="eastAsia"/>
            <w:bCs/>
            <w:kern w:val="0"/>
            <w:sz w:val="23"/>
            <w:szCs w:val="23"/>
          </w:rPr>
          <w:t xml:space="preserve">V, we present a heuristic </w:t>
        </w:r>
        <w:r>
          <w:rPr>
            <w:rFonts w:ascii="TimesNewRoman" w:hAnsi="TimesNewRoman" w:cs="TimesNewRoman"/>
            <w:bCs/>
            <w:kern w:val="0"/>
            <w:sz w:val="23"/>
            <w:szCs w:val="23"/>
          </w:rPr>
          <w:t>approach</w:t>
        </w:r>
        <w:r>
          <w:rPr>
            <w:rFonts w:ascii="TimesNewRoman" w:hAnsi="TimesNewRoman" w:cs="TimesNewRoman" w:hint="eastAsia"/>
            <w:bCs/>
            <w:kern w:val="0"/>
            <w:sz w:val="23"/>
            <w:szCs w:val="23"/>
          </w:rPr>
          <w:t xml:space="preserve"> and a GA approach for energy efficient coverage-preserving </w:t>
        </w:r>
        <w:r>
          <w:rPr>
            <w:rFonts w:ascii="TimesNewRoman" w:hAnsi="TimesNewRoman" w:cs="TimesNewRoman"/>
            <w:bCs/>
            <w:kern w:val="0"/>
            <w:sz w:val="23"/>
            <w:szCs w:val="23"/>
          </w:rPr>
          <w:t>scheduling</w:t>
        </w:r>
        <w:r>
          <w:rPr>
            <w:rFonts w:ascii="TimesNewRoman" w:hAnsi="TimesNewRoman" w:cs="TimesNewRoman" w:hint="eastAsia"/>
            <w:bCs/>
            <w:kern w:val="0"/>
            <w:sz w:val="23"/>
            <w:szCs w:val="23"/>
          </w:rPr>
          <w:t>, respectively. In last subsection, the simulation result based on a suspension bridge model is proposed.</w:t>
        </w:r>
      </w:moveTo>
    </w:p>
    <w:moveToRangeEnd w:id="35"/>
    <w:p w:rsidR="00C667F8" w:rsidRPr="00C667F8" w:rsidRDefault="00C667F8" w:rsidP="00F55748">
      <w:pPr>
        <w:rPr>
          <w:ins w:id="248" w:author="lxf" w:date="2010-05-08T13:52:00Z"/>
          <w:rFonts w:ascii="TimesNewRoman" w:eastAsia="TimesNewRoman" w:cs="TimesNewRoman"/>
          <w:kern w:val="0"/>
          <w:sz w:val="23"/>
          <w:szCs w:val="23"/>
        </w:rPr>
      </w:pPr>
    </w:p>
    <w:p w:rsidR="00000000" w:rsidRDefault="00C667F8">
      <w:pPr>
        <w:pStyle w:val="Heading1"/>
        <w:rPr>
          <w:rPrChange w:id="249" w:author="lxf" w:date="2010-05-08T13:52:00Z">
            <w:rPr>
              <w:rFonts w:ascii="TimesNewRoman" w:eastAsia="TimesNewRoman" w:cs="TimesNewRoman"/>
              <w:kern w:val="0"/>
              <w:sz w:val="23"/>
              <w:szCs w:val="23"/>
            </w:rPr>
          </w:rPrChange>
        </w:rPr>
        <w:pPrChange w:id="250" w:author="lxf" w:date="2010-05-08T13:52:00Z">
          <w:pPr/>
        </w:pPrChange>
      </w:pPr>
      <w:ins w:id="251" w:author="lxf" w:date="2010-05-08T13:52:00Z">
        <w:r>
          <w:rPr>
            <w:rFonts w:hint="eastAsia"/>
            <w:lang w:eastAsia="zh-CN"/>
          </w:rPr>
          <w:t>Relate</w:t>
        </w:r>
        <w:r w:rsidR="00EB5889">
          <w:rPr>
            <w:rFonts w:hint="eastAsia"/>
            <w:lang w:eastAsia="zh-CN"/>
          </w:rPr>
          <w:t>d Work</w:t>
        </w:r>
      </w:ins>
    </w:p>
    <w:p w:rsidR="008670E0" w:rsidRDefault="008F02A1" w:rsidP="00186887">
      <w:pPr>
        <w:autoSpaceDE w:val="0"/>
        <w:autoSpaceDN w:val="0"/>
        <w:adjustRightInd w:val="0"/>
        <w:rPr>
          <w:ins w:id="252" w:author="lxf" w:date="2010-05-14T10:44:00Z"/>
          <w:rFonts w:ascii="TimesNewRoman" w:eastAsia="TimesNewRoman" w:cs="TimesNewRoman"/>
          <w:kern w:val="0"/>
          <w:sz w:val="23"/>
          <w:szCs w:val="23"/>
        </w:rPr>
      </w:pPr>
      <w:ins w:id="253" w:author="lxf" w:date="2010-05-14T10:40:00Z">
        <w:r>
          <w:rPr>
            <w:rFonts w:ascii="TimesNewRoman" w:eastAsia="TimesNewRoman" w:cs="TimesNewRoman" w:hint="eastAsia"/>
            <w:kern w:val="0"/>
            <w:sz w:val="23"/>
            <w:szCs w:val="23"/>
          </w:rPr>
          <w:t xml:space="preserve">In this section, the previous work of energy-efficient coverage protocols </w:t>
        </w:r>
      </w:ins>
      <w:ins w:id="254" w:author="lxf" w:date="2010-05-14T10:44:00Z">
        <w:r w:rsidR="00FF6A5D">
          <w:rPr>
            <w:rFonts w:ascii="TimesNewRoman" w:eastAsia="TimesNewRoman" w:cs="TimesNewRoman" w:hint="eastAsia"/>
            <w:kern w:val="0"/>
            <w:sz w:val="23"/>
            <w:szCs w:val="23"/>
          </w:rPr>
          <w:t>is briefly</w:t>
        </w:r>
      </w:ins>
      <w:ins w:id="255" w:author="lxf" w:date="2010-05-14T10:40:00Z">
        <w:r>
          <w:rPr>
            <w:rFonts w:ascii="TimesNewRoman" w:eastAsia="TimesNewRoman" w:cs="TimesNewRoman" w:hint="eastAsia"/>
            <w:kern w:val="0"/>
            <w:sz w:val="23"/>
            <w:szCs w:val="23"/>
          </w:rPr>
          <w:t xml:space="preserve"> reviewed. </w:t>
        </w:r>
      </w:ins>
      <w:ins w:id="256" w:author="lxf" w:date="2010-05-14T10:45:00Z">
        <w:r w:rsidR="00FF6A5D">
          <w:rPr>
            <w:rFonts w:ascii="TimesNewRoman" w:eastAsia="TimesNewRoman" w:cs="TimesNewRoman"/>
            <w:kern w:val="0"/>
            <w:sz w:val="23"/>
            <w:szCs w:val="23"/>
          </w:rPr>
          <w:t>The</w:t>
        </w:r>
        <w:r w:rsidR="00FF6A5D">
          <w:rPr>
            <w:rFonts w:ascii="TimesNewRoman" w:eastAsia="TimesNewRoman" w:cs="TimesNewRoman" w:hint="eastAsia"/>
            <w:kern w:val="0"/>
            <w:sz w:val="23"/>
            <w:szCs w:val="23"/>
          </w:rPr>
          <w:t xml:space="preserve"> purpose of the review is to further </w:t>
        </w:r>
        <w:r w:rsidR="00FF6A5D">
          <w:rPr>
            <w:rFonts w:ascii="TimesNewRoman" w:eastAsia="TimesNewRoman" w:cs="TimesNewRoman"/>
            <w:kern w:val="0"/>
            <w:sz w:val="23"/>
            <w:szCs w:val="23"/>
          </w:rPr>
          <w:t>demonstrate</w:t>
        </w:r>
      </w:ins>
      <w:ins w:id="257" w:author="lxf" w:date="2010-05-14T10:44:00Z">
        <w:r w:rsidR="00FF6A5D">
          <w:rPr>
            <w:rFonts w:ascii="TimesNewRoman" w:eastAsia="TimesNewRoman" w:cs="TimesNewRoman" w:hint="eastAsia"/>
            <w:kern w:val="0"/>
            <w:sz w:val="23"/>
            <w:szCs w:val="23"/>
          </w:rPr>
          <w:t xml:space="preserve"> that these protocols are not applicable for SHM.</w:t>
        </w:r>
      </w:ins>
    </w:p>
    <w:p w:rsidR="00FF6A5D" w:rsidRDefault="00FF6A5D" w:rsidP="00186887">
      <w:pPr>
        <w:autoSpaceDE w:val="0"/>
        <w:autoSpaceDN w:val="0"/>
        <w:adjustRightInd w:val="0"/>
        <w:rPr>
          <w:ins w:id="258" w:author="lxf" w:date="2010-05-08T14:12:00Z"/>
          <w:rFonts w:ascii="TimesNewRoman" w:eastAsia="TimesNewRoman" w:cs="TimesNewRoman"/>
          <w:kern w:val="0"/>
          <w:sz w:val="23"/>
          <w:szCs w:val="23"/>
        </w:rPr>
      </w:pPr>
    </w:p>
    <w:p w:rsidR="00851A51" w:rsidRDefault="00775D56" w:rsidP="00186887">
      <w:pPr>
        <w:autoSpaceDE w:val="0"/>
        <w:autoSpaceDN w:val="0"/>
        <w:adjustRightInd w:val="0"/>
        <w:rPr>
          <w:rFonts w:ascii="TimesNewRoman" w:eastAsia="TimesNewRoman" w:cs="TimesNewRoman"/>
          <w:kern w:val="0"/>
          <w:sz w:val="23"/>
          <w:szCs w:val="23"/>
        </w:rPr>
      </w:pPr>
      <w:r>
        <w:rPr>
          <w:rFonts w:ascii="TimesNewRoman" w:eastAsia="TimesNewRoman" w:cs="TimesNewRoman" w:hint="eastAsia"/>
          <w:kern w:val="0"/>
          <w:sz w:val="23"/>
          <w:szCs w:val="23"/>
        </w:rPr>
        <w:t xml:space="preserve">Energy efficient </w:t>
      </w:r>
      <w:r>
        <w:rPr>
          <w:rFonts w:ascii="TimesNewRoman" w:eastAsia="TimesNewRoman" w:cs="TimesNewRoman"/>
          <w:kern w:val="0"/>
          <w:sz w:val="23"/>
          <w:szCs w:val="23"/>
        </w:rPr>
        <w:t>coverage</w:t>
      </w:r>
      <w:r>
        <w:rPr>
          <w:rFonts w:ascii="TimesNewRoman" w:eastAsia="TimesNewRoman" w:cs="TimesNewRoman" w:hint="eastAsia"/>
          <w:kern w:val="0"/>
          <w:sz w:val="23"/>
          <w:szCs w:val="23"/>
        </w:rPr>
        <w:t xml:space="preserve">-preserving protocols can be largely divided as centralized methods and distributed methods. </w:t>
      </w:r>
      <w:r w:rsidR="00B64A9A" w:rsidRPr="00B64A9A">
        <w:rPr>
          <w:rFonts w:ascii="TimesNewRoman" w:eastAsia="TimesNewRoman" w:cs="TimesNewRoman" w:hint="eastAsia"/>
          <w:kern w:val="0"/>
          <w:sz w:val="23"/>
          <w:szCs w:val="23"/>
        </w:rPr>
        <w:t>In</w:t>
      </w:r>
      <w:ins w:id="259" w:author="lxf" w:date="2010-05-08T15:21:00Z">
        <w:r w:rsidR="00480566">
          <w:rPr>
            <w:rFonts w:ascii="TimesNewRoman" w:eastAsia="TimesNewRoman" w:cs="TimesNewRoman" w:hint="eastAsia"/>
            <w:kern w:val="0"/>
            <w:sz w:val="23"/>
            <w:szCs w:val="23"/>
          </w:rPr>
          <w:t xml:space="preserve"> [</w:t>
        </w:r>
      </w:ins>
      <w:ins w:id="260" w:author="lxf" w:date="2010-05-14T19:37:00Z">
        <w:r w:rsidR="00857C42">
          <w:rPr>
            <w:rFonts w:ascii="TimesNewRoman" w:eastAsia="TimesNewRoman" w:cs="TimesNewRoman" w:hint="eastAsia"/>
            <w:kern w:val="0"/>
            <w:sz w:val="23"/>
            <w:szCs w:val="23"/>
          </w:rPr>
          <w:t>1</w:t>
        </w:r>
      </w:ins>
      <w:ins w:id="261" w:author="lxf" w:date="2010-05-08T15:21:00Z">
        <w:r w:rsidR="00480566">
          <w:rPr>
            <w:rFonts w:ascii="TimesNewRoman" w:eastAsia="TimesNewRoman" w:cs="TimesNewRoman" w:hint="eastAsia"/>
            <w:kern w:val="0"/>
            <w:sz w:val="23"/>
            <w:szCs w:val="23"/>
          </w:rPr>
          <w:t xml:space="preserve">] </w:t>
        </w:r>
      </w:ins>
      <w:del w:id="262" w:author="lxf" w:date="2010-05-08T15:21:00Z">
        <w:r w:rsidR="00B64A9A" w:rsidDel="00480566">
          <w:rPr>
            <w:rFonts w:ascii="TimesNewRoman" w:eastAsia="TimesNewRoman" w:cs="TimesNewRoman" w:hint="eastAsia"/>
            <w:kern w:val="0"/>
            <w:sz w:val="23"/>
            <w:szCs w:val="23"/>
          </w:rPr>
          <w:delText xml:space="preserve"> [</w:delText>
        </w:r>
        <w:bookmarkStart w:id="263" w:name="_Ref258346471"/>
        <w:r w:rsidR="00B64A9A" w:rsidRPr="007A3D8D" w:rsidDel="00480566">
          <w:rPr>
            <w:rFonts w:ascii="TimesNewRoman" w:eastAsia="TimesNewRoman" w:cs="TimesNewRoman"/>
            <w:kern w:val="0"/>
            <w:sz w:val="23"/>
            <w:szCs w:val="23"/>
          </w:rPr>
          <w:endnoteReference w:id="4"/>
        </w:r>
        <w:bookmarkEnd w:id="263"/>
        <w:r w:rsidR="00B64A9A" w:rsidDel="00480566">
          <w:rPr>
            <w:rFonts w:ascii="TimesNewRoman" w:eastAsia="TimesNewRoman" w:cs="TimesNewRoman" w:hint="eastAsia"/>
            <w:kern w:val="0"/>
            <w:sz w:val="23"/>
            <w:szCs w:val="23"/>
          </w:rPr>
          <w:delText xml:space="preserve">] </w:delText>
        </w:r>
      </w:del>
      <w:r w:rsidR="00B64A9A">
        <w:rPr>
          <w:rFonts w:ascii="TimesNewRoman" w:eastAsia="TimesNewRoman" w:cs="TimesNewRoman" w:hint="eastAsia"/>
          <w:kern w:val="0"/>
          <w:sz w:val="23"/>
          <w:szCs w:val="23"/>
        </w:rPr>
        <w:t>and</w:t>
      </w:r>
      <w:del w:id="268" w:author="lxf" w:date="2010-05-08T15:21:00Z">
        <w:r w:rsidR="00B64A9A" w:rsidDel="00480566">
          <w:rPr>
            <w:rFonts w:ascii="TimesNewRoman" w:eastAsia="TimesNewRoman" w:cs="TimesNewRoman" w:hint="eastAsia"/>
            <w:kern w:val="0"/>
            <w:sz w:val="23"/>
            <w:szCs w:val="23"/>
          </w:rPr>
          <w:delText xml:space="preserve"> [</w:delText>
        </w:r>
        <w:bookmarkStart w:id="269" w:name="_Ref258346712"/>
        <w:r w:rsidR="00B64A9A" w:rsidRPr="007A3D8D" w:rsidDel="00480566">
          <w:rPr>
            <w:rFonts w:ascii="TimesNewRoman" w:eastAsia="TimesNewRoman" w:cs="TimesNewRoman"/>
            <w:kern w:val="0"/>
            <w:sz w:val="23"/>
            <w:szCs w:val="23"/>
          </w:rPr>
          <w:endnoteReference w:id="5"/>
        </w:r>
        <w:bookmarkEnd w:id="269"/>
        <w:r w:rsidR="00B64A9A" w:rsidDel="00480566">
          <w:rPr>
            <w:rFonts w:ascii="TimesNewRoman" w:eastAsia="TimesNewRoman" w:cs="TimesNewRoman" w:hint="eastAsia"/>
            <w:kern w:val="0"/>
            <w:sz w:val="23"/>
            <w:szCs w:val="23"/>
          </w:rPr>
          <w:delText>]</w:delText>
        </w:r>
      </w:del>
      <w:ins w:id="398" w:author="lxf" w:date="2010-05-08T15:21:00Z">
        <w:r w:rsidR="00480566">
          <w:rPr>
            <w:rFonts w:ascii="TimesNewRoman" w:eastAsia="TimesNewRoman" w:cs="TimesNewRoman" w:hint="eastAsia"/>
            <w:kern w:val="0"/>
            <w:sz w:val="23"/>
            <w:szCs w:val="23"/>
          </w:rPr>
          <w:t xml:space="preserve"> [</w:t>
        </w:r>
      </w:ins>
      <w:ins w:id="399" w:author="lxf" w:date="2010-05-14T19:37:00Z">
        <w:r w:rsidR="00857C42">
          <w:rPr>
            <w:rFonts w:ascii="TimesNewRoman" w:eastAsia="TimesNewRoman" w:cs="TimesNewRoman" w:hint="eastAsia"/>
            <w:kern w:val="0"/>
            <w:sz w:val="23"/>
            <w:szCs w:val="23"/>
          </w:rPr>
          <w:t>2</w:t>
        </w:r>
      </w:ins>
      <w:ins w:id="400" w:author="lxf" w:date="2010-05-08T15:21:00Z">
        <w:r w:rsidR="00480566">
          <w:rPr>
            <w:rFonts w:ascii="TimesNewRoman" w:eastAsia="TimesNewRoman" w:cs="TimesNewRoman" w:hint="eastAsia"/>
            <w:kern w:val="0"/>
            <w:sz w:val="23"/>
            <w:szCs w:val="23"/>
          </w:rPr>
          <w:t>]</w:t>
        </w:r>
      </w:ins>
      <w:r w:rsidR="00B64A9A">
        <w:rPr>
          <w:rFonts w:ascii="TimesNewRoman" w:eastAsia="TimesNewRoman" w:cs="TimesNewRoman" w:hint="eastAsia"/>
          <w:kern w:val="0"/>
          <w:sz w:val="23"/>
          <w:szCs w:val="23"/>
        </w:rPr>
        <w:t>,</w:t>
      </w:r>
      <w:r w:rsidR="002D1194">
        <w:rPr>
          <w:rFonts w:ascii="TimesNewRoman" w:eastAsia="TimesNewRoman" w:cs="TimesNewRoman" w:hint="eastAsia"/>
          <w:kern w:val="0"/>
          <w:sz w:val="23"/>
          <w:szCs w:val="23"/>
        </w:rPr>
        <w:t xml:space="preserve"> </w:t>
      </w:r>
      <w:r w:rsidR="00176530">
        <w:rPr>
          <w:rFonts w:ascii="TimesNewRoman" w:eastAsia="TimesNewRoman" w:cs="TimesNewRoman" w:hint="eastAsia"/>
          <w:kern w:val="0"/>
          <w:sz w:val="23"/>
          <w:szCs w:val="23"/>
        </w:rPr>
        <w:t xml:space="preserve">centralized protocols are </w:t>
      </w:r>
      <w:r w:rsidR="00176530">
        <w:rPr>
          <w:rFonts w:ascii="TimesNewRoman" w:eastAsia="TimesNewRoman" w:cs="TimesNewRoman"/>
          <w:kern w:val="0"/>
          <w:sz w:val="23"/>
          <w:szCs w:val="23"/>
        </w:rPr>
        <w:t>proposed</w:t>
      </w:r>
      <w:r w:rsidR="00176530">
        <w:rPr>
          <w:rFonts w:ascii="TimesNewRoman" w:eastAsia="TimesNewRoman" w:cs="TimesNewRoman" w:hint="eastAsia"/>
          <w:kern w:val="0"/>
          <w:sz w:val="23"/>
          <w:szCs w:val="23"/>
        </w:rPr>
        <w:t xml:space="preserve"> and </w:t>
      </w:r>
      <w:r w:rsidR="00EA33BE">
        <w:rPr>
          <w:rFonts w:ascii="TimesNewRoman" w:eastAsia="TimesNewRoman" w:cs="TimesNewRoman" w:hint="eastAsia"/>
          <w:kern w:val="0"/>
          <w:sz w:val="23"/>
          <w:szCs w:val="23"/>
        </w:rPr>
        <w:t>energy efficient coverage</w:t>
      </w:r>
      <w:r w:rsidR="00B64A9A" w:rsidRPr="00B64A9A">
        <w:rPr>
          <w:rFonts w:ascii="TimesNewRoman" w:eastAsia="TimesNewRoman" w:cs="TimesNewRoman" w:hint="eastAsia"/>
          <w:kern w:val="0"/>
          <w:sz w:val="23"/>
          <w:szCs w:val="23"/>
        </w:rPr>
        <w:t xml:space="preserve"> is</w:t>
      </w:r>
      <w:r w:rsidR="00176530">
        <w:rPr>
          <w:rFonts w:ascii="TimesNewRoman" w:eastAsia="TimesNewRoman" w:cs="TimesNewRoman" w:hint="eastAsia"/>
          <w:kern w:val="0"/>
          <w:sz w:val="23"/>
          <w:szCs w:val="23"/>
        </w:rPr>
        <w:t xml:space="preserve"> transformed to</w:t>
      </w:r>
      <w:r w:rsidR="00B64A9A" w:rsidRPr="00B64A9A">
        <w:rPr>
          <w:rFonts w:ascii="TimesNewRoman" w:eastAsia="TimesNewRoman" w:cs="TimesNewRoman" w:hint="eastAsia"/>
          <w:kern w:val="0"/>
          <w:sz w:val="23"/>
          <w:szCs w:val="23"/>
        </w:rPr>
        <w:t xml:space="preserve"> the set cover problem: the algorithm</w:t>
      </w:r>
      <w:r w:rsidR="00B64A9A" w:rsidRPr="00B64A9A">
        <w:rPr>
          <w:rFonts w:ascii="TimesNewRoman" w:eastAsia="TimesNewRoman" w:cs="TimesNewRoman"/>
          <w:kern w:val="0"/>
          <w:sz w:val="23"/>
          <w:szCs w:val="23"/>
        </w:rPr>
        <w:t xml:space="preserve"> allocate</w:t>
      </w:r>
      <w:r w:rsidR="00B64A9A" w:rsidRPr="00B64A9A">
        <w:rPr>
          <w:rFonts w:ascii="TimesNewRoman" w:eastAsia="TimesNewRoman" w:cs="TimesNewRoman" w:hint="eastAsia"/>
          <w:kern w:val="0"/>
          <w:sz w:val="23"/>
          <w:szCs w:val="23"/>
        </w:rPr>
        <w:t>s</w:t>
      </w:r>
      <w:r w:rsidR="00B64A9A" w:rsidRPr="00B64A9A">
        <w:rPr>
          <w:rFonts w:ascii="TimesNewRoman" w:eastAsia="TimesNewRoman" w:cs="TimesNewRoman"/>
          <w:kern w:val="0"/>
          <w:sz w:val="23"/>
          <w:szCs w:val="23"/>
        </w:rPr>
        <w:t xml:space="preserve"> sensor nodes into </w:t>
      </w:r>
      <w:r w:rsidR="00B64A9A" w:rsidRPr="00B64A9A">
        <w:rPr>
          <w:rFonts w:ascii="TimesNewRoman" w:eastAsia="TimesNewRoman" w:cs="TimesNewRoman" w:hint="eastAsia"/>
          <w:kern w:val="0"/>
          <w:sz w:val="23"/>
          <w:szCs w:val="23"/>
        </w:rPr>
        <w:t xml:space="preserve">maximum number of </w:t>
      </w:r>
      <w:r w:rsidR="00B64A9A" w:rsidRPr="00B64A9A">
        <w:rPr>
          <w:rFonts w:ascii="TimesNewRoman" w:eastAsia="TimesNewRoman" w:cs="TimesNewRoman"/>
          <w:kern w:val="0"/>
          <w:sz w:val="23"/>
          <w:szCs w:val="23"/>
        </w:rPr>
        <w:t>mutually exclusive</w:t>
      </w:r>
      <w:r w:rsidR="00B64A9A" w:rsidRPr="00B64A9A">
        <w:rPr>
          <w:rFonts w:ascii="TimesNewRoman" w:eastAsia="TimesNewRoman" w:cs="TimesNewRoman" w:hint="eastAsia"/>
          <w:kern w:val="0"/>
          <w:sz w:val="23"/>
          <w:szCs w:val="23"/>
        </w:rPr>
        <w:t xml:space="preserve"> </w:t>
      </w:r>
      <w:r w:rsidR="00B64A9A" w:rsidRPr="00B64A9A">
        <w:rPr>
          <w:rFonts w:ascii="TimesNewRoman" w:eastAsia="TimesNewRoman" w:cs="TimesNewRoman"/>
          <w:kern w:val="0"/>
          <w:sz w:val="23"/>
          <w:szCs w:val="23"/>
        </w:rPr>
        <w:t xml:space="preserve">sets of sensor nodes, where each cover </w:t>
      </w:r>
      <w:r w:rsidR="00B64A9A" w:rsidRPr="00B64A9A">
        <w:rPr>
          <w:rFonts w:ascii="TimesNewRoman" w:eastAsia="TimesNewRoman" w:cs="TimesNewRoman" w:hint="eastAsia"/>
          <w:kern w:val="0"/>
          <w:sz w:val="23"/>
          <w:szCs w:val="23"/>
        </w:rPr>
        <w:t>co</w:t>
      </w:r>
      <w:r w:rsidR="00B64A9A" w:rsidRPr="00B64A9A">
        <w:rPr>
          <w:rFonts w:ascii="TimesNewRoman" w:eastAsia="TimesNewRoman" w:cs="TimesNewRoman"/>
          <w:kern w:val="0"/>
          <w:sz w:val="23"/>
          <w:szCs w:val="23"/>
        </w:rPr>
        <w:t>mpletely</w:t>
      </w:r>
      <w:r w:rsidR="00B64A9A" w:rsidRPr="00B64A9A">
        <w:rPr>
          <w:rFonts w:ascii="TimesNewRoman" w:eastAsia="TimesNewRoman" w:cs="TimesNewRoman" w:hint="eastAsia"/>
          <w:kern w:val="0"/>
          <w:sz w:val="23"/>
          <w:szCs w:val="23"/>
        </w:rPr>
        <w:t xml:space="preserve"> </w:t>
      </w:r>
      <w:r w:rsidR="00B64A9A" w:rsidRPr="00B64A9A">
        <w:rPr>
          <w:rFonts w:ascii="TimesNewRoman" w:eastAsia="TimesNewRoman" w:cs="TimesNewRoman"/>
          <w:kern w:val="0"/>
          <w:sz w:val="23"/>
          <w:szCs w:val="23"/>
        </w:rPr>
        <w:t>covers the area</w:t>
      </w:r>
      <w:r w:rsidR="00B64A9A" w:rsidRPr="00B64A9A">
        <w:rPr>
          <w:rFonts w:ascii="TimesNewRoman" w:eastAsia="TimesNewRoman" w:cs="TimesNewRoman" w:hint="eastAsia"/>
          <w:kern w:val="0"/>
          <w:sz w:val="23"/>
          <w:szCs w:val="23"/>
        </w:rPr>
        <w:t xml:space="preserve">. </w:t>
      </w:r>
      <w:r w:rsidR="00EA33BE">
        <w:rPr>
          <w:rFonts w:ascii="TimesNewRoman" w:eastAsia="TimesNewRoman" w:cs="TimesNewRoman" w:hint="eastAsia"/>
          <w:kern w:val="0"/>
          <w:sz w:val="23"/>
          <w:szCs w:val="23"/>
        </w:rPr>
        <w:t>After dividing the sensor nodes into disjoint cover set, a schedu</w:t>
      </w:r>
      <w:r w:rsidR="004F59AE">
        <w:rPr>
          <w:rFonts w:ascii="TimesNewRoman" w:eastAsia="TimesNewRoman" w:cs="TimesNewRoman" w:hint="eastAsia"/>
          <w:kern w:val="0"/>
          <w:sz w:val="23"/>
          <w:szCs w:val="23"/>
        </w:rPr>
        <w:t>le can be worked out by activating</w:t>
      </w:r>
      <w:r w:rsidR="00EA33BE">
        <w:rPr>
          <w:rFonts w:ascii="TimesNewRoman" w:eastAsia="TimesNewRoman" w:cs="TimesNewRoman" w:hint="eastAsia"/>
          <w:kern w:val="0"/>
          <w:sz w:val="23"/>
          <w:szCs w:val="23"/>
        </w:rPr>
        <w:t xml:space="preserve"> these subsets successively to extend network lifetime. </w:t>
      </w:r>
      <w:r w:rsidR="00186887">
        <w:rPr>
          <w:rFonts w:ascii="TimesNewRoman" w:eastAsia="TimesNewRoman" w:cs="TimesNewRoman" w:hint="eastAsia"/>
          <w:kern w:val="0"/>
          <w:sz w:val="23"/>
          <w:szCs w:val="23"/>
        </w:rPr>
        <w:t>In</w:t>
      </w:r>
      <w:del w:id="401" w:author="lxf" w:date="2010-05-08T15:22:00Z">
        <w:r w:rsidR="00186887" w:rsidDel="00480566">
          <w:rPr>
            <w:rFonts w:ascii="TimesNewRoman" w:eastAsia="TimesNewRoman" w:cs="TimesNewRoman" w:hint="eastAsia"/>
            <w:kern w:val="0"/>
            <w:sz w:val="23"/>
            <w:szCs w:val="23"/>
          </w:rPr>
          <w:delText xml:space="preserve"> [</w:delText>
        </w:r>
        <w:r w:rsidR="002A7979" w:rsidDel="00480566">
          <w:fldChar w:fldCharType="begin"/>
        </w:r>
        <w:r w:rsidR="00D229ED" w:rsidDel="00480566">
          <w:delInstrText xml:space="preserve"> NOTEREF _Ref258346471 \h  \* MERGEFORMAT </w:delInstrText>
        </w:r>
        <w:r w:rsidR="002A7979" w:rsidDel="00480566">
          <w:fldChar w:fldCharType="separate"/>
        </w:r>
      </w:del>
      <w:del w:id="402" w:author="lxf" w:date="2010-05-08T14:13:00Z">
        <w:r w:rsidR="00BC6373" w:rsidRPr="00BC6373" w:rsidDel="008670E0">
          <w:rPr>
            <w:rFonts w:ascii="TimesNewRoman" w:eastAsia="TimesNewRoman" w:cs="TimesNewRoman"/>
            <w:kern w:val="0"/>
            <w:sz w:val="23"/>
            <w:szCs w:val="23"/>
          </w:rPr>
          <w:delText>1</w:delText>
        </w:r>
      </w:del>
      <w:del w:id="403" w:author="lxf" w:date="2010-05-08T15:22:00Z">
        <w:r w:rsidR="002A7979" w:rsidDel="00480566">
          <w:fldChar w:fldCharType="end"/>
        </w:r>
        <w:r w:rsidR="00186887" w:rsidDel="00480566">
          <w:rPr>
            <w:rFonts w:ascii="TimesNewRoman" w:eastAsia="TimesNewRoman" w:cs="TimesNewRoman" w:hint="eastAsia"/>
            <w:kern w:val="0"/>
            <w:sz w:val="23"/>
            <w:szCs w:val="23"/>
          </w:rPr>
          <w:delText>]</w:delText>
        </w:r>
      </w:del>
      <w:ins w:id="404" w:author="lxf" w:date="2010-05-08T15:22:00Z">
        <w:r w:rsidR="00480566">
          <w:rPr>
            <w:rFonts w:ascii="TimesNewRoman" w:eastAsia="TimesNewRoman" w:cs="TimesNewRoman" w:hint="eastAsia"/>
            <w:kern w:val="0"/>
            <w:sz w:val="23"/>
            <w:szCs w:val="23"/>
          </w:rPr>
          <w:t xml:space="preserve"> [</w:t>
        </w:r>
      </w:ins>
      <w:ins w:id="405" w:author="lxf" w:date="2010-05-14T19:37:00Z">
        <w:r w:rsidR="00857C42">
          <w:rPr>
            <w:rFonts w:ascii="TimesNewRoman" w:eastAsia="TimesNewRoman" w:cs="TimesNewRoman" w:hint="eastAsia"/>
            <w:kern w:val="0"/>
            <w:sz w:val="23"/>
            <w:szCs w:val="23"/>
          </w:rPr>
          <w:t>1</w:t>
        </w:r>
      </w:ins>
      <w:ins w:id="406" w:author="lxf" w:date="2010-05-08T15:22:00Z">
        <w:r w:rsidR="00480566">
          <w:rPr>
            <w:rFonts w:ascii="TimesNewRoman" w:eastAsia="TimesNewRoman" w:cs="TimesNewRoman" w:hint="eastAsia"/>
            <w:kern w:val="0"/>
            <w:sz w:val="23"/>
            <w:szCs w:val="23"/>
          </w:rPr>
          <w:t>]</w:t>
        </w:r>
      </w:ins>
      <w:r w:rsidR="00186887">
        <w:rPr>
          <w:rFonts w:ascii="TimesNewRoman" w:eastAsia="TimesNewRoman" w:cs="TimesNewRoman" w:hint="eastAsia"/>
          <w:kern w:val="0"/>
          <w:sz w:val="23"/>
          <w:szCs w:val="23"/>
        </w:rPr>
        <w:t xml:space="preserve">, a </w:t>
      </w:r>
      <w:r w:rsidR="00186887">
        <w:rPr>
          <w:rFonts w:ascii="TimesNewRoman" w:eastAsia="TimesNewRoman" w:cs="TimesNewRoman"/>
          <w:kern w:val="0"/>
          <w:sz w:val="23"/>
          <w:szCs w:val="23"/>
        </w:rPr>
        <w:t>heuristic</w:t>
      </w:r>
      <w:r w:rsidR="00186887">
        <w:rPr>
          <w:rFonts w:ascii="TimesNewRoman" w:eastAsia="TimesNewRoman" w:cs="TimesNewRoman" w:hint="eastAsia"/>
          <w:kern w:val="0"/>
          <w:sz w:val="23"/>
          <w:szCs w:val="23"/>
        </w:rPr>
        <w:t xml:space="preserve"> solution called </w:t>
      </w:r>
      <w:r w:rsidR="00186887">
        <w:rPr>
          <w:rFonts w:ascii="TimesNewRoman" w:eastAsia="TimesNewRoman" w:cs="TimesNewRoman"/>
          <w:kern w:val="0"/>
          <w:sz w:val="23"/>
          <w:szCs w:val="23"/>
        </w:rPr>
        <w:t>‘</w:t>
      </w:r>
      <w:r w:rsidR="00186887" w:rsidRPr="00186887">
        <w:rPr>
          <w:rFonts w:ascii="TimesNewRoman" w:eastAsia="TimesNewRoman" w:cs="TimesNewRoman" w:hint="eastAsia"/>
          <w:kern w:val="0"/>
          <w:sz w:val="23"/>
          <w:szCs w:val="23"/>
        </w:rPr>
        <w:t xml:space="preserve">most </w:t>
      </w:r>
      <w:r w:rsidR="00186887" w:rsidRPr="00186887">
        <w:rPr>
          <w:rFonts w:ascii="TimesNewRoman" w:eastAsia="TimesNewRoman" w:cs="TimesNewRoman"/>
          <w:kern w:val="0"/>
          <w:sz w:val="23"/>
          <w:szCs w:val="23"/>
        </w:rPr>
        <w:t>constrained</w:t>
      </w:r>
      <w:r w:rsidR="00186887" w:rsidRPr="00186887">
        <w:rPr>
          <w:rFonts w:ascii="TimesNewRoman" w:eastAsia="TimesNewRoman" w:cs="TimesNewRoman" w:hint="eastAsia"/>
          <w:kern w:val="0"/>
          <w:sz w:val="23"/>
          <w:szCs w:val="23"/>
        </w:rPr>
        <w:t>-minimally constraining</w:t>
      </w:r>
      <w:r w:rsidR="00186887" w:rsidRPr="00186887">
        <w:rPr>
          <w:rFonts w:ascii="TimesNewRoman" w:eastAsia="TimesNewRoman" w:cs="TimesNewRoman"/>
          <w:kern w:val="0"/>
          <w:sz w:val="23"/>
          <w:szCs w:val="23"/>
        </w:rPr>
        <w:t>’</w:t>
      </w:r>
      <w:r w:rsidR="00186887" w:rsidRPr="00186887">
        <w:rPr>
          <w:rFonts w:ascii="TimesNewRoman" w:eastAsia="TimesNewRoman" w:cs="TimesNewRoman" w:hint="eastAsia"/>
          <w:kern w:val="0"/>
          <w:sz w:val="23"/>
          <w:szCs w:val="23"/>
        </w:rPr>
        <w:t xml:space="preserve"> method is proposed.</w:t>
      </w:r>
      <w:r w:rsidR="00186887" w:rsidRPr="00186887">
        <w:rPr>
          <w:rFonts w:ascii="TimesNewRoman" w:eastAsia="TimesNewRoman" w:cs="TimesNewRoman"/>
          <w:kern w:val="0"/>
          <w:sz w:val="23"/>
          <w:szCs w:val="23"/>
        </w:rPr>
        <w:t xml:space="preserve"> </w:t>
      </w:r>
      <w:r w:rsidR="00186887" w:rsidRPr="00186887">
        <w:rPr>
          <w:rFonts w:ascii="TimesNewRoman" w:eastAsia="TimesNewRoman" w:cs="TimesNewRoman" w:hint="eastAsia"/>
          <w:kern w:val="0"/>
          <w:sz w:val="23"/>
          <w:szCs w:val="23"/>
        </w:rPr>
        <w:t>T</w:t>
      </w:r>
      <w:r w:rsidR="00186887" w:rsidRPr="00186887">
        <w:rPr>
          <w:rFonts w:ascii="TimesNewRoman" w:eastAsia="TimesNewRoman" w:cs="TimesNewRoman"/>
          <w:kern w:val="0"/>
          <w:sz w:val="23"/>
          <w:szCs w:val="23"/>
        </w:rPr>
        <w:t xml:space="preserve">he </w:t>
      </w:r>
      <w:r w:rsidR="00186887" w:rsidRPr="00186887">
        <w:rPr>
          <w:rFonts w:ascii="TimesNewRoman" w:eastAsia="TimesNewRoman" w:cs="TimesNewRoman" w:hint="eastAsia"/>
          <w:kern w:val="0"/>
          <w:sz w:val="23"/>
          <w:szCs w:val="23"/>
        </w:rPr>
        <w:t>basic idea of this method</w:t>
      </w:r>
      <w:r w:rsidR="00186887" w:rsidRPr="00186887">
        <w:rPr>
          <w:rFonts w:ascii="TimesNewRoman" w:eastAsia="TimesNewRoman" w:cs="TimesNewRoman"/>
          <w:kern w:val="0"/>
          <w:sz w:val="23"/>
          <w:szCs w:val="23"/>
        </w:rPr>
        <w:t xml:space="preserve"> is to minimize the coverage</w:t>
      </w:r>
      <w:r w:rsidR="00186887" w:rsidRPr="00186887">
        <w:rPr>
          <w:rFonts w:ascii="TimesNewRoman" w:eastAsia="TimesNewRoman" w:cs="TimesNewRoman" w:hint="eastAsia"/>
          <w:kern w:val="0"/>
          <w:sz w:val="23"/>
          <w:szCs w:val="23"/>
        </w:rPr>
        <w:t xml:space="preserve"> </w:t>
      </w:r>
      <w:r w:rsidR="00186887" w:rsidRPr="00186887">
        <w:rPr>
          <w:rFonts w:ascii="TimesNewRoman" w:eastAsia="TimesNewRoman" w:cs="TimesNewRoman"/>
          <w:kern w:val="0"/>
          <w:sz w:val="23"/>
          <w:szCs w:val="23"/>
        </w:rPr>
        <w:t>of sparsely covered areas within one cover.</w:t>
      </w:r>
      <w:r w:rsidR="00186887">
        <w:rPr>
          <w:rFonts w:ascii="TimesNewRoman" w:eastAsia="TimesNewRoman" w:cs="TimesNewRoman" w:hint="eastAsia"/>
          <w:kern w:val="0"/>
          <w:sz w:val="23"/>
          <w:szCs w:val="23"/>
        </w:rPr>
        <w:t xml:space="preserve"> </w:t>
      </w:r>
      <w:r w:rsidR="00176530">
        <w:rPr>
          <w:rFonts w:ascii="TimesNewRoman" w:eastAsia="TimesNewRoman" w:cs="TimesNewRoman" w:hint="eastAsia"/>
          <w:kern w:val="0"/>
          <w:sz w:val="23"/>
          <w:szCs w:val="23"/>
        </w:rPr>
        <w:t xml:space="preserve">The main idea </w:t>
      </w:r>
      <w:r>
        <w:rPr>
          <w:rFonts w:ascii="TimesNewRoman" w:eastAsia="TimesNewRoman" w:cs="TimesNewRoman" w:hint="eastAsia"/>
          <w:kern w:val="0"/>
          <w:sz w:val="23"/>
          <w:szCs w:val="23"/>
        </w:rPr>
        <w:t>in</w:t>
      </w:r>
      <w:del w:id="407" w:author="lxf" w:date="2010-05-08T15:22:00Z">
        <w:r w:rsidDel="00480566">
          <w:rPr>
            <w:rFonts w:ascii="TimesNewRoman" w:eastAsia="TimesNewRoman" w:cs="TimesNewRoman" w:hint="eastAsia"/>
            <w:kern w:val="0"/>
            <w:sz w:val="23"/>
            <w:szCs w:val="23"/>
          </w:rPr>
          <w:delText xml:space="preserve"> </w:delText>
        </w:r>
        <w:r w:rsidR="00186887" w:rsidDel="00480566">
          <w:rPr>
            <w:rFonts w:ascii="TimesNewRoman" w:eastAsia="TimesNewRoman" w:cs="TimesNewRoman" w:hint="eastAsia"/>
            <w:kern w:val="0"/>
            <w:sz w:val="23"/>
            <w:szCs w:val="23"/>
          </w:rPr>
          <w:delText>[</w:delText>
        </w:r>
        <w:r w:rsidR="002A7979" w:rsidDel="00480566">
          <w:fldChar w:fldCharType="begin"/>
        </w:r>
        <w:r w:rsidR="00D229ED" w:rsidDel="00480566">
          <w:delInstrText xml:space="preserve"> NOTEREF _Ref258346712 \h  \* MERGEFORMAT </w:delInstrText>
        </w:r>
        <w:r w:rsidR="002A7979" w:rsidDel="00480566">
          <w:fldChar w:fldCharType="separate"/>
        </w:r>
      </w:del>
      <w:del w:id="408" w:author="lxf" w:date="2010-05-08T14:13:00Z">
        <w:r w:rsidR="00BC6373" w:rsidRPr="00BC6373" w:rsidDel="008670E0">
          <w:rPr>
            <w:rFonts w:ascii="TimesNewRoman" w:eastAsia="TimesNewRoman" w:cs="TimesNewRoman"/>
            <w:kern w:val="0"/>
            <w:sz w:val="23"/>
            <w:szCs w:val="23"/>
          </w:rPr>
          <w:delText>2</w:delText>
        </w:r>
      </w:del>
      <w:del w:id="409" w:author="lxf" w:date="2010-05-08T15:22:00Z">
        <w:r w:rsidR="002A7979" w:rsidDel="00480566">
          <w:fldChar w:fldCharType="end"/>
        </w:r>
        <w:r w:rsidR="00186887" w:rsidDel="00480566">
          <w:rPr>
            <w:rFonts w:ascii="TimesNewRoman" w:eastAsia="TimesNewRoman" w:cs="TimesNewRoman" w:hint="eastAsia"/>
            <w:kern w:val="0"/>
            <w:sz w:val="23"/>
            <w:szCs w:val="23"/>
          </w:rPr>
          <w:delText>]</w:delText>
        </w:r>
      </w:del>
      <w:ins w:id="410" w:author="lxf" w:date="2010-05-08T15:22:00Z">
        <w:r w:rsidR="00480566">
          <w:rPr>
            <w:rFonts w:ascii="TimesNewRoman" w:eastAsia="TimesNewRoman" w:cs="TimesNewRoman" w:hint="eastAsia"/>
            <w:kern w:val="0"/>
            <w:sz w:val="23"/>
            <w:szCs w:val="23"/>
          </w:rPr>
          <w:t xml:space="preserve"> </w:t>
        </w:r>
        <w:r w:rsidR="00480566">
          <w:rPr>
            <w:rFonts w:ascii="TimesNewRoman" w:eastAsia="TimesNewRoman" w:cs="TimesNewRoman" w:hint="eastAsia"/>
            <w:kern w:val="0"/>
            <w:sz w:val="23"/>
            <w:szCs w:val="23"/>
          </w:rPr>
          <w:lastRenderedPageBreak/>
          <w:t>[</w:t>
        </w:r>
      </w:ins>
      <w:ins w:id="411" w:author="lxf" w:date="2010-05-14T19:37:00Z">
        <w:r w:rsidR="00857C42">
          <w:rPr>
            <w:rFonts w:ascii="TimesNewRoman" w:eastAsia="TimesNewRoman" w:cs="TimesNewRoman" w:hint="eastAsia"/>
            <w:kern w:val="0"/>
            <w:sz w:val="23"/>
            <w:szCs w:val="23"/>
          </w:rPr>
          <w:t>2</w:t>
        </w:r>
      </w:ins>
      <w:ins w:id="412" w:author="lxf" w:date="2010-05-08T15:22:00Z">
        <w:r w:rsidR="00480566">
          <w:rPr>
            <w:rFonts w:ascii="TimesNewRoman" w:eastAsia="TimesNewRoman" w:cs="TimesNewRoman" w:hint="eastAsia"/>
            <w:kern w:val="0"/>
            <w:sz w:val="23"/>
            <w:szCs w:val="23"/>
          </w:rPr>
          <w:t>]</w:t>
        </w:r>
      </w:ins>
      <w:r w:rsidR="00186887">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is</w:t>
      </w:r>
      <w:r w:rsidR="00186887" w:rsidRPr="00186887">
        <w:rPr>
          <w:rFonts w:ascii="TimesNewRoman" w:eastAsia="TimesNewRoman" w:cs="TimesNewRoman"/>
          <w:kern w:val="0"/>
          <w:sz w:val="23"/>
          <w:szCs w:val="23"/>
        </w:rPr>
        <w:t xml:space="preserve"> to iteratively construct subsets by choosing sensors</w:t>
      </w:r>
      <w:r w:rsidR="00186887">
        <w:rPr>
          <w:rFonts w:ascii="TimesNewRoman" w:eastAsia="TimesNewRoman" w:cs="TimesNewRoman" w:hint="eastAsia"/>
          <w:kern w:val="0"/>
          <w:sz w:val="23"/>
          <w:szCs w:val="23"/>
        </w:rPr>
        <w:t xml:space="preserve"> </w:t>
      </w:r>
      <w:r w:rsidR="00186887" w:rsidRPr="00186887">
        <w:rPr>
          <w:rFonts w:ascii="TimesNewRoman" w:eastAsia="TimesNewRoman" w:cs="TimesNewRoman"/>
          <w:kern w:val="0"/>
          <w:sz w:val="23"/>
          <w:szCs w:val="23"/>
        </w:rPr>
        <w:t>from the area with the lowest sensor density</w:t>
      </w:r>
      <w:r w:rsidR="00186887">
        <w:rPr>
          <w:rFonts w:ascii="TimesNewRoman" w:eastAsia="TimesNewRoman" w:cs="TimesNewRoman" w:hint="eastAsia"/>
          <w:kern w:val="0"/>
          <w:sz w:val="23"/>
          <w:szCs w:val="23"/>
        </w:rPr>
        <w:t xml:space="preserve">. </w:t>
      </w:r>
    </w:p>
    <w:p w:rsidR="00851A51" w:rsidRDefault="00851A51" w:rsidP="00851A51">
      <w:pPr>
        <w:autoSpaceDE w:val="0"/>
        <w:autoSpaceDN w:val="0"/>
        <w:adjustRightInd w:val="0"/>
        <w:rPr>
          <w:rFonts w:ascii="TimesNewRoman" w:eastAsia="TimesNewRoman" w:cs="TimesNewRoman"/>
          <w:kern w:val="0"/>
          <w:sz w:val="23"/>
          <w:szCs w:val="23"/>
        </w:rPr>
      </w:pPr>
    </w:p>
    <w:p w:rsidR="004F59AE" w:rsidRDefault="00775D56" w:rsidP="00851A51">
      <w:pPr>
        <w:autoSpaceDE w:val="0"/>
        <w:autoSpaceDN w:val="0"/>
        <w:adjustRightInd w:val="0"/>
        <w:rPr>
          <w:rFonts w:ascii="TimesNewRoman" w:eastAsia="TimesNewRoman" w:cs="TimesNewRoman"/>
          <w:kern w:val="0"/>
          <w:sz w:val="23"/>
          <w:szCs w:val="23"/>
        </w:rPr>
      </w:pPr>
      <w:r>
        <w:rPr>
          <w:rFonts w:ascii="TimesNewRoman" w:eastAsia="TimesNewRoman" w:cs="TimesNewRoman" w:hint="eastAsia"/>
          <w:kern w:val="0"/>
          <w:sz w:val="23"/>
          <w:szCs w:val="23"/>
        </w:rPr>
        <w:t xml:space="preserve">When designing </w:t>
      </w:r>
      <w:r w:rsidR="001D148C">
        <w:rPr>
          <w:rFonts w:ascii="TimesNewRoman" w:eastAsia="TimesNewRoman" w:cs="TimesNewRoman" w:hint="eastAsia"/>
          <w:kern w:val="0"/>
          <w:sz w:val="23"/>
          <w:szCs w:val="23"/>
        </w:rPr>
        <w:t xml:space="preserve">these </w:t>
      </w:r>
      <w:r>
        <w:rPr>
          <w:rFonts w:ascii="TimesNewRoman" w:eastAsia="TimesNewRoman" w:cs="TimesNewRoman" w:hint="eastAsia"/>
          <w:kern w:val="0"/>
          <w:sz w:val="23"/>
          <w:szCs w:val="23"/>
        </w:rPr>
        <w:t>protocol</w:t>
      </w:r>
      <w:r w:rsidR="001D148C">
        <w:rPr>
          <w:rFonts w:ascii="TimesNewRoman" w:eastAsia="TimesNewRoman" w:cs="TimesNewRoman" w:hint="eastAsia"/>
          <w:kern w:val="0"/>
          <w:sz w:val="23"/>
          <w:szCs w:val="23"/>
        </w:rPr>
        <w:t>s</w:t>
      </w:r>
      <w:r>
        <w:rPr>
          <w:rFonts w:ascii="TimesNewRoman" w:eastAsia="TimesNewRoman" w:cs="TimesNewRoman" w:hint="eastAsia"/>
          <w:kern w:val="0"/>
          <w:sz w:val="23"/>
          <w:szCs w:val="23"/>
        </w:rPr>
        <w:t xml:space="preserve"> in a distributed </w:t>
      </w:r>
      <w:r w:rsidR="004F59AE">
        <w:rPr>
          <w:rFonts w:ascii="TimesNewRoman" w:eastAsia="TimesNewRoman" w:cs="TimesNewRoman" w:hint="eastAsia"/>
          <w:kern w:val="0"/>
          <w:sz w:val="23"/>
          <w:szCs w:val="23"/>
        </w:rPr>
        <w:t>manner</w:t>
      </w:r>
      <w:r>
        <w:rPr>
          <w:rFonts w:ascii="TimesNewRoman" w:eastAsia="TimesNewRoman" w:cs="TimesNewRoman" w:hint="eastAsia"/>
          <w:kern w:val="0"/>
          <w:sz w:val="23"/>
          <w:szCs w:val="23"/>
        </w:rPr>
        <w:t xml:space="preserve">, the </w:t>
      </w:r>
      <w:r w:rsidR="001D148C">
        <w:rPr>
          <w:rFonts w:ascii="TimesNewRoman" w:eastAsia="TimesNewRoman" w:cs="TimesNewRoman" w:hint="eastAsia"/>
          <w:kern w:val="0"/>
          <w:sz w:val="23"/>
          <w:szCs w:val="23"/>
        </w:rPr>
        <w:t>approach</w:t>
      </w:r>
      <w:r>
        <w:rPr>
          <w:rFonts w:ascii="TimesNewRoman" w:eastAsia="TimesNewRoman" w:cs="TimesNewRoman" w:hint="eastAsia"/>
          <w:kern w:val="0"/>
          <w:sz w:val="23"/>
          <w:szCs w:val="23"/>
        </w:rPr>
        <w:t xml:space="preserve"> is slightly different from that of the centralized </w:t>
      </w:r>
      <w:r>
        <w:rPr>
          <w:rFonts w:ascii="TimesNewRoman" w:eastAsia="TimesNewRoman" w:cs="TimesNewRoman"/>
          <w:kern w:val="0"/>
          <w:sz w:val="23"/>
          <w:szCs w:val="23"/>
        </w:rPr>
        <w:t>counterpart</w:t>
      </w:r>
      <w:r>
        <w:rPr>
          <w:rFonts w:ascii="TimesNewRoman" w:eastAsia="TimesNewRoman" w:cs="TimesNewRoman" w:hint="eastAsia"/>
          <w:kern w:val="0"/>
          <w:sz w:val="23"/>
          <w:szCs w:val="23"/>
        </w:rPr>
        <w:t xml:space="preserve">. Instead of finding the maximum number of set cover, the </w:t>
      </w:r>
      <w:r w:rsidR="004F59AE">
        <w:rPr>
          <w:rFonts w:ascii="TimesNewRoman" w:eastAsia="TimesNewRoman" w:cs="TimesNewRoman" w:hint="eastAsia"/>
          <w:kern w:val="0"/>
          <w:sz w:val="23"/>
          <w:szCs w:val="23"/>
        </w:rPr>
        <w:t>basic idea when de</w:t>
      </w:r>
      <w:r w:rsidR="001D148C">
        <w:rPr>
          <w:rFonts w:ascii="TimesNewRoman" w:eastAsia="TimesNewRoman" w:cs="TimesNewRoman" w:hint="eastAsia"/>
          <w:kern w:val="0"/>
          <w:sz w:val="23"/>
          <w:szCs w:val="23"/>
        </w:rPr>
        <w:t>signing distributed protocols is mainly as follows</w:t>
      </w:r>
      <w:r w:rsidR="004F59AE">
        <w:rPr>
          <w:rFonts w:ascii="TimesNewRoman" w:eastAsia="TimesNewRoman" w:cs="TimesNewRoman" w:hint="eastAsia"/>
          <w:kern w:val="0"/>
          <w:sz w:val="23"/>
          <w:szCs w:val="23"/>
        </w:rPr>
        <w:t>: b</w:t>
      </w:r>
      <w:r w:rsidR="00176530">
        <w:rPr>
          <w:rFonts w:ascii="TimesNewRoman" w:eastAsia="TimesNewRoman" w:cs="TimesNewRoman" w:hint="eastAsia"/>
          <w:kern w:val="0"/>
          <w:sz w:val="23"/>
          <w:szCs w:val="23"/>
        </w:rPr>
        <w:t xml:space="preserve">y </w:t>
      </w:r>
      <w:r w:rsidR="00176530">
        <w:rPr>
          <w:rFonts w:ascii="TimesNewRoman" w:eastAsia="TimesNewRoman" w:cs="TimesNewRoman"/>
          <w:kern w:val="0"/>
          <w:sz w:val="23"/>
          <w:szCs w:val="23"/>
        </w:rPr>
        <w:t>exchanging</w:t>
      </w:r>
      <w:r w:rsidR="00176530">
        <w:rPr>
          <w:rFonts w:ascii="TimesNewRoman" w:eastAsia="TimesNewRoman" w:cs="TimesNewRoman" w:hint="eastAsia"/>
          <w:kern w:val="0"/>
          <w:sz w:val="23"/>
          <w:szCs w:val="23"/>
        </w:rPr>
        <w:t xml:space="preserve"> information with the active neighbors, a sensor node knows whether or not its sensing region has already been covered by these active neighbors and will </w:t>
      </w:r>
      <w:r w:rsidR="00BE72B2">
        <w:rPr>
          <w:rFonts w:ascii="TimesNewRoman" w:eastAsia="TimesNewRoman" w:cs="TimesNewRoman" w:hint="eastAsia"/>
          <w:kern w:val="0"/>
          <w:sz w:val="23"/>
          <w:szCs w:val="23"/>
        </w:rPr>
        <w:t xml:space="preserve">then </w:t>
      </w:r>
      <w:r w:rsidR="00176530">
        <w:rPr>
          <w:rFonts w:ascii="TimesNewRoman" w:eastAsia="TimesNewRoman" w:cs="TimesNewRoman" w:hint="eastAsia"/>
          <w:kern w:val="0"/>
          <w:sz w:val="23"/>
          <w:szCs w:val="23"/>
        </w:rPr>
        <w:t xml:space="preserve">be activated or go to sleep accordingly. </w:t>
      </w:r>
    </w:p>
    <w:p w:rsidR="004F59AE" w:rsidRDefault="004F59AE" w:rsidP="00851A51">
      <w:pPr>
        <w:autoSpaceDE w:val="0"/>
        <w:autoSpaceDN w:val="0"/>
        <w:adjustRightInd w:val="0"/>
        <w:rPr>
          <w:rFonts w:ascii="TimesNewRoman" w:eastAsia="TimesNewRoman" w:cs="TimesNewRoman"/>
          <w:kern w:val="0"/>
          <w:sz w:val="23"/>
          <w:szCs w:val="23"/>
        </w:rPr>
      </w:pPr>
    </w:p>
    <w:p w:rsidR="00DF37C7" w:rsidRDefault="00F57D46">
      <w:pPr>
        <w:autoSpaceDE w:val="0"/>
        <w:autoSpaceDN w:val="0"/>
        <w:adjustRightInd w:val="0"/>
        <w:rPr>
          <w:rFonts w:ascii="TimesNewRoman" w:eastAsia="TimesNewRoman" w:cs="TimesNewRoman"/>
          <w:kern w:val="0"/>
          <w:sz w:val="23"/>
          <w:szCs w:val="23"/>
        </w:rPr>
      </w:pPr>
      <w:r>
        <w:rPr>
          <w:rFonts w:ascii="TimesNewRoman" w:eastAsia="TimesNewRoman" w:cs="TimesNewRoman" w:hint="eastAsia"/>
          <w:kern w:val="0"/>
          <w:sz w:val="23"/>
          <w:szCs w:val="23"/>
        </w:rPr>
        <w:t xml:space="preserve">Some distributed </w:t>
      </w:r>
      <w:r>
        <w:rPr>
          <w:rFonts w:ascii="TimesNewRoman" w:eastAsia="TimesNewRoman" w:cs="TimesNewRoman"/>
          <w:kern w:val="0"/>
          <w:sz w:val="23"/>
          <w:szCs w:val="23"/>
        </w:rPr>
        <w:t xml:space="preserve">energy efficient </w:t>
      </w:r>
      <w:r>
        <w:rPr>
          <w:rFonts w:ascii="TimesNewRoman" w:eastAsia="TimesNewRoman" w:cs="TimesNewRoman" w:hint="eastAsia"/>
          <w:kern w:val="0"/>
          <w:sz w:val="23"/>
          <w:szCs w:val="23"/>
        </w:rPr>
        <w:t xml:space="preserve">coverage </w:t>
      </w:r>
      <w:r>
        <w:rPr>
          <w:rFonts w:ascii="TimesNewRoman" w:eastAsia="TimesNewRoman" w:cs="TimesNewRoman"/>
          <w:kern w:val="0"/>
          <w:sz w:val="23"/>
          <w:szCs w:val="23"/>
        </w:rPr>
        <w:t xml:space="preserve">protocols </w:t>
      </w:r>
      <w:r>
        <w:rPr>
          <w:rFonts w:ascii="TimesNewRoman" w:eastAsia="TimesNewRoman" w:cs="TimesNewRoman" w:hint="eastAsia"/>
          <w:kern w:val="0"/>
          <w:sz w:val="23"/>
          <w:szCs w:val="23"/>
        </w:rPr>
        <w:t xml:space="preserve">are briefly reviewed as follows. </w:t>
      </w:r>
      <w:r w:rsidR="00B64A9A" w:rsidRPr="00B64A9A">
        <w:rPr>
          <w:rFonts w:ascii="TimesNewRoman" w:eastAsia="TimesNewRoman" w:cs="TimesNewRoman" w:hint="eastAsia"/>
          <w:kern w:val="0"/>
          <w:sz w:val="23"/>
          <w:szCs w:val="23"/>
        </w:rPr>
        <w:t>In</w:t>
      </w:r>
      <w:ins w:id="413" w:author="lxf" w:date="2010-05-08T15:23:00Z">
        <w:r w:rsidR="00307AE5">
          <w:rPr>
            <w:rFonts w:ascii="TimesNewRoman" w:eastAsia="TimesNewRoman" w:cs="TimesNewRoman" w:hint="eastAsia"/>
            <w:kern w:val="0"/>
            <w:sz w:val="23"/>
            <w:szCs w:val="23"/>
          </w:rPr>
          <w:t xml:space="preserve"> </w:t>
        </w:r>
      </w:ins>
      <w:del w:id="414" w:author="lxf" w:date="2010-05-08T15:23:00Z">
        <w:r w:rsidR="00B64A9A" w:rsidRPr="00B64A9A" w:rsidDel="00307AE5">
          <w:rPr>
            <w:rFonts w:ascii="TimesNewRoman" w:eastAsia="TimesNewRoman" w:cs="TimesNewRoman" w:hint="eastAsia"/>
            <w:kern w:val="0"/>
            <w:sz w:val="23"/>
            <w:szCs w:val="23"/>
          </w:rPr>
          <w:delText xml:space="preserve"> [</w:delText>
        </w:r>
        <w:bookmarkStart w:id="415" w:name="_Ref258355732"/>
        <w:r w:rsidR="00251199" w:rsidRPr="00851A51" w:rsidDel="00307AE5">
          <w:rPr>
            <w:rFonts w:ascii="TimesNewRoman" w:eastAsia="TimesNewRoman" w:cs="TimesNewRoman"/>
            <w:kern w:val="0"/>
            <w:sz w:val="23"/>
            <w:szCs w:val="23"/>
          </w:rPr>
          <w:endnoteReference w:id="6"/>
        </w:r>
        <w:bookmarkEnd w:id="415"/>
        <w:r w:rsidR="00B64A9A" w:rsidRPr="00B64A9A" w:rsidDel="00307AE5">
          <w:rPr>
            <w:rFonts w:ascii="TimesNewRoman" w:eastAsia="TimesNewRoman" w:cs="TimesNewRoman" w:hint="eastAsia"/>
            <w:kern w:val="0"/>
            <w:sz w:val="23"/>
            <w:szCs w:val="23"/>
          </w:rPr>
          <w:delText>],</w:delText>
        </w:r>
        <w:r w:rsidR="00851A51" w:rsidDel="00307AE5">
          <w:rPr>
            <w:rFonts w:ascii="TimesNewRoman" w:eastAsia="TimesNewRoman" w:cs="TimesNewRoman" w:hint="eastAsia"/>
            <w:kern w:val="0"/>
            <w:sz w:val="23"/>
            <w:szCs w:val="23"/>
          </w:rPr>
          <w:delText xml:space="preserve"> </w:delText>
        </w:r>
      </w:del>
      <w:ins w:id="425" w:author="lxf" w:date="2010-05-08T15:23:00Z">
        <w:r w:rsidR="00307AE5">
          <w:rPr>
            <w:rFonts w:ascii="TimesNewRoman" w:eastAsia="TimesNewRoman" w:cs="TimesNewRoman" w:hint="eastAsia"/>
            <w:kern w:val="0"/>
            <w:sz w:val="23"/>
            <w:szCs w:val="23"/>
          </w:rPr>
          <w:t>[</w:t>
        </w:r>
      </w:ins>
      <w:ins w:id="426" w:author="lxf" w:date="2010-05-14T19:38:00Z">
        <w:r w:rsidR="00857C42">
          <w:rPr>
            <w:rFonts w:ascii="TimesNewRoman" w:eastAsia="TimesNewRoman" w:cs="TimesNewRoman" w:hint="eastAsia"/>
            <w:kern w:val="0"/>
            <w:sz w:val="23"/>
            <w:szCs w:val="23"/>
          </w:rPr>
          <w:t>3</w:t>
        </w:r>
      </w:ins>
      <w:ins w:id="427" w:author="lxf" w:date="2010-05-08T15:23:00Z">
        <w:r w:rsidR="00307AE5">
          <w:rPr>
            <w:rFonts w:ascii="TimesNewRoman" w:eastAsia="TimesNewRoman" w:cs="TimesNewRoman" w:hint="eastAsia"/>
            <w:kern w:val="0"/>
            <w:sz w:val="23"/>
            <w:szCs w:val="23"/>
          </w:rPr>
          <w:t xml:space="preserve">], </w:t>
        </w:r>
      </w:ins>
      <w:r w:rsidR="00851A51">
        <w:rPr>
          <w:rFonts w:ascii="TimesNewRoman" w:eastAsia="TimesNewRoman" w:cs="TimesNewRoman" w:hint="eastAsia"/>
          <w:kern w:val="0"/>
          <w:sz w:val="23"/>
          <w:szCs w:val="23"/>
        </w:rPr>
        <w:t>a</w:t>
      </w:r>
      <w:r w:rsidR="00EA33BE">
        <w:rPr>
          <w:rFonts w:ascii="TimesNewRoman" w:eastAsia="TimesNewRoman" w:cs="TimesNewRoman"/>
          <w:kern w:val="0"/>
          <w:sz w:val="23"/>
          <w:szCs w:val="23"/>
        </w:rPr>
        <w:t xml:space="preserve"> </w:t>
      </w:r>
      <w:r w:rsidR="004F59AE">
        <w:rPr>
          <w:rFonts w:ascii="TimesNewRoman" w:eastAsia="TimesNewRoman" w:cs="TimesNewRoman" w:hint="eastAsia"/>
          <w:kern w:val="0"/>
          <w:sz w:val="23"/>
          <w:szCs w:val="23"/>
        </w:rPr>
        <w:t xml:space="preserve">distributed </w:t>
      </w:r>
      <w:r w:rsidR="00EA33BE">
        <w:rPr>
          <w:rFonts w:ascii="TimesNewRoman" w:eastAsia="TimesNewRoman" w:cs="TimesNewRoman" w:hint="eastAsia"/>
          <w:kern w:val="0"/>
          <w:sz w:val="23"/>
          <w:szCs w:val="23"/>
        </w:rPr>
        <w:t>c</w:t>
      </w:r>
      <w:r w:rsidR="00EA33BE">
        <w:rPr>
          <w:rFonts w:ascii="TimesNewRoman" w:eastAsia="TimesNewRoman" w:cs="TimesNewRoman"/>
          <w:kern w:val="0"/>
          <w:sz w:val="23"/>
          <w:szCs w:val="23"/>
        </w:rPr>
        <w:t xml:space="preserve">overage </w:t>
      </w:r>
      <w:r w:rsidR="00EA33BE">
        <w:rPr>
          <w:rFonts w:ascii="TimesNewRoman" w:eastAsia="TimesNewRoman" w:cs="TimesNewRoman" w:hint="eastAsia"/>
          <w:kern w:val="0"/>
          <w:sz w:val="23"/>
          <w:szCs w:val="23"/>
        </w:rPr>
        <w:t>c</w:t>
      </w:r>
      <w:r w:rsidR="00EA33BE">
        <w:rPr>
          <w:rFonts w:ascii="TimesNewRoman" w:eastAsia="TimesNewRoman" w:cs="TimesNewRoman"/>
          <w:kern w:val="0"/>
          <w:sz w:val="23"/>
          <w:szCs w:val="23"/>
        </w:rPr>
        <w:t xml:space="preserve">onfiguration </w:t>
      </w:r>
      <w:r w:rsidR="00EA33BE">
        <w:rPr>
          <w:rFonts w:ascii="TimesNewRoman" w:eastAsia="TimesNewRoman" w:cs="TimesNewRoman" w:hint="eastAsia"/>
          <w:kern w:val="0"/>
          <w:sz w:val="23"/>
          <w:szCs w:val="23"/>
        </w:rPr>
        <w:t>p</w:t>
      </w:r>
      <w:r w:rsidR="00851A51" w:rsidRPr="00851A51">
        <w:rPr>
          <w:rFonts w:ascii="TimesNewRoman" w:eastAsia="TimesNewRoman" w:cs="TimesNewRoman"/>
          <w:kern w:val="0"/>
          <w:sz w:val="23"/>
          <w:szCs w:val="23"/>
        </w:rPr>
        <w:t>r</w:t>
      </w:r>
      <w:r w:rsidR="00851A51">
        <w:rPr>
          <w:rFonts w:ascii="TimesNewRoman" w:eastAsia="TimesNewRoman" w:cs="TimesNewRoman"/>
          <w:kern w:val="0"/>
          <w:sz w:val="23"/>
          <w:szCs w:val="23"/>
        </w:rPr>
        <w:t>otocol (CCP) is propose</w:t>
      </w:r>
      <w:r w:rsidR="00851A51">
        <w:rPr>
          <w:rFonts w:ascii="TimesNewRoman" w:eastAsia="TimesNewRoman" w:cs="TimesNewRoman" w:hint="eastAsia"/>
          <w:kern w:val="0"/>
          <w:sz w:val="23"/>
          <w:szCs w:val="23"/>
        </w:rPr>
        <w:t>d</w:t>
      </w:r>
      <w:r w:rsidR="00851A51" w:rsidRPr="00851A51">
        <w:rPr>
          <w:rFonts w:ascii="TimesNewRoman" w:eastAsia="TimesNewRoman" w:cs="TimesNewRoman"/>
          <w:kern w:val="0"/>
          <w:sz w:val="23"/>
          <w:szCs w:val="23"/>
        </w:rPr>
        <w:t>. CCP can configure a sensor network to any coverage</w:t>
      </w:r>
      <w:r w:rsidR="00851A51">
        <w:rPr>
          <w:rFonts w:ascii="TimesNewRoman" w:eastAsia="TimesNewRoman" w:cs="TimesNewRoman" w:hint="eastAsia"/>
          <w:kern w:val="0"/>
          <w:sz w:val="23"/>
          <w:szCs w:val="23"/>
        </w:rPr>
        <w:t xml:space="preserve"> </w:t>
      </w:r>
      <w:r w:rsidR="00851A51" w:rsidRPr="00851A51">
        <w:rPr>
          <w:rFonts w:ascii="TimesNewRoman" w:eastAsia="TimesNewRoman" w:cs="TimesNewRoman"/>
          <w:kern w:val="0"/>
          <w:sz w:val="23"/>
          <w:szCs w:val="23"/>
        </w:rPr>
        <w:t xml:space="preserve">degree. </w:t>
      </w:r>
      <w:r w:rsidR="00EA33BE">
        <w:rPr>
          <w:rFonts w:ascii="TimesNewRoman" w:eastAsia="TimesNewRoman" w:cs="TimesNewRoman" w:hint="eastAsia"/>
          <w:kern w:val="0"/>
          <w:sz w:val="23"/>
          <w:szCs w:val="23"/>
        </w:rPr>
        <w:t>Using</w:t>
      </w:r>
      <w:r w:rsidR="00EA33BE" w:rsidRPr="00851A51">
        <w:rPr>
          <w:rFonts w:ascii="TimesNewRoman" w:eastAsia="TimesNewRoman" w:cs="TimesNewRoman"/>
          <w:kern w:val="0"/>
          <w:sz w:val="23"/>
          <w:szCs w:val="23"/>
        </w:rPr>
        <w:t xml:space="preserve"> CCP</w:t>
      </w:r>
      <w:r w:rsidR="00EA33BE">
        <w:rPr>
          <w:rFonts w:ascii="TimesNewRoman" w:eastAsia="TimesNewRoman" w:cs="TimesNewRoman" w:hint="eastAsia"/>
          <w:kern w:val="0"/>
          <w:sz w:val="23"/>
          <w:szCs w:val="23"/>
        </w:rPr>
        <w:t>,</w:t>
      </w:r>
      <w:r w:rsidR="00851A51">
        <w:rPr>
          <w:rFonts w:ascii="TimesNewRoman" w:eastAsia="TimesNewRoman" w:cs="TimesNewRoman" w:hint="eastAsia"/>
          <w:kern w:val="0"/>
          <w:sz w:val="23"/>
          <w:szCs w:val="23"/>
        </w:rPr>
        <w:t xml:space="preserve"> a </w:t>
      </w:r>
      <w:r w:rsidR="00851A51" w:rsidRPr="00851A51">
        <w:rPr>
          <w:rFonts w:ascii="TimesNewRoman" w:eastAsia="TimesNewRoman" w:cs="TimesNewRoman"/>
          <w:kern w:val="0"/>
          <w:sz w:val="23"/>
          <w:szCs w:val="23"/>
        </w:rPr>
        <w:t xml:space="preserve">scheduling mechanism </w:t>
      </w:r>
      <w:r w:rsidR="00AD4745">
        <w:rPr>
          <w:rFonts w:ascii="TimesNewRoman" w:eastAsia="TimesNewRoman" w:cs="TimesNewRoman" w:hint="eastAsia"/>
          <w:kern w:val="0"/>
          <w:sz w:val="23"/>
          <w:szCs w:val="23"/>
        </w:rPr>
        <w:t>can</w:t>
      </w:r>
      <w:r w:rsidR="00851A51" w:rsidRPr="00851A51">
        <w:rPr>
          <w:rFonts w:ascii="TimesNewRoman" w:eastAsia="TimesNewRoman" w:cs="TimesNewRoman"/>
          <w:kern w:val="0"/>
          <w:sz w:val="23"/>
          <w:szCs w:val="23"/>
        </w:rPr>
        <w:t xml:space="preserve"> activate </w:t>
      </w:r>
      <w:r w:rsidR="00AD4745">
        <w:rPr>
          <w:rFonts w:ascii="TimesNewRoman" w:eastAsia="TimesNewRoman" w:cs="TimesNewRoman" w:hint="eastAsia"/>
          <w:kern w:val="0"/>
          <w:sz w:val="23"/>
          <w:szCs w:val="23"/>
        </w:rPr>
        <w:t>only a small number of sensor nodes to perform coverage</w:t>
      </w:r>
      <w:r w:rsidR="00EA33BE">
        <w:rPr>
          <w:rFonts w:ascii="TimesNewRoman" w:eastAsia="TimesNewRoman" w:cs="TimesNewRoman" w:hint="eastAsia"/>
          <w:kern w:val="0"/>
          <w:sz w:val="23"/>
          <w:szCs w:val="23"/>
        </w:rPr>
        <w:t xml:space="preserve"> to extend the system lifetime</w:t>
      </w:r>
      <w:r w:rsidR="00851A51">
        <w:rPr>
          <w:rFonts w:ascii="TimesNewRoman" w:eastAsia="TimesNewRoman" w:cs="TimesNewRoman" w:hint="eastAsia"/>
          <w:kern w:val="0"/>
          <w:sz w:val="23"/>
          <w:szCs w:val="23"/>
        </w:rPr>
        <w:t xml:space="preserve">, although </w:t>
      </w:r>
      <w:r w:rsidR="00AD4745">
        <w:rPr>
          <w:rFonts w:ascii="TimesNewRoman" w:eastAsia="TimesNewRoman" w:cs="TimesNewRoman" w:hint="eastAsia"/>
          <w:kern w:val="0"/>
          <w:sz w:val="23"/>
          <w:szCs w:val="23"/>
        </w:rPr>
        <w:t>CCP</w:t>
      </w:r>
      <w:r w:rsidR="00851A51" w:rsidRPr="00851A51">
        <w:rPr>
          <w:rFonts w:ascii="TimesNewRoman" w:eastAsia="TimesNewRoman" w:cs="TimesNewRoman"/>
          <w:kern w:val="0"/>
          <w:sz w:val="23"/>
          <w:szCs w:val="23"/>
        </w:rPr>
        <w:t xml:space="preserve"> does not ensure the minimum number of activated</w:t>
      </w:r>
      <w:r w:rsidR="00851A51">
        <w:rPr>
          <w:rFonts w:ascii="TimesNewRoman" w:eastAsia="TimesNewRoman" w:cs="TimesNewRoman" w:hint="eastAsia"/>
          <w:kern w:val="0"/>
          <w:sz w:val="23"/>
          <w:szCs w:val="23"/>
        </w:rPr>
        <w:t xml:space="preserve"> </w:t>
      </w:r>
      <w:r w:rsidR="00851A51">
        <w:rPr>
          <w:rFonts w:ascii="TimesNewRoman" w:eastAsia="TimesNewRoman" w:cs="TimesNewRoman"/>
          <w:kern w:val="0"/>
          <w:sz w:val="23"/>
          <w:szCs w:val="23"/>
        </w:rPr>
        <w:t>sensor nodes</w:t>
      </w:r>
      <w:r w:rsidR="00851A51">
        <w:rPr>
          <w:rFonts w:ascii="TimesNewRoman" w:eastAsia="TimesNewRoman" w:cs="TimesNewRoman" w:hint="eastAsia"/>
          <w:kern w:val="0"/>
          <w:sz w:val="23"/>
          <w:szCs w:val="23"/>
        </w:rPr>
        <w:t>.</w:t>
      </w:r>
      <w:r w:rsidR="00851A51" w:rsidRPr="00851A51">
        <w:rPr>
          <w:rFonts w:ascii="TimesNewRoman" w:eastAsia="TimesNewRoman" w:cs="TimesNewRoman"/>
          <w:kern w:val="0"/>
          <w:sz w:val="23"/>
          <w:szCs w:val="23"/>
        </w:rPr>
        <w:t xml:space="preserve"> </w:t>
      </w:r>
    </w:p>
    <w:p w:rsidR="00EA33BE" w:rsidRPr="00851A51" w:rsidRDefault="00EA33BE" w:rsidP="00851A51">
      <w:pPr>
        <w:autoSpaceDE w:val="0"/>
        <w:autoSpaceDN w:val="0"/>
        <w:adjustRightInd w:val="0"/>
        <w:rPr>
          <w:rFonts w:ascii="TimesNewRoman" w:eastAsia="TimesNewRoman" w:cs="TimesNewRoman"/>
          <w:kern w:val="0"/>
          <w:sz w:val="23"/>
          <w:szCs w:val="23"/>
        </w:rPr>
      </w:pPr>
    </w:p>
    <w:p w:rsidR="00EA33BE" w:rsidRDefault="00EA33BE" w:rsidP="00EA33BE">
      <w:pPr>
        <w:autoSpaceDE w:val="0"/>
        <w:autoSpaceDN w:val="0"/>
        <w:adjustRightInd w:val="0"/>
        <w:rPr>
          <w:rFonts w:ascii="TimesNewRoman" w:eastAsia="TimesNewRoman" w:cs="TimesNewRoman"/>
          <w:kern w:val="0"/>
          <w:sz w:val="23"/>
          <w:szCs w:val="23"/>
        </w:rPr>
      </w:pPr>
      <w:proofErr w:type="spellStart"/>
      <w:r w:rsidRPr="00851A51">
        <w:rPr>
          <w:rFonts w:ascii="TimesNewRoman" w:eastAsia="TimesNewRoman" w:cs="TimesNewRoman"/>
          <w:kern w:val="0"/>
          <w:sz w:val="23"/>
          <w:szCs w:val="23"/>
        </w:rPr>
        <w:t>Tian</w:t>
      </w:r>
      <w:proofErr w:type="spellEnd"/>
      <w:r w:rsidRPr="00851A51">
        <w:rPr>
          <w:rFonts w:ascii="TimesNewRoman" w:eastAsia="TimesNewRoman" w:cs="TimesNewRoman"/>
          <w:kern w:val="0"/>
          <w:sz w:val="23"/>
          <w:szCs w:val="23"/>
        </w:rPr>
        <w:t xml:space="preserve"> et al. </w:t>
      </w:r>
      <w:del w:id="428" w:author="lxf" w:date="2010-05-08T15:24:00Z">
        <w:r w:rsidRPr="00851A51" w:rsidDel="00307AE5">
          <w:rPr>
            <w:rFonts w:ascii="TimesNewRoman" w:eastAsia="TimesNewRoman" w:cs="TimesNewRoman"/>
            <w:kern w:val="0"/>
            <w:sz w:val="23"/>
            <w:szCs w:val="23"/>
          </w:rPr>
          <w:delText>[</w:delText>
        </w:r>
        <w:bookmarkStart w:id="429" w:name="_Ref258414587"/>
        <w:r w:rsidRPr="006C24CC" w:rsidDel="00307AE5">
          <w:rPr>
            <w:rStyle w:val="EndnoteReference"/>
            <w:rFonts w:ascii="TimesNewRoman" w:eastAsia="TimesNewRoman" w:cs="TimesNewRoman"/>
            <w:kern w:val="0"/>
            <w:sz w:val="23"/>
            <w:szCs w:val="23"/>
            <w:vertAlign w:val="baseline"/>
          </w:rPr>
          <w:endnoteReference w:id="7"/>
        </w:r>
        <w:bookmarkEnd w:id="429"/>
        <w:r w:rsidRPr="00851A51" w:rsidDel="00307AE5">
          <w:rPr>
            <w:rFonts w:ascii="TimesNewRoman" w:eastAsia="TimesNewRoman" w:cs="TimesNewRoman"/>
            <w:kern w:val="0"/>
            <w:sz w:val="23"/>
            <w:szCs w:val="23"/>
          </w:rPr>
          <w:delText xml:space="preserve">] </w:delText>
        </w:r>
      </w:del>
      <w:ins w:id="438" w:author="lxf" w:date="2010-05-08T15:24:00Z">
        <w:r w:rsidR="00307AE5">
          <w:rPr>
            <w:rFonts w:ascii="TimesNewRoman" w:eastAsia="TimesNewRoman" w:cs="TimesNewRoman" w:hint="eastAsia"/>
            <w:kern w:val="0"/>
            <w:sz w:val="23"/>
            <w:szCs w:val="23"/>
          </w:rPr>
          <w:t>[</w:t>
        </w:r>
      </w:ins>
      <w:ins w:id="439" w:author="lxf" w:date="2010-05-14T19:38:00Z">
        <w:r w:rsidR="00857C42">
          <w:rPr>
            <w:rFonts w:ascii="TimesNewRoman" w:eastAsia="TimesNewRoman" w:cs="TimesNewRoman" w:hint="eastAsia"/>
            <w:kern w:val="0"/>
            <w:sz w:val="23"/>
            <w:szCs w:val="23"/>
          </w:rPr>
          <w:t>4</w:t>
        </w:r>
      </w:ins>
      <w:ins w:id="440" w:author="lxf" w:date="2010-05-08T15:24:00Z">
        <w:r w:rsidR="00307AE5">
          <w:rPr>
            <w:rFonts w:ascii="TimesNewRoman" w:eastAsia="TimesNewRoman" w:cs="TimesNewRoman" w:hint="eastAsia"/>
            <w:kern w:val="0"/>
            <w:sz w:val="23"/>
            <w:szCs w:val="23"/>
          </w:rPr>
          <w:t>]</w:t>
        </w:r>
        <w:r w:rsidR="00307AE5" w:rsidRPr="00851A51">
          <w:rPr>
            <w:rFonts w:ascii="TimesNewRoman" w:eastAsia="TimesNewRoman" w:cs="TimesNewRoman"/>
            <w:kern w:val="0"/>
            <w:sz w:val="23"/>
            <w:szCs w:val="23"/>
          </w:rPr>
          <w:t xml:space="preserve"> </w:t>
        </w:r>
      </w:ins>
      <w:r w:rsidRPr="00851A51">
        <w:rPr>
          <w:rFonts w:ascii="TimesNewRoman" w:eastAsia="TimesNewRoman" w:cs="TimesNewRoman"/>
          <w:kern w:val="0"/>
          <w:sz w:val="23"/>
          <w:szCs w:val="23"/>
        </w:rPr>
        <w:t xml:space="preserve">devise </w:t>
      </w:r>
      <w:r w:rsidR="001D148C" w:rsidRPr="00851A51">
        <w:rPr>
          <w:rFonts w:ascii="TimesNewRoman" w:eastAsia="TimesNewRoman" w:cs="TimesNewRoman"/>
          <w:kern w:val="0"/>
          <w:sz w:val="23"/>
          <w:szCs w:val="23"/>
        </w:rPr>
        <w:t>a</w:t>
      </w:r>
      <w:r w:rsidRPr="00851A51">
        <w:rPr>
          <w:rFonts w:ascii="TimesNewRoman" w:eastAsia="TimesNewRoman" w:cs="TimesNewRoman"/>
          <w:kern w:val="0"/>
          <w:sz w:val="23"/>
          <w:szCs w:val="23"/>
        </w:rPr>
        <w:t xml:space="preserve"> </w:t>
      </w:r>
      <w:r w:rsidR="004F59AE">
        <w:rPr>
          <w:rFonts w:ascii="TimesNewRoman" w:eastAsia="TimesNewRoman" w:cs="TimesNewRoman" w:hint="eastAsia"/>
          <w:kern w:val="0"/>
          <w:sz w:val="23"/>
          <w:szCs w:val="23"/>
        </w:rPr>
        <w:t xml:space="preserve">distributed </w:t>
      </w:r>
      <w:r w:rsidRPr="00851A51">
        <w:rPr>
          <w:rFonts w:ascii="TimesNewRoman" w:eastAsia="TimesNewRoman" w:cs="TimesNewRoman"/>
          <w:kern w:val="0"/>
          <w:sz w:val="23"/>
          <w:szCs w:val="23"/>
        </w:rPr>
        <w:t>algorithm that ensures complete coverage</w:t>
      </w:r>
      <w:r>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 xml:space="preserve">using the concept of </w:t>
      </w:r>
      <w:r w:rsidRPr="00851A51">
        <w:rPr>
          <w:rFonts w:ascii="TimesNewRoman" w:eastAsia="TimesNewRoman" w:cs="TimesNewRoman" w:hint="eastAsia"/>
          <w:kern w:val="0"/>
          <w:sz w:val="23"/>
          <w:szCs w:val="23"/>
        </w:rPr>
        <w:t>“</w:t>
      </w:r>
      <w:r w:rsidRPr="00851A51">
        <w:rPr>
          <w:rFonts w:ascii="TimesNewRoman" w:eastAsia="TimesNewRoman" w:cs="TimesNewRoman"/>
          <w:kern w:val="0"/>
          <w:sz w:val="23"/>
          <w:szCs w:val="23"/>
        </w:rPr>
        <w:t>sponsored area.</w:t>
      </w:r>
      <w:r w:rsidRPr="00851A51">
        <w:rPr>
          <w:rFonts w:ascii="TimesNewRoman" w:eastAsia="TimesNewRoman" w:cs="TimesNewRoman" w:hint="eastAsia"/>
          <w:kern w:val="0"/>
          <w:sz w:val="23"/>
          <w:szCs w:val="23"/>
        </w:rPr>
        <w:t>”</w:t>
      </w:r>
      <w:r w:rsidRPr="00851A51">
        <w:rPr>
          <w:rFonts w:ascii="TimesNewRoman" w:eastAsia="TimesNewRoman" w:cs="TimesNewRoman"/>
          <w:kern w:val="0"/>
          <w:sz w:val="23"/>
          <w:szCs w:val="23"/>
        </w:rPr>
        <w:t xml:space="preserve"> Whenever a sensor node receives a</w:t>
      </w:r>
      <w:r>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packet from one of its working neighbors, it calculates its sponsored area</w:t>
      </w:r>
      <w:r>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(defined as the maximal sector covered by the neighbor). If the union of</w:t>
      </w:r>
      <w:r>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all the sponsored areas of a sensor node covers the coverage disk of the</w:t>
      </w:r>
      <w:r>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node, the node turns itself off.</w:t>
      </w:r>
    </w:p>
    <w:p w:rsidR="00851A51" w:rsidRPr="00851A51" w:rsidRDefault="00851A51" w:rsidP="00851A51">
      <w:pPr>
        <w:autoSpaceDE w:val="0"/>
        <w:autoSpaceDN w:val="0"/>
        <w:adjustRightInd w:val="0"/>
        <w:rPr>
          <w:rFonts w:ascii="Times-Roman" w:eastAsia="Times-Roman" w:cs="Times-Roman"/>
          <w:kern w:val="0"/>
          <w:sz w:val="20"/>
          <w:szCs w:val="20"/>
        </w:rPr>
      </w:pPr>
    </w:p>
    <w:p w:rsidR="00851A51" w:rsidRDefault="00851A51" w:rsidP="00851A51">
      <w:pPr>
        <w:autoSpaceDE w:val="0"/>
        <w:autoSpaceDN w:val="0"/>
        <w:adjustRightInd w:val="0"/>
        <w:rPr>
          <w:rFonts w:ascii="TimesNewRoman" w:eastAsia="TimesNewRoman" w:cs="TimesNewRoman"/>
          <w:kern w:val="0"/>
          <w:sz w:val="23"/>
          <w:szCs w:val="23"/>
        </w:rPr>
      </w:pPr>
      <w:r w:rsidRPr="00851A51">
        <w:rPr>
          <w:rFonts w:ascii="TimesNewRoman" w:eastAsia="TimesNewRoman" w:cs="TimesNewRoman"/>
          <w:kern w:val="0"/>
          <w:sz w:val="23"/>
          <w:szCs w:val="23"/>
        </w:rPr>
        <w:t>An Optimal Geographical Density Control (OGDC) algorithm</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is proposed in</w:t>
      </w:r>
      <w:del w:id="441" w:author="lxf" w:date="2010-05-08T15:24:00Z">
        <w:r w:rsidRPr="00851A51" w:rsidDel="00307AE5">
          <w:rPr>
            <w:rFonts w:ascii="TimesNewRoman" w:eastAsia="TimesNewRoman" w:cs="TimesNewRoman"/>
            <w:kern w:val="0"/>
            <w:sz w:val="23"/>
            <w:szCs w:val="23"/>
          </w:rPr>
          <w:delText xml:space="preserve"> [</w:delText>
        </w:r>
        <w:bookmarkStart w:id="442" w:name="_Ref258355755"/>
        <w:r w:rsidR="006C24CC" w:rsidRPr="006C24CC" w:rsidDel="00307AE5">
          <w:rPr>
            <w:rStyle w:val="EndnoteReference"/>
            <w:rFonts w:ascii="TimesNewRoman" w:eastAsia="TimesNewRoman" w:cs="TimesNewRoman"/>
            <w:kern w:val="0"/>
            <w:sz w:val="23"/>
            <w:szCs w:val="23"/>
            <w:vertAlign w:val="baseline"/>
          </w:rPr>
          <w:endnoteReference w:id="8"/>
        </w:r>
        <w:bookmarkEnd w:id="442"/>
        <w:r w:rsidRPr="00851A51" w:rsidDel="00307AE5">
          <w:rPr>
            <w:rFonts w:ascii="TimesNewRoman" w:eastAsia="TimesNewRoman" w:cs="TimesNewRoman"/>
            <w:kern w:val="0"/>
            <w:sz w:val="23"/>
            <w:szCs w:val="23"/>
          </w:rPr>
          <w:delText>]</w:delText>
        </w:r>
      </w:del>
      <w:ins w:id="449" w:author="lxf" w:date="2010-05-08T15:24:00Z">
        <w:r w:rsidR="00307AE5">
          <w:rPr>
            <w:rFonts w:ascii="TimesNewRoman" w:eastAsia="TimesNewRoman" w:cs="TimesNewRoman" w:hint="eastAsia"/>
            <w:kern w:val="0"/>
            <w:sz w:val="23"/>
            <w:szCs w:val="23"/>
          </w:rPr>
          <w:t xml:space="preserve"> [</w:t>
        </w:r>
      </w:ins>
      <w:ins w:id="450" w:author="lxf" w:date="2010-05-14T19:38:00Z">
        <w:r w:rsidR="00857C42">
          <w:rPr>
            <w:rFonts w:ascii="TimesNewRoman" w:eastAsia="TimesNewRoman" w:cs="TimesNewRoman" w:hint="eastAsia"/>
            <w:kern w:val="0"/>
            <w:sz w:val="23"/>
            <w:szCs w:val="23"/>
          </w:rPr>
          <w:t>5</w:t>
        </w:r>
      </w:ins>
      <w:ins w:id="451" w:author="lxf" w:date="2010-05-08T15:24:00Z">
        <w:r w:rsidR="00307AE5">
          <w:rPr>
            <w:rFonts w:ascii="TimesNewRoman" w:eastAsia="TimesNewRoman" w:cs="TimesNewRoman" w:hint="eastAsia"/>
            <w:kern w:val="0"/>
            <w:sz w:val="23"/>
            <w:szCs w:val="23"/>
          </w:rPr>
          <w:t>]</w:t>
        </w:r>
      </w:ins>
      <w:r w:rsidRPr="00851A51">
        <w:rPr>
          <w:rFonts w:ascii="TimesNewRoman" w:eastAsia="TimesNewRoman" w:cs="TimesNewRoman"/>
          <w:kern w:val="0"/>
          <w:sz w:val="23"/>
          <w:szCs w:val="23"/>
        </w:rPr>
        <w:t>. The OGDC algorithm can configure</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a sensor network with the characteristics of full-coverage,</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network connectivity, and maximum energy conservation. The</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energy is conserved by controlling the density of the active</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nodes. The sparser the active sensor nodes are, the less energy</w:t>
      </w:r>
      <w:r w:rsidRPr="00851A51">
        <w:rPr>
          <w:rFonts w:ascii="TimesNewRoman" w:eastAsia="TimesNewRoman" w:cs="TimesNewRoman" w:hint="eastAsia"/>
          <w:kern w:val="0"/>
          <w:sz w:val="23"/>
          <w:szCs w:val="23"/>
        </w:rPr>
        <w:t xml:space="preserve"> </w:t>
      </w:r>
      <w:r w:rsidRPr="00851A51">
        <w:rPr>
          <w:rFonts w:ascii="TimesNewRoman" w:eastAsia="TimesNewRoman" w:cs="TimesNewRoman"/>
          <w:kern w:val="0"/>
          <w:sz w:val="23"/>
          <w:szCs w:val="23"/>
        </w:rPr>
        <w:t xml:space="preserve">the sensor network consumes. </w:t>
      </w:r>
    </w:p>
    <w:p w:rsidR="0022605C" w:rsidRDefault="0022605C" w:rsidP="00B64A9A">
      <w:pPr>
        <w:tabs>
          <w:tab w:val="num" w:pos="720"/>
        </w:tabs>
        <w:autoSpaceDE w:val="0"/>
        <w:autoSpaceDN w:val="0"/>
        <w:adjustRightInd w:val="0"/>
        <w:rPr>
          <w:rFonts w:ascii="TimesNewRoman" w:eastAsia="TimesNewRoman" w:cs="TimesNewRoman"/>
          <w:kern w:val="0"/>
          <w:sz w:val="23"/>
          <w:szCs w:val="23"/>
        </w:rPr>
      </w:pPr>
    </w:p>
    <w:p w:rsidR="00D9170B" w:rsidRDefault="00D9170B" w:rsidP="00C07DDF">
      <w:pPr>
        <w:tabs>
          <w:tab w:val="num" w:pos="720"/>
        </w:tabs>
        <w:autoSpaceDE w:val="0"/>
        <w:autoSpaceDN w:val="0"/>
        <w:adjustRightInd w:val="0"/>
        <w:rPr>
          <w:rFonts w:ascii="TimesNewRoman" w:eastAsia="TimesNewRoman" w:cs="TimesNewRoman"/>
          <w:kern w:val="0"/>
          <w:sz w:val="23"/>
          <w:szCs w:val="23"/>
        </w:rPr>
      </w:pPr>
      <w:r>
        <w:rPr>
          <w:rFonts w:ascii="TimesNewRoman" w:eastAsia="TimesNewRoman" w:cs="TimesNewRoman" w:hint="eastAsia"/>
          <w:kern w:val="0"/>
          <w:sz w:val="23"/>
          <w:szCs w:val="23"/>
        </w:rPr>
        <w:t xml:space="preserve">Sensing coverage is only one responsibility of a wireless sensor network. To operate successfully, a sensor network must also provide satisfactory connectivity so that sensing data or information can be delivered to aggregation points or a sink node.  Many protocols in WSN considered both coverage and connectivity in WSN. </w:t>
      </w:r>
      <w:r w:rsidR="00305EF2">
        <w:rPr>
          <w:rFonts w:ascii="TimesNewRoman" w:eastAsia="TimesNewRoman" w:cs="TimesNewRoman" w:hint="eastAsia"/>
          <w:kern w:val="0"/>
          <w:sz w:val="23"/>
          <w:szCs w:val="23"/>
        </w:rPr>
        <w:t xml:space="preserve"> T</w:t>
      </w:r>
      <w:r w:rsidR="00BF6CBF">
        <w:rPr>
          <w:rFonts w:ascii="TimesNewRoman" w:eastAsia="TimesNewRoman" w:cs="TimesNewRoman" w:hint="eastAsia"/>
          <w:kern w:val="0"/>
          <w:sz w:val="23"/>
          <w:szCs w:val="23"/>
        </w:rPr>
        <w:t xml:space="preserve">he relationship between coverage and </w:t>
      </w:r>
      <w:r w:rsidR="00BF6CBF">
        <w:rPr>
          <w:rFonts w:ascii="TimesNewRoman" w:eastAsia="TimesNewRoman" w:cs="TimesNewRoman"/>
          <w:kern w:val="0"/>
          <w:sz w:val="23"/>
          <w:szCs w:val="23"/>
        </w:rPr>
        <w:t>connectivity</w:t>
      </w:r>
      <w:r w:rsidR="00BF6CBF">
        <w:rPr>
          <w:rFonts w:ascii="TimesNewRoman" w:eastAsia="TimesNewRoman" w:cs="TimesNewRoman" w:hint="eastAsia"/>
          <w:kern w:val="0"/>
          <w:sz w:val="23"/>
          <w:szCs w:val="23"/>
        </w:rPr>
        <w:t xml:space="preserve"> has been provided</w:t>
      </w:r>
      <w:r w:rsidR="00305EF2">
        <w:rPr>
          <w:rFonts w:ascii="TimesNewRoman" w:eastAsia="TimesNewRoman" w:cs="TimesNewRoman" w:hint="eastAsia"/>
          <w:kern w:val="0"/>
          <w:sz w:val="23"/>
          <w:szCs w:val="23"/>
        </w:rPr>
        <w:t xml:space="preserve"> in</w:t>
      </w:r>
      <w:del w:id="452" w:author="lxf" w:date="2010-05-08T15:24:00Z">
        <w:r w:rsidR="00305EF2" w:rsidDel="00307AE5">
          <w:rPr>
            <w:rFonts w:ascii="TimesNewRoman" w:eastAsia="TimesNewRoman" w:cs="TimesNewRoman" w:hint="eastAsia"/>
            <w:kern w:val="0"/>
            <w:sz w:val="23"/>
            <w:szCs w:val="23"/>
          </w:rPr>
          <w:delText xml:space="preserve"> [</w:delText>
        </w:r>
        <w:r w:rsidR="002A7979" w:rsidDel="00307AE5">
          <w:rPr>
            <w:rFonts w:ascii="TimesNewRoman" w:eastAsia="TimesNewRoman" w:cs="TimesNewRoman"/>
            <w:kern w:val="0"/>
            <w:sz w:val="23"/>
            <w:szCs w:val="23"/>
          </w:rPr>
          <w:fldChar w:fldCharType="begin"/>
        </w:r>
        <w:r w:rsidR="00305EF2" w:rsidDel="00307AE5">
          <w:rPr>
            <w:rFonts w:ascii="TimesNewRoman" w:eastAsia="TimesNewRoman" w:cs="TimesNewRoman"/>
            <w:kern w:val="0"/>
            <w:sz w:val="23"/>
            <w:szCs w:val="23"/>
          </w:rPr>
          <w:delInstrText xml:space="preserve"> </w:delInstrText>
        </w:r>
        <w:r w:rsidR="00305EF2" w:rsidDel="00307AE5">
          <w:rPr>
            <w:rFonts w:ascii="TimesNewRoman" w:eastAsia="TimesNewRoman" w:cs="TimesNewRoman" w:hint="eastAsia"/>
            <w:kern w:val="0"/>
            <w:sz w:val="23"/>
            <w:szCs w:val="23"/>
          </w:rPr>
          <w:delInstrText>NOTEREF _Ref258355732 \h</w:delInstrText>
        </w:r>
        <w:r w:rsidR="00305EF2" w:rsidDel="00307AE5">
          <w:rPr>
            <w:rFonts w:ascii="TimesNewRoman" w:eastAsia="TimesNewRoman" w:cs="TimesNewRoman"/>
            <w:kern w:val="0"/>
            <w:sz w:val="23"/>
            <w:szCs w:val="23"/>
          </w:rPr>
          <w:delInstrText xml:space="preserve">  \* MERGEFORMAT </w:delInstrText>
        </w:r>
        <w:r w:rsidR="002A7979" w:rsidDel="00307AE5">
          <w:rPr>
            <w:rFonts w:ascii="TimesNewRoman" w:eastAsia="TimesNewRoman" w:cs="TimesNewRoman"/>
            <w:kern w:val="0"/>
            <w:sz w:val="23"/>
            <w:szCs w:val="23"/>
          </w:rPr>
        </w:r>
        <w:r w:rsidR="002A7979" w:rsidDel="00307AE5">
          <w:rPr>
            <w:rFonts w:ascii="TimesNewRoman" w:eastAsia="TimesNewRoman" w:cs="TimesNewRoman"/>
            <w:kern w:val="0"/>
            <w:sz w:val="23"/>
            <w:szCs w:val="23"/>
          </w:rPr>
          <w:fldChar w:fldCharType="separate"/>
        </w:r>
      </w:del>
      <w:del w:id="453" w:author="lxf" w:date="2010-05-08T14:13:00Z">
        <w:r w:rsidR="00BC6373" w:rsidDel="008670E0">
          <w:rPr>
            <w:rFonts w:ascii="TimesNewRoman" w:eastAsia="TimesNewRoman" w:cs="TimesNewRoman"/>
            <w:kern w:val="0"/>
            <w:sz w:val="23"/>
            <w:szCs w:val="23"/>
          </w:rPr>
          <w:delText>3</w:delText>
        </w:r>
      </w:del>
      <w:del w:id="454" w:author="lxf" w:date="2010-05-08T15:24:00Z">
        <w:r w:rsidR="002A7979" w:rsidDel="00307AE5">
          <w:rPr>
            <w:rFonts w:ascii="TimesNewRoman" w:eastAsia="TimesNewRoman" w:cs="TimesNewRoman"/>
            <w:kern w:val="0"/>
            <w:sz w:val="23"/>
            <w:szCs w:val="23"/>
          </w:rPr>
          <w:fldChar w:fldCharType="end"/>
        </w:r>
        <w:r w:rsidR="00305EF2" w:rsidDel="00307AE5">
          <w:rPr>
            <w:rFonts w:ascii="TimesNewRoman" w:eastAsia="TimesNewRoman" w:cs="TimesNewRoman" w:hint="eastAsia"/>
            <w:kern w:val="0"/>
            <w:sz w:val="23"/>
            <w:szCs w:val="23"/>
          </w:rPr>
          <w:delText>]</w:delText>
        </w:r>
      </w:del>
      <w:ins w:id="455" w:author="lxf" w:date="2010-05-08T15:24:00Z">
        <w:r w:rsidR="00307AE5">
          <w:rPr>
            <w:rFonts w:ascii="TimesNewRoman" w:eastAsia="TimesNewRoman" w:cs="TimesNewRoman" w:hint="eastAsia"/>
            <w:kern w:val="0"/>
            <w:sz w:val="23"/>
            <w:szCs w:val="23"/>
          </w:rPr>
          <w:t xml:space="preserve"> [</w:t>
        </w:r>
      </w:ins>
      <w:ins w:id="456" w:author="lxf" w:date="2010-05-14T19:39:00Z">
        <w:r w:rsidR="00857C42">
          <w:rPr>
            <w:rFonts w:ascii="TimesNewRoman" w:eastAsia="TimesNewRoman" w:cs="TimesNewRoman" w:hint="eastAsia"/>
            <w:kern w:val="0"/>
            <w:sz w:val="23"/>
            <w:szCs w:val="23"/>
          </w:rPr>
          <w:t>3</w:t>
        </w:r>
      </w:ins>
      <w:ins w:id="457" w:author="lxf" w:date="2010-05-08T15:24:00Z">
        <w:r w:rsidR="00307AE5">
          <w:rPr>
            <w:rFonts w:ascii="TimesNewRoman" w:eastAsia="TimesNewRoman" w:cs="TimesNewRoman" w:hint="eastAsia"/>
            <w:kern w:val="0"/>
            <w:sz w:val="23"/>
            <w:szCs w:val="23"/>
          </w:rPr>
          <w:t>]</w:t>
        </w:r>
      </w:ins>
      <w:r w:rsidR="00305EF2">
        <w:rPr>
          <w:rFonts w:ascii="TimesNewRoman" w:eastAsia="TimesNewRoman" w:cs="TimesNewRoman" w:hint="eastAsia"/>
          <w:kern w:val="0"/>
          <w:sz w:val="23"/>
          <w:szCs w:val="23"/>
        </w:rPr>
        <w:t xml:space="preserve"> and</w:t>
      </w:r>
      <w:r w:rsidR="00305EF2" w:rsidRPr="00BF6CBF">
        <w:rPr>
          <w:rFonts w:ascii="TimesNewRoman" w:eastAsia="TimesNewRoman" w:cs="TimesNewRoman"/>
          <w:kern w:val="0"/>
          <w:sz w:val="23"/>
          <w:szCs w:val="23"/>
        </w:rPr>
        <w:t xml:space="preserve"> </w:t>
      </w:r>
      <w:del w:id="458" w:author="lxf" w:date="2010-05-08T15:24:00Z">
        <w:r w:rsidR="00305EF2" w:rsidDel="00307AE5">
          <w:rPr>
            <w:rFonts w:ascii="TimesNewRoman" w:eastAsia="TimesNewRoman" w:cs="TimesNewRoman" w:hint="eastAsia"/>
            <w:kern w:val="0"/>
            <w:sz w:val="23"/>
            <w:szCs w:val="23"/>
          </w:rPr>
          <w:delText>[</w:delText>
        </w:r>
        <w:r w:rsidR="002A7979" w:rsidDel="00307AE5">
          <w:rPr>
            <w:rFonts w:ascii="TimesNewRoman" w:eastAsia="TimesNewRoman" w:cs="TimesNewRoman"/>
            <w:kern w:val="0"/>
            <w:sz w:val="23"/>
            <w:szCs w:val="23"/>
          </w:rPr>
          <w:fldChar w:fldCharType="begin"/>
        </w:r>
        <w:r w:rsidR="00305EF2" w:rsidDel="00307AE5">
          <w:rPr>
            <w:rFonts w:ascii="TimesNewRoman" w:eastAsia="TimesNewRoman" w:cs="TimesNewRoman"/>
            <w:kern w:val="0"/>
            <w:sz w:val="23"/>
            <w:szCs w:val="23"/>
          </w:rPr>
          <w:delInstrText xml:space="preserve"> </w:delInstrText>
        </w:r>
        <w:r w:rsidR="00305EF2" w:rsidDel="00307AE5">
          <w:rPr>
            <w:rFonts w:ascii="TimesNewRoman" w:eastAsia="TimesNewRoman" w:cs="TimesNewRoman" w:hint="eastAsia"/>
            <w:kern w:val="0"/>
            <w:sz w:val="23"/>
            <w:szCs w:val="23"/>
          </w:rPr>
          <w:delInstrText>NOTEREF _Ref258355755 \h</w:delInstrText>
        </w:r>
        <w:r w:rsidR="00305EF2" w:rsidDel="00307AE5">
          <w:rPr>
            <w:rFonts w:ascii="TimesNewRoman" w:eastAsia="TimesNewRoman" w:cs="TimesNewRoman"/>
            <w:kern w:val="0"/>
            <w:sz w:val="23"/>
            <w:szCs w:val="23"/>
          </w:rPr>
          <w:delInstrText xml:space="preserve">  \* MERGEFORMAT </w:delInstrText>
        </w:r>
        <w:r w:rsidR="002A7979" w:rsidDel="00307AE5">
          <w:rPr>
            <w:rFonts w:ascii="TimesNewRoman" w:eastAsia="TimesNewRoman" w:cs="TimesNewRoman"/>
            <w:kern w:val="0"/>
            <w:sz w:val="23"/>
            <w:szCs w:val="23"/>
          </w:rPr>
        </w:r>
        <w:r w:rsidR="002A7979" w:rsidDel="00307AE5">
          <w:rPr>
            <w:rFonts w:ascii="TimesNewRoman" w:eastAsia="TimesNewRoman" w:cs="TimesNewRoman"/>
            <w:kern w:val="0"/>
            <w:sz w:val="23"/>
            <w:szCs w:val="23"/>
          </w:rPr>
          <w:fldChar w:fldCharType="separate"/>
        </w:r>
      </w:del>
      <w:del w:id="459" w:author="lxf" w:date="2010-05-08T14:13:00Z">
        <w:r w:rsidR="00BC6373" w:rsidDel="008670E0">
          <w:rPr>
            <w:rFonts w:ascii="TimesNewRoman" w:eastAsia="TimesNewRoman" w:cs="TimesNewRoman"/>
            <w:kern w:val="0"/>
            <w:sz w:val="23"/>
            <w:szCs w:val="23"/>
          </w:rPr>
          <w:delText>5</w:delText>
        </w:r>
      </w:del>
      <w:del w:id="460" w:author="lxf" w:date="2010-05-08T15:24:00Z">
        <w:r w:rsidR="002A7979" w:rsidDel="00307AE5">
          <w:rPr>
            <w:rFonts w:ascii="TimesNewRoman" w:eastAsia="TimesNewRoman" w:cs="TimesNewRoman"/>
            <w:kern w:val="0"/>
            <w:sz w:val="23"/>
            <w:szCs w:val="23"/>
          </w:rPr>
          <w:fldChar w:fldCharType="end"/>
        </w:r>
        <w:r w:rsidR="00305EF2" w:rsidDel="00307AE5">
          <w:rPr>
            <w:rFonts w:ascii="TimesNewRoman" w:eastAsia="TimesNewRoman" w:cs="TimesNewRoman" w:hint="eastAsia"/>
            <w:kern w:val="0"/>
            <w:sz w:val="23"/>
            <w:szCs w:val="23"/>
          </w:rPr>
          <w:delText>].</w:delText>
        </w:r>
      </w:del>
      <w:ins w:id="461" w:author="lxf" w:date="2010-05-08T15:24:00Z">
        <w:r w:rsidR="00307AE5">
          <w:rPr>
            <w:rFonts w:ascii="TimesNewRoman" w:eastAsia="TimesNewRoman" w:cs="TimesNewRoman" w:hint="eastAsia"/>
            <w:kern w:val="0"/>
            <w:sz w:val="23"/>
            <w:szCs w:val="23"/>
          </w:rPr>
          <w:t>[</w:t>
        </w:r>
      </w:ins>
      <w:ins w:id="462" w:author="lxf" w:date="2010-05-14T19:39:00Z">
        <w:r w:rsidR="00857C42">
          <w:rPr>
            <w:rFonts w:ascii="TimesNewRoman" w:eastAsia="TimesNewRoman" w:cs="TimesNewRoman" w:hint="eastAsia"/>
            <w:kern w:val="0"/>
            <w:sz w:val="23"/>
            <w:szCs w:val="23"/>
          </w:rPr>
          <w:t>5</w:t>
        </w:r>
      </w:ins>
      <w:ins w:id="463" w:author="lxf" w:date="2010-05-08T15:24:00Z">
        <w:r w:rsidR="00307AE5">
          <w:rPr>
            <w:rFonts w:ascii="TimesNewRoman" w:eastAsia="TimesNewRoman" w:cs="TimesNewRoman" w:hint="eastAsia"/>
            <w:kern w:val="0"/>
            <w:sz w:val="23"/>
            <w:szCs w:val="23"/>
          </w:rPr>
          <w:t>].</w:t>
        </w:r>
      </w:ins>
      <w:r w:rsidR="00305EF2">
        <w:rPr>
          <w:rFonts w:ascii="TimesNewRoman" w:eastAsia="TimesNewRoman" w:cs="TimesNewRoman" w:hint="eastAsia"/>
          <w:kern w:val="0"/>
          <w:sz w:val="23"/>
          <w:szCs w:val="23"/>
        </w:rPr>
        <w:t xml:space="preserve"> </w:t>
      </w:r>
      <w:r w:rsidR="00BF6CBF">
        <w:rPr>
          <w:rFonts w:ascii="TimesNewRoman" w:eastAsia="TimesNewRoman" w:cs="TimesNewRoman" w:hint="eastAsia"/>
          <w:kern w:val="0"/>
          <w:sz w:val="23"/>
          <w:szCs w:val="23"/>
        </w:rPr>
        <w:t xml:space="preserve"> Assume a convex region A and a set of sensors with the </w:t>
      </w:r>
      <w:r w:rsidR="00A043C6">
        <w:rPr>
          <w:rFonts w:ascii="TimesNewRoman" w:eastAsia="TimesNewRoman" w:cs="TimesNewRoman" w:hint="eastAsia"/>
          <w:kern w:val="0"/>
          <w:sz w:val="23"/>
          <w:szCs w:val="23"/>
        </w:rPr>
        <w:t xml:space="preserve">uniform </w:t>
      </w:r>
      <w:r w:rsidR="00BF6CBF">
        <w:rPr>
          <w:rFonts w:ascii="TimesNewRoman" w:eastAsia="TimesNewRoman" w:cs="TimesNewRoman" w:hint="eastAsia"/>
          <w:kern w:val="0"/>
          <w:sz w:val="23"/>
          <w:szCs w:val="23"/>
        </w:rPr>
        <w:t xml:space="preserve">sensing range </w:t>
      </w:r>
      <w:proofErr w:type="spellStart"/>
      <w:r w:rsidR="00BF6CBF">
        <w:rPr>
          <w:rFonts w:ascii="TimesNewRoman" w:eastAsia="TimesNewRoman" w:cs="TimesNewRoman" w:hint="eastAsia"/>
          <w:kern w:val="0"/>
          <w:sz w:val="23"/>
          <w:szCs w:val="23"/>
        </w:rPr>
        <w:t>R</w:t>
      </w:r>
      <w:r w:rsidR="00BF6CBF" w:rsidRPr="00F57D46">
        <w:rPr>
          <w:rFonts w:ascii="TimesNewRoman" w:eastAsia="TimesNewRoman" w:cs="TimesNewRoman" w:hint="eastAsia"/>
          <w:kern w:val="0"/>
          <w:sz w:val="23"/>
          <w:szCs w:val="23"/>
          <w:vertAlign w:val="subscript"/>
        </w:rPr>
        <w:t>c</w:t>
      </w:r>
      <w:proofErr w:type="spellEnd"/>
      <w:r w:rsidR="00BF6CBF">
        <w:rPr>
          <w:rFonts w:ascii="TimesNewRoman" w:eastAsia="TimesNewRoman" w:cs="TimesNewRoman" w:hint="eastAsia"/>
          <w:kern w:val="0"/>
          <w:sz w:val="23"/>
          <w:szCs w:val="23"/>
        </w:rPr>
        <w:t xml:space="preserve"> and the communication range R</w:t>
      </w:r>
      <w:r w:rsidR="00BF6CBF" w:rsidRPr="00F57D46">
        <w:rPr>
          <w:rFonts w:ascii="TimesNewRoman" w:eastAsia="TimesNewRoman" w:cs="TimesNewRoman" w:hint="eastAsia"/>
          <w:kern w:val="0"/>
          <w:sz w:val="23"/>
          <w:szCs w:val="23"/>
          <w:vertAlign w:val="subscript"/>
        </w:rPr>
        <w:t>s</w:t>
      </w:r>
      <w:r w:rsidR="00BF6CBF">
        <w:rPr>
          <w:rFonts w:ascii="TimesNewRoman" w:eastAsia="TimesNewRoman" w:cs="TimesNewRoman" w:hint="eastAsia"/>
          <w:kern w:val="0"/>
          <w:sz w:val="23"/>
          <w:szCs w:val="23"/>
        </w:rPr>
        <w:t xml:space="preserve">, complete coverage of A implies </w:t>
      </w:r>
      <w:r w:rsidR="00BF6CBF">
        <w:rPr>
          <w:rFonts w:ascii="TimesNewRoman" w:eastAsia="TimesNewRoman" w:cs="TimesNewRoman"/>
          <w:kern w:val="0"/>
          <w:sz w:val="23"/>
          <w:szCs w:val="23"/>
        </w:rPr>
        <w:t>connectivity</w:t>
      </w:r>
      <w:r w:rsidR="00A043C6">
        <w:rPr>
          <w:rFonts w:ascii="TimesNewRoman" w:eastAsia="TimesNewRoman" w:cs="TimesNewRoman" w:hint="eastAsia"/>
          <w:kern w:val="0"/>
          <w:sz w:val="23"/>
          <w:szCs w:val="23"/>
        </w:rPr>
        <w:t xml:space="preserve"> if and only if </w:t>
      </w:r>
      <w:proofErr w:type="spellStart"/>
      <w:r w:rsidR="00A043C6">
        <w:rPr>
          <w:rFonts w:ascii="TimesNewRoman" w:eastAsia="TimesNewRoman" w:cs="TimesNewRoman" w:hint="eastAsia"/>
          <w:kern w:val="0"/>
          <w:sz w:val="23"/>
          <w:szCs w:val="23"/>
        </w:rPr>
        <w:t>R</w:t>
      </w:r>
      <w:r w:rsidR="00A043C6" w:rsidRPr="00F57D46">
        <w:rPr>
          <w:rFonts w:ascii="TimesNewRoman" w:eastAsia="TimesNewRoman" w:cs="TimesNewRoman" w:hint="eastAsia"/>
          <w:kern w:val="0"/>
          <w:sz w:val="23"/>
          <w:szCs w:val="23"/>
          <w:vertAlign w:val="subscript"/>
        </w:rPr>
        <w:t>c</w:t>
      </w:r>
      <w:proofErr w:type="spellEnd"/>
      <w:r w:rsidR="00D229ED" w:rsidRPr="00D229ED">
        <w:rPr>
          <w:rFonts w:ascii="TimesNewRoman" w:eastAsia="TimesNewRoman" w:cs="TimesNewRoman" w:hint="eastAsia"/>
          <w:kern w:val="0"/>
          <w:sz w:val="23"/>
          <w:szCs w:val="23"/>
        </w:rPr>
        <w:t>≥</w:t>
      </w:r>
      <w:r w:rsidR="00A043C6">
        <w:rPr>
          <w:rFonts w:ascii="TimesNewRoman" w:eastAsia="TimesNewRoman" w:cs="TimesNewRoman" w:hint="eastAsia"/>
          <w:kern w:val="0"/>
          <w:sz w:val="23"/>
          <w:szCs w:val="23"/>
        </w:rPr>
        <w:t>2R</w:t>
      </w:r>
      <w:r w:rsidR="00A043C6" w:rsidRPr="00F57D46">
        <w:rPr>
          <w:rFonts w:ascii="TimesNewRoman" w:eastAsia="TimesNewRoman" w:cs="TimesNewRoman" w:hint="eastAsia"/>
          <w:kern w:val="0"/>
          <w:sz w:val="23"/>
          <w:szCs w:val="23"/>
          <w:vertAlign w:val="subscript"/>
        </w:rPr>
        <w:t>s</w:t>
      </w:r>
      <w:r w:rsidR="00A043C6">
        <w:rPr>
          <w:rFonts w:ascii="TimesNewRoman" w:eastAsia="TimesNewRoman" w:cs="TimesNewRoman" w:hint="eastAsia"/>
          <w:kern w:val="0"/>
          <w:sz w:val="23"/>
          <w:szCs w:val="23"/>
        </w:rPr>
        <w:t>.</w:t>
      </w:r>
      <w:r w:rsidR="00BF6CBF">
        <w:rPr>
          <w:rFonts w:ascii="TimesNewRoman" w:eastAsia="TimesNewRoman" w:cs="TimesNewRoman" w:hint="eastAsia"/>
          <w:kern w:val="0"/>
          <w:sz w:val="23"/>
          <w:szCs w:val="23"/>
        </w:rPr>
        <w:t xml:space="preserve"> </w:t>
      </w:r>
      <w:r w:rsidR="00A043C6">
        <w:rPr>
          <w:rFonts w:ascii="TimesNewRoman" w:eastAsia="TimesNewRoman" w:cs="TimesNewRoman" w:hint="eastAsia"/>
          <w:kern w:val="0"/>
          <w:sz w:val="23"/>
          <w:szCs w:val="23"/>
        </w:rPr>
        <w:t>Some protocols [</w:t>
      </w:r>
      <w:del w:id="464" w:author="lxf" w:date="2010-05-08T15:28:00Z">
        <w:r w:rsidR="002A7979" w:rsidDel="00307AE5">
          <w:rPr>
            <w:rFonts w:ascii="TimesNewRoman" w:eastAsia="TimesNewRoman" w:cs="TimesNewRoman"/>
            <w:kern w:val="0"/>
            <w:sz w:val="23"/>
            <w:szCs w:val="23"/>
          </w:rPr>
          <w:fldChar w:fldCharType="begin"/>
        </w:r>
        <w:r w:rsidR="00A043C6" w:rsidDel="00307AE5">
          <w:rPr>
            <w:rFonts w:ascii="TimesNewRoman" w:eastAsia="TimesNewRoman" w:cs="TimesNewRoman"/>
            <w:kern w:val="0"/>
            <w:sz w:val="23"/>
            <w:szCs w:val="23"/>
          </w:rPr>
          <w:delInstrText xml:space="preserve"> </w:delInstrText>
        </w:r>
        <w:r w:rsidR="00A043C6" w:rsidDel="00307AE5">
          <w:rPr>
            <w:rFonts w:ascii="TimesNewRoman" w:eastAsia="TimesNewRoman" w:cs="TimesNewRoman" w:hint="eastAsia"/>
            <w:kern w:val="0"/>
            <w:sz w:val="23"/>
            <w:szCs w:val="23"/>
          </w:rPr>
          <w:delInstrText>NOTEREF _Ref258346712 \h</w:delInstrText>
        </w:r>
        <w:r w:rsidR="00A043C6" w:rsidDel="00307AE5">
          <w:rPr>
            <w:rFonts w:ascii="TimesNewRoman" w:eastAsia="TimesNewRoman" w:cs="TimesNewRoman"/>
            <w:kern w:val="0"/>
            <w:sz w:val="23"/>
            <w:szCs w:val="23"/>
          </w:rPr>
          <w:delInstrText xml:space="preserve"> </w:delInstrText>
        </w:r>
        <w:r w:rsidR="00C07DDF" w:rsidDel="00307AE5">
          <w:rPr>
            <w:rFonts w:ascii="TimesNewRoman" w:eastAsia="TimesNewRoman" w:cs="TimesNewRoman"/>
            <w:kern w:val="0"/>
            <w:sz w:val="23"/>
            <w:szCs w:val="23"/>
          </w:rPr>
          <w:delInstrText xml:space="preserve"> \* MERGEFORMAT </w:delInstrText>
        </w:r>
        <w:r w:rsidR="002A7979" w:rsidDel="00307AE5">
          <w:rPr>
            <w:rFonts w:ascii="TimesNewRoman" w:eastAsia="TimesNewRoman" w:cs="TimesNewRoman"/>
            <w:kern w:val="0"/>
            <w:sz w:val="23"/>
            <w:szCs w:val="23"/>
          </w:rPr>
        </w:r>
        <w:r w:rsidR="002A7979" w:rsidDel="00307AE5">
          <w:rPr>
            <w:rFonts w:ascii="TimesNewRoman" w:eastAsia="TimesNewRoman" w:cs="TimesNewRoman"/>
            <w:kern w:val="0"/>
            <w:sz w:val="23"/>
            <w:szCs w:val="23"/>
          </w:rPr>
          <w:fldChar w:fldCharType="separate"/>
        </w:r>
      </w:del>
      <w:del w:id="465" w:author="lxf" w:date="2010-05-08T14:13:00Z">
        <w:r w:rsidR="00BC6373" w:rsidDel="008670E0">
          <w:rPr>
            <w:rFonts w:ascii="TimesNewRoman" w:eastAsia="TimesNewRoman" w:cs="TimesNewRoman"/>
            <w:kern w:val="0"/>
            <w:sz w:val="23"/>
            <w:szCs w:val="23"/>
          </w:rPr>
          <w:delText>2</w:delText>
        </w:r>
      </w:del>
      <w:del w:id="466" w:author="lxf" w:date="2010-05-08T15:28:00Z">
        <w:r w:rsidR="002A7979" w:rsidDel="00307AE5">
          <w:rPr>
            <w:rFonts w:ascii="TimesNewRoman" w:eastAsia="TimesNewRoman" w:cs="TimesNewRoman"/>
            <w:kern w:val="0"/>
            <w:sz w:val="23"/>
            <w:szCs w:val="23"/>
          </w:rPr>
          <w:fldChar w:fldCharType="end"/>
        </w:r>
      </w:del>
      <w:ins w:id="467" w:author="lxf" w:date="2010-05-14T19:39:00Z">
        <w:r w:rsidR="00857C42">
          <w:rPr>
            <w:rFonts w:ascii="TimesNewRoman" w:eastAsia="TimesNewRoman" w:cs="TimesNewRoman" w:hint="eastAsia"/>
            <w:kern w:val="0"/>
            <w:sz w:val="23"/>
            <w:szCs w:val="23"/>
          </w:rPr>
          <w:t>2</w:t>
        </w:r>
      </w:ins>
      <w:r w:rsidR="00A043C6">
        <w:rPr>
          <w:rFonts w:ascii="TimesNewRoman" w:eastAsia="TimesNewRoman" w:cs="TimesNewRoman" w:hint="eastAsia"/>
          <w:kern w:val="0"/>
          <w:sz w:val="23"/>
          <w:szCs w:val="23"/>
        </w:rPr>
        <w:t xml:space="preserve">] use this assumption so that the </w:t>
      </w:r>
      <w:r w:rsidR="00A043C6">
        <w:rPr>
          <w:rFonts w:ascii="TimesNewRoman" w:eastAsia="TimesNewRoman" w:cs="TimesNewRoman"/>
          <w:kern w:val="0"/>
          <w:sz w:val="23"/>
          <w:szCs w:val="23"/>
        </w:rPr>
        <w:t>connectivity</w:t>
      </w:r>
      <w:r w:rsidR="00A043C6">
        <w:rPr>
          <w:rFonts w:ascii="TimesNewRoman" w:eastAsia="TimesNewRoman" w:cs="TimesNewRoman" w:hint="eastAsia"/>
          <w:kern w:val="0"/>
          <w:sz w:val="23"/>
          <w:szCs w:val="23"/>
        </w:rPr>
        <w:t xml:space="preserve"> is automatically guaranteed</w:t>
      </w:r>
      <w:r w:rsidR="00A043C6" w:rsidRPr="00A043C6">
        <w:rPr>
          <w:rFonts w:ascii="TimesNewRoman" w:eastAsia="TimesNewRoman" w:cs="TimesNewRoman" w:hint="eastAsia"/>
          <w:kern w:val="0"/>
          <w:sz w:val="23"/>
          <w:szCs w:val="23"/>
        </w:rPr>
        <w:t xml:space="preserve"> </w:t>
      </w:r>
      <w:r w:rsidR="00A043C6">
        <w:rPr>
          <w:rFonts w:ascii="TimesNewRoman" w:eastAsia="TimesNewRoman" w:cs="TimesNewRoman" w:hint="eastAsia"/>
          <w:kern w:val="0"/>
          <w:sz w:val="23"/>
          <w:szCs w:val="23"/>
        </w:rPr>
        <w:t>without paying extra efforts besides coverage. In case of insufficient transmission range</w:t>
      </w:r>
      <w:r w:rsidR="00A043C6" w:rsidRPr="00A043C6">
        <w:rPr>
          <w:rFonts w:ascii="TimesNewRoman" w:eastAsia="TimesNewRoman" w:cs="TimesNewRoman" w:hint="eastAsia"/>
          <w:kern w:val="0"/>
          <w:sz w:val="23"/>
          <w:szCs w:val="23"/>
        </w:rPr>
        <w:t xml:space="preserve"> </w:t>
      </w:r>
      <w:r w:rsidR="00A043C6">
        <w:rPr>
          <w:rFonts w:ascii="TimesNewRoman" w:eastAsia="TimesNewRoman" w:cs="TimesNewRoman" w:hint="eastAsia"/>
          <w:kern w:val="0"/>
          <w:sz w:val="23"/>
          <w:szCs w:val="23"/>
        </w:rPr>
        <w:t>(</w:t>
      </w:r>
      <w:proofErr w:type="spellStart"/>
      <w:proofErr w:type="gramStart"/>
      <w:r w:rsidR="00A043C6">
        <w:rPr>
          <w:rFonts w:ascii="TimesNewRoman" w:eastAsia="TimesNewRoman" w:cs="TimesNewRoman" w:hint="eastAsia"/>
          <w:kern w:val="0"/>
          <w:sz w:val="23"/>
          <w:szCs w:val="23"/>
        </w:rPr>
        <w:t>R</w:t>
      </w:r>
      <w:r w:rsidR="00A043C6" w:rsidRPr="00F57D46">
        <w:rPr>
          <w:rFonts w:ascii="TimesNewRoman" w:eastAsia="TimesNewRoman" w:cs="TimesNewRoman" w:hint="eastAsia"/>
          <w:kern w:val="0"/>
          <w:sz w:val="23"/>
          <w:szCs w:val="23"/>
          <w:vertAlign w:val="subscript"/>
        </w:rPr>
        <w:t>c</w:t>
      </w:r>
      <w:proofErr w:type="spellEnd"/>
      <w:r w:rsidR="00D229ED" w:rsidRPr="00D229ED">
        <w:rPr>
          <w:rFonts w:ascii="TimesNewRoman" w:eastAsia="TimesNewRoman" w:cs="TimesNewRoman"/>
          <w:kern w:val="0"/>
          <w:sz w:val="23"/>
          <w:szCs w:val="23"/>
        </w:rPr>
        <w:t>&lt;</w:t>
      </w:r>
      <w:proofErr w:type="gramEnd"/>
      <w:r w:rsidR="00A043C6">
        <w:rPr>
          <w:rFonts w:ascii="TimesNewRoman" w:eastAsia="TimesNewRoman" w:cs="TimesNewRoman" w:hint="eastAsia"/>
          <w:kern w:val="0"/>
          <w:sz w:val="23"/>
          <w:szCs w:val="23"/>
        </w:rPr>
        <w:t>2R</w:t>
      </w:r>
      <w:r w:rsidR="00A043C6" w:rsidRPr="00F57D46">
        <w:rPr>
          <w:rFonts w:ascii="TimesNewRoman" w:eastAsia="TimesNewRoman" w:cs="TimesNewRoman" w:hint="eastAsia"/>
          <w:kern w:val="0"/>
          <w:sz w:val="23"/>
          <w:szCs w:val="23"/>
          <w:vertAlign w:val="subscript"/>
        </w:rPr>
        <w:t>s</w:t>
      </w:r>
      <w:r w:rsidR="00A043C6">
        <w:rPr>
          <w:rFonts w:ascii="TimesNewRoman" w:eastAsia="TimesNewRoman" w:cs="TimesNewRoman" w:hint="eastAsia"/>
          <w:kern w:val="0"/>
          <w:sz w:val="23"/>
          <w:szCs w:val="23"/>
        </w:rPr>
        <w:t xml:space="preserve">), extra </w:t>
      </w:r>
      <w:r w:rsidR="00A043C6">
        <w:rPr>
          <w:rFonts w:ascii="TimesNewRoman" w:eastAsia="TimesNewRoman" w:cs="TimesNewRoman"/>
          <w:kern w:val="0"/>
          <w:sz w:val="23"/>
          <w:szCs w:val="23"/>
        </w:rPr>
        <w:t>attention</w:t>
      </w:r>
      <w:r w:rsidR="00A043C6">
        <w:rPr>
          <w:rFonts w:ascii="TimesNewRoman" w:eastAsia="TimesNewRoman" w:cs="TimesNewRoman" w:hint="eastAsia"/>
          <w:kern w:val="0"/>
          <w:sz w:val="23"/>
          <w:szCs w:val="23"/>
        </w:rPr>
        <w:t xml:space="preserve"> </w:t>
      </w:r>
      <w:r w:rsidR="00C07DDF">
        <w:rPr>
          <w:rFonts w:ascii="TimesNewRoman" w:eastAsia="TimesNewRoman" w:cs="TimesNewRoman" w:hint="eastAsia"/>
          <w:kern w:val="0"/>
          <w:sz w:val="23"/>
          <w:szCs w:val="23"/>
        </w:rPr>
        <w:t>is needed</w:t>
      </w:r>
      <w:r w:rsidR="00A043C6">
        <w:rPr>
          <w:rFonts w:ascii="TimesNewRoman" w:eastAsia="TimesNewRoman" w:cs="TimesNewRoman" w:hint="eastAsia"/>
          <w:kern w:val="0"/>
          <w:sz w:val="23"/>
          <w:szCs w:val="23"/>
        </w:rPr>
        <w:t xml:space="preserve"> to achieve coverage-</w:t>
      </w:r>
      <w:r w:rsidR="00A043C6">
        <w:rPr>
          <w:rFonts w:ascii="TimesNewRoman" w:eastAsia="TimesNewRoman" w:cs="TimesNewRoman"/>
          <w:kern w:val="0"/>
          <w:sz w:val="23"/>
          <w:szCs w:val="23"/>
        </w:rPr>
        <w:t>preserved</w:t>
      </w:r>
      <w:r w:rsidR="00A043C6">
        <w:rPr>
          <w:rFonts w:ascii="TimesNewRoman" w:eastAsia="TimesNewRoman" w:cs="TimesNewRoman" w:hint="eastAsia"/>
          <w:kern w:val="0"/>
          <w:sz w:val="23"/>
          <w:szCs w:val="23"/>
        </w:rPr>
        <w:t xml:space="preserve"> connectivity. </w:t>
      </w:r>
      <w:r w:rsidR="00C07DDF">
        <w:rPr>
          <w:rFonts w:ascii="TimesNewRoman" w:eastAsia="TimesNewRoman" w:cs="TimesNewRoman" w:hint="eastAsia"/>
          <w:kern w:val="0"/>
          <w:sz w:val="23"/>
          <w:szCs w:val="23"/>
        </w:rPr>
        <w:t>In</w:t>
      </w:r>
      <w:del w:id="468" w:author="lxf" w:date="2010-05-08T15:28:00Z">
        <w:r w:rsidR="00C07DDF" w:rsidDel="00307AE5">
          <w:rPr>
            <w:rFonts w:ascii="TimesNewRoman" w:eastAsia="TimesNewRoman" w:cs="TimesNewRoman" w:hint="eastAsia"/>
            <w:kern w:val="0"/>
            <w:sz w:val="23"/>
            <w:szCs w:val="23"/>
          </w:rPr>
          <w:delText xml:space="preserve"> [</w:delText>
        </w:r>
        <w:r w:rsidR="00C07DDF" w:rsidRPr="00C07DDF" w:rsidDel="00307AE5">
          <w:rPr>
            <w:rStyle w:val="EndnoteReference"/>
            <w:rFonts w:ascii="TimesNewRoman" w:eastAsia="TimesNewRoman" w:cs="TimesNewRoman"/>
            <w:kern w:val="0"/>
            <w:sz w:val="23"/>
            <w:szCs w:val="23"/>
            <w:vertAlign w:val="baseline"/>
          </w:rPr>
          <w:endnoteReference w:id="9"/>
        </w:r>
        <w:r w:rsidR="00C07DDF" w:rsidDel="00307AE5">
          <w:rPr>
            <w:rFonts w:ascii="TimesNewRoman" w:eastAsia="TimesNewRoman" w:cs="TimesNewRoman" w:hint="eastAsia"/>
            <w:kern w:val="0"/>
            <w:sz w:val="23"/>
            <w:szCs w:val="23"/>
          </w:rPr>
          <w:delText>]</w:delText>
        </w:r>
      </w:del>
      <w:ins w:id="475" w:author="lxf" w:date="2010-05-08T15:28:00Z">
        <w:r w:rsidR="00307AE5">
          <w:rPr>
            <w:rFonts w:ascii="TimesNewRoman" w:eastAsia="TimesNewRoman" w:cs="TimesNewRoman" w:hint="eastAsia"/>
            <w:kern w:val="0"/>
            <w:sz w:val="23"/>
            <w:szCs w:val="23"/>
          </w:rPr>
          <w:t xml:space="preserve"> [</w:t>
        </w:r>
      </w:ins>
      <w:ins w:id="476" w:author="lxf" w:date="2010-05-14T19:39:00Z">
        <w:r w:rsidR="00857C42">
          <w:rPr>
            <w:rFonts w:ascii="TimesNewRoman" w:eastAsia="TimesNewRoman" w:cs="TimesNewRoman" w:hint="eastAsia"/>
            <w:kern w:val="0"/>
            <w:sz w:val="23"/>
            <w:szCs w:val="23"/>
          </w:rPr>
          <w:t>6</w:t>
        </w:r>
      </w:ins>
      <w:ins w:id="477" w:author="lxf" w:date="2010-05-08T15:28:00Z">
        <w:r w:rsidR="00307AE5">
          <w:rPr>
            <w:rFonts w:ascii="TimesNewRoman" w:eastAsia="TimesNewRoman" w:cs="TimesNewRoman" w:hint="eastAsia"/>
            <w:kern w:val="0"/>
            <w:sz w:val="23"/>
            <w:szCs w:val="23"/>
          </w:rPr>
          <w:t>]</w:t>
        </w:r>
      </w:ins>
      <w:r w:rsidR="00C07DDF">
        <w:rPr>
          <w:rFonts w:ascii="TimesNewRoman" w:eastAsia="TimesNewRoman" w:cs="TimesNewRoman" w:hint="eastAsia"/>
          <w:kern w:val="0"/>
          <w:sz w:val="23"/>
          <w:szCs w:val="23"/>
        </w:rPr>
        <w:t>,</w:t>
      </w:r>
      <w:r w:rsidR="00D229ED" w:rsidRPr="00D229ED">
        <w:rPr>
          <w:rFonts w:ascii="TimesNewRoman" w:eastAsia="TimesNewRoman" w:cs="TimesNewRoman"/>
          <w:kern w:val="0"/>
          <w:sz w:val="23"/>
          <w:szCs w:val="23"/>
        </w:rPr>
        <w:t xml:space="preserve"> </w:t>
      </w:r>
      <w:r w:rsidR="00C07DDF">
        <w:rPr>
          <w:rFonts w:ascii="TimesNewRoman" w:eastAsia="TimesNewRoman" w:cs="TimesNewRoman" w:hint="eastAsia"/>
          <w:kern w:val="0"/>
          <w:sz w:val="23"/>
          <w:szCs w:val="23"/>
        </w:rPr>
        <w:t xml:space="preserve">a </w:t>
      </w:r>
      <w:r w:rsidR="00D229ED" w:rsidRPr="00D229ED">
        <w:rPr>
          <w:rFonts w:ascii="TimesNewRoman" w:eastAsia="TimesNewRoman" w:cs="TimesNewRoman"/>
          <w:kern w:val="0"/>
          <w:sz w:val="23"/>
          <w:szCs w:val="23"/>
        </w:rPr>
        <w:t>greedy algorithm</w:t>
      </w:r>
      <w:r w:rsidR="00C07DDF">
        <w:rPr>
          <w:rFonts w:ascii="TimesNewRoman" w:eastAsia="TimesNewRoman" w:cs="TimesNewRoman" w:hint="eastAsia"/>
          <w:kern w:val="0"/>
          <w:sz w:val="23"/>
          <w:szCs w:val="23"/>
        </w:rPr>
        <w:t xml:space="preserve"> was proposed which</w:t>
      </w:r>
      <w:r w:rsidR="00D229ED" w:rsidRPr="00D229ED">
        <w:rPr>
          <w:rFonts w:ascii="TimesNewRoman" w:eastAsia="TimesNewRoman" w:cs="TimesNewRoman"/>
          <w:kern w:val="0"/>
          <w:sz w:val="23"/>
          <w:szCs w:val="23"/>
        </w:rPr>
        <w:t xml:space="preserve"> works by selecting, at each stage,</w:t>
      </w:r>
      <w:r w:rsidR="00C07DDF">
        <w:rPr>
          <w:rFonts w:ascii="TimesNewRoman" w:eastAsia="TimesNewRoman" w:cs="TimesNewRoman" w:hint="eastAsia"/>
          <w:kern w:val="0"/>
          <w:sz w:val="23"/>
          <w:szCs w:val="23"/>
        </w:rPr>
        <w:t xml:space="preserve"> </w:t>
      </w:r>
      <w:r w:rsidR="00D229ED" w:rsidRPr="00D229ED">
        <w:rPr>
          <w:rFonts w:ascii="TimesNewRoman" w:eastAsia="TimesNewRoman" w:cs="TimesNewRoman"/>
          <w:kern w:val="0"/>
          <w:sz w:val="23"/>
          <w:szCs w:val="23"/>
        </w:rPr>
        <w:t xml:space="preserve">a </w:t>
      </w:r>
      <w:r w:rsidR="00C07DDF">
        <w:rPr>
          <w:rFonts w:ascii="TimesNewRoman" w:eastAsia="TimesNewRoman" w:cs="TimesNewRoman"/>
          <w:kern w:val="0"/>
          <w:sz w:val="23"/>
          <w:szCs w:val="23"/>
        </w:rPr>
        <w:t>communication path</w:t>
      </w:r>
      <w:r w:rsidR="00D229ED" w:rsidRPr="00D229ED">
        <w:rPr>
          <w:rFonts w:ascii="TimesNewRoman" w:eastAsia="TimesNewRoman" w:cs="TimesNewRoman"/>
          <w:kern w:val="0"/>
          <w:sz w:val="23"/>
          <w:szCs w:val="23"/>
        </w:rPr>
        <w:t xml:space="preserve"> of sensors that connects an</w:t>
      </w:r>
      <w:r w:rsidR="00C07DDF">
        <w:rPr>
          <w:rFonts w:ascii="TimesNewRoman" w:eastAsia="TimesNewRoman" w:cs="TimesNewRoman" w:hint="eastAsia"/>
          <w:kern w:val="0"/>
          <w:sz w:val="23"/>
          <w:szCs w:val="23"/>
        </w:rPr>
        <w:t xml:space="preserve"> </w:t>
      </w:r>
      <w:r w:rsidR="00D229ED" w:rsidRPr="00D229ED">
        <w:rPr>
          <w:rFonts w:ascii="TimesNewRoman" w:eastAsia="TimesNewRoman" w:cs="TimesNewRoman"/>
          <w:kern w:val="0"/>
          <w:sz w:val="23"/>
          <w:szCs w:val="23"/>
        </w:rPr>
        <w:t>already selected sensor to a partially covered sensor. The</w:t>
      </w:r>
      <w:r w:rsidR="00C07DDF">
        <w:rPr>
          <w:rFonts w:ascii="TimesNewRoman" w:eastAsia="TimesNewRoman" w:cs="TimesNewRoman" w:hint="eastAsia"/>
          <w:kern w:val="0"/>
          <w:sz w:val="23"/>
          <w:szCs w:val="23"/>
        </w:rPr>
        <w:t xml:space="preserve"> </w:t>
      </w:r>
      <w:r w:rsidR="00D229ED" w:rsidRPr="00D229ED">
        <w:rPr>
          <w:rFonts w:ascii="TimesNewRoman" w:eastAsia="TimesNewRoman" w:cs="TimesNewRoman"/>
          <w:kern w:val="0"/>
          <w:sz w:val="23"/>
          <w:szCs w:val="23"/>
        </w:rPr>
        <w:t>selected path is then added to the already selected sensors</w:t>
      </w:r>
      <w:r w:rsidR="00C07DDF">
        <w:rPr>
          <w:rFonts w:ascii="TimesNewRoman" w:eastAsia="TimesNewRoman" w:cs="TimesNewRoman" w:hint="eastAsia"/>
          <w:kern w:val="0"/>
          <w:sz w:val="23"/>
          <w:szCs w:val="23"/>
        </w:rPr>
        <w:t xml:space="preserve"> </w:t>
      </w:r>
      <w:r w:rsidR="00D229ED" w:rsidRPr="00D229ED">
        <w:rPr>
          <w:rFonts w:ascii="TimesNewRoman" w:eastAsia="TimesNewRoman" w:cs="TimesNewRoman"/>
          <w:kern w:val="0"/>
          <w:sz w:val="23"/>
          <w:szCs w:val="23"/>
        </w:rPr>
        <w:t xml:space="preserve">at that stage. </w:t>
      </w:r>
      <w:r w:rsidR="00EF1B35">
        <w:rPr>
          <w:rFonts w:ascii="TimesNewRoman" w:eastAsia="TimesNewRoman" w:cs="TimesNewRoman" w:hint="eastAsia"/>
          <w:kern w:val="0"/>
          <w:sz w:val="23"/>
          <w:szCs w:val="23"/>
        </w:rPr>
        <w:t xml:space="preserve">By incrementally increasing the coverage using connected sensors, both coverage and connectivity are guaranteed. </w:t>
      </w:r>
      <w:r w:rsidR="006B7DBE">
        <w:rPr>
          <w:rFonts w:ascii="TimesNewRoman" w:eastAsia="TimesNewRoman" w:cs="TimesNewRoman" w:hint="eastAsia"/>
          <w:kern w:val="0"/>
          <w:sz w:val="23"/>
          <w:szCs w:val="23"/>
        </w:rPr>
        <w:t xml:space="preserve">Some coverage protocols ensure connectivity by </w:t>
      </w:r>
      <w:r w:rsidR="006B7DBE">
        <w:rPr>
          <w:rFonts w:ascii="TimesNewRoman" w:eastAsia="TimesNewRoman" w:cs="TimesNewRoman"/>
          <w:kern w:val="0"/>
          <w:sz w:val="23"/>
          <w:szCs w:val="23"/>
        </w:rPr>
        <w:t>incorporating</w:t>
      </w:r>
      <w:r w:rsidR="006B7DBE">
        <w:rPr>
          <w:rFonts w:ascii="TimesNewRoman" w:eastAsia="TimesNewRoman" w:cs="TimesNewRoman" w:hint="eastAsia"/>
          <w:kern w:val="0"/>
          <w:sz w:val="23"/>
          <w:szCs w:val="23"/>
        </w:rPr>
        <w:t xml:space="preserve"> some </w:t>
      </w:r>
      <w:r w:rsidR="006B7DBE">
        <w:rPr>
          <w:rFonts w:ascii="TimesNewRoman" w:eastAsia="TimesNewRoman" w:cs="TimesNewRoman"/>
          <w:kern w:val="0"/>
          <w:sz w:val="23"/>
          <w:szCs w:val="23"/>
        </w:rPr>
        <w:t>connectivity</w:t>
      </w:r>
      <w:r w:rsidR="006B7DBE">
        <w:rPr>
          <w:rFonts w:ascii="TimesNewRoman" w:eastAsia="TimesNewRoman" w:cs="TimesNewRoman" w:hint="eastAsia"/>
          <w:kern w:val="0"/>
          <w:sz w:val="23"/>
          <w:szCs w:val="23"/>
        </w:rPr>
        <w:t xml:space="preserve"> </w:t>
      </w:r>
      <w:r w:rsidR="006B7DBE">
        <w:rPr>
          <w:rFonts w:ascii="TimesNewRoman" w:eastAsia="TimesNewRoman" w:cs="TimesNewRoman"/>
          <w:kern w:val="0"/>
          <w:sz w:val="23"/>
          <w:szCs w:val="23"/>
        </w:rPr>
        <w:t>maintenance</w:t>
      </w:r>
      <w:r w:rsidR="006B7DBE">
        <w:rPr>
          <w:rFonts w:ascii="TimesNewRoman" w:eastAsia="TimesNewRoman" w:cs="TimesNewRoman" w:hint="eastAsia"/>
          <w:kern w:val="0"/>
          <w:sz w:val="23"/>
          <w:szCs w:val="23"/>
        </w:rPr>
        <w:t xml:space="preserve"> </w:t>
      </w:r>
      <w:r w:rsidR="006B7DBE">
        <w:rPr>
          <w:rFonts w:ascii="TimesNewRoman" w:eastAsia="TimesNewRoman" w:cs="TimesNewRoman"/>
          <w:kern w:val="0"/>
          <w:sz w:val="23"/>
          <w:szCs w:val="23"/>
        </w:rPr>
        <w:t>protocol</w:t>
      </w:r>
      <w:r w:rsidR="006B7DBE">
        <w:rPr>
          <w:rFonts w:ascii="TimesNewRoman" w:eastAsia="TimesNewRoman" w:cs="TimesNewRoman" w:hint="eastAsia"/>
          <w:kern w:val="0"/>
          <w:sz w:val="23"/>
          <w:szCs w:val="23"/>
        </w:rPr>
        <w:t xml:space="preserve">. </w:t>
      </w:r>
      <w:r w:rsidR="00F57D46">
        <w:rPr>
          <w:rFonts w:ascii="TimesNewRoman" w:eastAsia="TimesNewRoman" w:cs="TimesNewRoman" w:hint="eastAsia"/>
          <w:kern w:val="0"/>
          <w:sz w:val="23"/>
          <w:szCs w:val="23"/>
        </w:rPr>
        <w:t>For example i</w:t>
      </w:r>
      <w:r w:rsidR="006B7DBE">
        <w:rPr>
          <w:rFonts w:ascii="TimesNewRoman" w:eastAsia="TimesNewRoman" w:cs="TimesNewRoman" w:hint="eastAsia"/>
          <w:kern w:val="0"/>
          <w:sz w:val="23"/>
          <w:szCs w:val="23"/>
        </w:rPr>
        <w:t>n [</w:t>
      </w:r>
      <w:del w:id="478" w:author="lxf" w:date="2010-05-08T15:28:00Z">
        <w:r w:rsidR="002A7979" w:rsidDel="00307AE5">
          <w:rPr>
            <w:rFonts w:ascii="TimesNewRoman" w:eastAsia="TimesNewRoman" w:cs="TimesNewRoman"/>
            <w:kern w:val="0"/>
            <w:sz w:val="23"/>
            <w:szCs w:val="23"/>
          </w:rPr>
          <w:fldChar w:fldCharType="begin"/>
        </w:r>
        <w:r w:rsidR="006B7DBE" w:rsidDel="00307AE5">
          <w:rPr>
            <w:rFonts w:ascii="TimesNewRoman" w:eastAsia="TimesNewRoman" w:cs="TimesNewRoman"/>
            <w:kern w:val="0"/>
            <w:sz w:val="23"/>
            <w:szCs w:val="23"/>
          </w:rPr>
          <w:delInstrText xml:space="preserve"> </w:delInstrText>
        </w:r>
        <w:r w:rsidR="006B7DBE" w:rsidDel="00307AE5">
          <w:rPr>
            <w:rFonts w:ascii="TimesNewRoman" w:eastAsia="TimesNewRoman" w:cs="TimesNewRoman" w:hint="eastAsia"/>
            <w:kern w:val="0"/>
            <w:sz w:val="23"/>
            <w:szCs w:val="23"/>
          </w:rPr>
          <w:delInstrText>NOTEREF _Ref258355732 \h</w:delInstrText>
        </w:r>
        <w:r w:rsidR="006B7DBE" w:rsidDel="00307AE5">
          <w:rPr>
            <w:rFonts w:ascii="TimesNewRoman" w:eastAsia="TimesNewRoman" w:cs="TimesNewRoman"/>
            <w:kern w:val="0"/>
            <w:sz w:val="23"/>
            <w:szCs w:val="23"/>
          </w:rPr>
          <w:delInstrText xml:space="preserve"> </w:delInstrText>
        </w:r>
        <w:r w:rsidR="002A7979" w:rsidDel="00307AE5">
          <w:rPr>
            <w:rFonts w:ascii="TimesNewRoman" w:eastAsia="TimesNewRoman" w:cs="TimesNewRoman"/>
            <w:kern w:val="0"/>
            <w:sz w:val="23"/>
            <w:szCs w:val="23"/>
          </w:rPr>
        </w:r>
        <w:r w:rsidR="002A7979" w:rsidDel="00307AE5">
          <w:rPr>
            <w:rFonts w:ascii="TimesNewRoman" w:eastAsia="TimesNewRoman" w:cs="TimesNewRoman"/>
            <w:kern w:val="0"/>
            <w:sz w:val="23"/>
            <w:szCs w:val="23"/>
          </w:rPr>
          <w:fldChar w:fldCharType="separate"/>
        </w:r>
      </w:del>
      <w:del w:id="479" w:author="lxf" w:date="2010-05-08T14:13:00Z">
        <w:r w:rsidR="00BC6373" w:rsidDel="008670E0">
          <w:rPr>
            <w:rFonts w:ascii="TimesNewRoman" w:eastAsia="TimesNewRoman" w:cs="TimesNewRoman"/>
            <w:kern w:val="0"/>
            <w:sz w:val="23"/>
            <w:szCs w:val="23"/>
          </w:rPr>
          <w:delText>3</w:delText>
        </w:r>
      </w:del>
      <w:del w:id="480" w:author="lxf" w:date="2010-05-08T15:28:00Z">
        <w:r w:rsidR="002A7979" w:rsidDel="00307AE5">
          <w:rPr>
            <w:rFonts w:ascii="TimesNewRoman" w:eastAsia="TimesNewRoman" w:cs="TimesNewRoman"/>
            <w:kern w:val="0"/>
            <w:sz w:val="23"/>
            <w:szCs w:val="23"/>
          </w:rPr>
          <w:fldChar w:fldCharType="end"/>
        </w:r>
      </w:del>
      <w:ins w:id="481" w:author="lxf" w:date="2010-05-14T19:40:00Z">
        <w:r w:rsidR="00857C42">
          <w:rPr>
            <w:rFonts w:ascii="TimesNewRoman" w:eastAsia="TimesNewRoman" w:cs="TimesNewRoman" w:hint="eastAsia"/>
            <w:kern w:val="0"/>
            <w:sz w:val="23"/>
            <w:szCs w:val="23"/>
          </w:rPr>
          <w:t>3</w:t>
        </w:r>
      </w:ins>
      <w:r w:rsidR="006B7DBE">
        <w:rPr>
          <w:rFonts w:ascii="TimesNewRoman" w:eastAsia="TimesNewRoman" w:cs="TimesNewRoman" w:hint="eastAsia"/>
          <w:kern w:val="0"/>
          <w:sz w:val="23"/>
          <w:szCs w:val="23"/>
        </w:rPr>
        <w:t>], CCP is integrated with SPAN</w:t>
      </w:r>
      <w:del w:id="482" w:author="lxf" w:date="2010-05-08T15:28:00Z">
        <w:r w:rsidR="006B7DBE" w:rsidDel="00307AE5">
          <w:rPr>
            <w:rFonts w:ascii="TimesNewRoman" w:eastAsia="TimesNewRoman" w:cs="TimesNewRoman" w:hint="eastAsia"/>
            <w:kern w:val="0"/>
            <w:sz w:val="23"/>
            <w:szCs w:val="23"/>
          </w:rPr>
          <w:delText xml:space="preserve"> [</w:delText>
        </w:r>
        <w:r w:rsidR="006B7DBE" w:rsidRPr="006B7DBE" w:rsidDel="00307AE5">
          <w:rPr>
            <w:rStyle w:val="EndnoteReference"/>
            <w:rFonts w:ascii="TimesNewRoman" w:eastAsia="TimesNewRoman" w:cs="TimesNewRoman"/>
            <w:kern w:val="0"/>
            <w:sz w:val="23"/>
            <w:szCs w:val="23"/>
            <w:vertAlign w:val="baseline"/>
          </w:rPr>
          <w:endnoteReference w:id="10"/>
        </w:r>
        <w:r w:rsidR="006B7DBE" w:rsidDel="00307AE5">
          <w:rPr>
            <w:rFonts w:ascii="TimesNewRoman" w:eastAsia="TimesNewRoman" w:cs="TimesNewRoman" w:hint="eastAsia"/>
            <w:kern w:val="0"/>
            <w:sz w:val="23"/>
            <w:szCs w:val="23"/>
          </w:rPr>
          <w:delText xml:space="preserve">] </w:delText>
        </w:r>
      </w:del>
      <w:ins w:id="503" w:author="lxf" w:date="2010-05-08T15:28:00Z">
        <w:r w:rsidR="00307AE5">
          <w:rPr>
            <w:rFonts w:ascii="TimesNewRoman" w:eastAsia="TimesNewRoman" w:cs="TimesNewRoman" w:hint="eastAsia"/>
            <w:kern w:val="0"/>
            <w:sz w:val="23"/>
            <w:szCs w:val="23"/>
          </w:rPr>
          <w:t xml:space="preserve"> </w:t>
        </w:r>
        <w:r w:rsidR="00307AE5">
          <w:rPr>
            <w:rFonts w:ascii="TimesNewRoman" w:eastAsia="TimesNewRoman" w:cs="TimesNewRoman" w:hint="eastAsia"/>
            <w:kern w:val="0"/>
            <w:sz w:val="23"/>
            <w:szCs w:val="23"/>
          </w:rPr>
          <w:lastRenderedPageBreak/>
          <w:t>[</w:t>
        </w:r>
      </w:ins>
      <w:ins w:id="504" w:author="lxf" w:date="2010-05-14T19:40:00Z">
        <w:r w:rsidR="00857C42">
          <w:rPr>
            <w:rFonts w:ascii="TimesNewRoman" w:eastAsia="TimesNewRoman" w:cs="TimesNewRoman" w:hint="eastAsia"/>
            <w:kern w:val="0"/>
            <w:sz w:val="23"/>
            <w:szCs w:val="23"/>
          </w:rPr>
          <w:t>7</w:t>
        </w:r>
      </w:ins>
      <w:ins w:id="505" w:author="lxf" w:date="2010-05-08T15:28:00Z">
        <w:r w:rsidR="00307AE5">
          <w:rPr>
            <w:rFonts w:ascii="TimesNewRoman" w:eastAsia="TimesNewRoman" w:cs="TimesNewRoman" w:hint="eastAsia"/>
            <w:kern w:val="0"/>
            <w:sz w:val="23"/>
            <w:szCs w:val="23"/>
          </w:rPr>
          <w:t xml:space="preserve">] </w:t>
        </w:r>
      </w:ins>
      <w:r w:rsidR="006B7DBE">
        <w:rPr>
          <w:rFonts w:ascii="TimesNewRoman" w:eastAsia="TimesNewRoman" w:cs="TimesNewRoman" w:hint="eastAsia"/>
          <w:kern w:val="0"/>
          <w:sz w:val="23"/>
          <w:szCs w:val="23"/>
        </w:rPr>
        <w:t>to form a connected cover set.  It also should be noted that t</w:t>
      </w:r>
      <w:r w:rsidR="00EF1B35">
        <w:rPr>
          <w:rFonts w:ascii="TimesNewRoman" w:eastAsia="TimesNewRoman" w:cs="TimesNewRoman"/>
          <w:kern w:val="0"/>
          <w:sz w:val="23"/>
          <w:szCs w:val="23"/>
        </w:rPr>
        <w:t>h</w:t>
      </w:r>
      <w:r w:rsidR="00EF1B35">
        <w:rPr>
          <w:rFonts w:ascii="TimesNewRoman" w:eastAsia="TimesNewRoman" w:cs="TimesNewRoman" w:hint="eastAsia"/>
          <w:kern w:val="0"/>
          <w:sz w:val="23"/>
          <w:szCs w:val="23"/>
        </w:rPr>
        <w:t xml:space="preserve">e converge-preserved connectivity </w:t>
      </w:r>
      <w:r w:rsidR="006B7DBE">
        <w:rPr>
          <w:rFonts w:ascii="TimesNewRoman" w:eastAsia="TimesNewRoman" w:cs="TimesNewRoman" w:hint="eastAsia"/>
          <w:kern w:val="0"/>
          <w:sz w:val="23"/>
          <w:szCs w:val="23"/>
        </w:rPr>
        <w:t>is</w:t>
      </w:r>
      <w:r w:rsidR="00EF1B35">
        <w:rPr>
          <w:rFonts w:ascii="TimesNewRoman" w:eastAsia="TimesNewRoman" w:cs="TimesNewRoman" w:hint="eastAsia"/>
          <w:kern w:val="0"/>
          <w:sz w:val="23"/>
          <w:szCs w:val="23"/>
        </w:rPr>
        <w:t xml:space="preserve"> more challenging </w:t>
      </w:r>
      <w:r w:rsidR="00F57D46">
        <w:rPr>
          <w:rFonts w:ascii="TimesNewRoman" w:eastAsia="TimesNewRoman" w:cs="TimesNewRoman" w:hint="eastAsia"/>
          <w:kern w:val="0"/>
          <w:sz w:val="23"/>
          <w:szCs w:val="23"/>
        </w:rPr>
        <w:t>when designing</w:t>
      </w:r>
      <w:r w:rsidR="00EF1B35">
        <w:rPr>
          <w:rFonts w:ascii="TimesNewRoman" w:eastAsia="TimesNewRoman" w:cs="TimesNewRoman" w:hint="eastAsia"/>
          <w:kern w:val="0"/>
          <w:sz w:val="23"/>
          <w:szCs w:val="23"/>
        </w:rPr>
        <w:t xml:space="preserve"> distributed protocols</w:t>
      </w:r>
      <w:r w:rsidR="002520BA">
        <w:rPr>
          <w:rFonts w:ascii="TimesNewRoman" w:eastAsia="TimesNewRoman" w:cs="TimesNewRoman" w:hint="eastAsia"/>
          <w:kern w:val="0"/>
          <w:sz w:val="23"/>
          <w:szCs w:val="23"/>
        </w:rPr>
        <w:t>. For example in</w:t>
      </w:r>
      <w:del w:id="506" w:author="lxf" w:date="2010-05-08T15:28:00Z">
        <w:r w:rsidR="002520BA" w:rsidDel="00307AE5">
          <w:rPr>
            <w:rFonts w:ascii="TimesNewRoman" w:eastAsia="TimesNewRoman" w:cs="TimesNewRoman" w:hint="eastAsia"/>
            <w:kern w:val="0"/>
            <w:sz w:val="23"/>
            <w:szCs w:val="23"/>
          </w:rPr>
          <w:delText xml:space="preserve"> [</w:delText>
        </w:r>
        <w:r w:rsidR="002A7979" w:rsidDel="00307AE5">
          <w:rPr>
            <w:rFonts w:ascii="TimesNewRoman" w:eastAsia="TimesNewRoman" w:cs="TimesNewRoman"/>
            <w:kern w:val="0"/>
            <w:sz w:val="23"/>
            <w:szCs w:val="23"/>
          </w:rPr>
          <w:fldChar w:fldCharType="begin"/>
        </w:r>
        <w:r w:rsidR="002520BA" w:rsidDel="00307AE5">
          <w:rPr>
            <w:rFonts w:ascii="TimesNewRoman" w:eastAsia="TimesNewRoman" w:cs="TimesNewRoman"/>
            <w:kern w:val="0"/>
            <w:sz w:val="23"/>
            <w:szCs w:val="23"/>
          </w:rPr>
          <w:delInstrText xml:space="preserve"> </w:delInstrText>
        </w:r>
        <w:r w:rsidR="002520BA" w:rsidDel="00307AE5">
          <w:rPr>
            <w:rFonts w:ascii="TimesNewRoman" w:eastAsia="TimesNewRoman" w:cs="TimesNewRoman" w:hint="eastAsia"/>
            <w:kern w:val="0"/>
            <w:sz w:val="23"/>
            <w:szCs w:val="23"/>
          </w:rPr>
          <w:delInstrText>NOTEREF _Ref258355732 \h</w:delInstrText>
        </w:r>
        <w:r w:rsidR="002520BA" w:rsidDel="00307AE5">
          <w:rPr>
            <w:rFonts w:ascii="TimesNewRoman" w:eastAsia="TimesNewRoman" w:cs="TimesNewRoman"/>
            <w:kern w:val="0"/>
            <w:sz w:val="23"/>
            <w:szCs w:val="23"/>
          </w:rPr>
          <w:delInstrText xml:space="preserve"> </w:delInstrText>
        </w:r>
        <w:r w:rsidR="002A7979" w:rsidDel="00307AE5">
          <w:rPr>
            <w:rFonts w:ascii="TimesNewRoman" w:eastAsia="TimesNewRoman" w:cs="TimesNewRoman"/>
            <w:kern w:val="0"/>
            <w:sz w:val="23"/>
            <w:szCs w:val="23"/>
          </w:rPr>
        </w:r>
        <w:r w:rsidR="002A7979" w:rsidDel="00307AE5">
          <w:rPr>
            <w:rFonts w:ascii="TimesNewRoman" w:eastAsia="TimesNewRoman" w:cs="TimesNewRoman"/>
            <w:kern w:val="0"/>
            <w:sz w:val="23"/>
            <w:szCs w:val="23"/>
          </w:rPr>
          <w:fldChar w:fldCharType="separate"/>
        </w:r>
      </w:del>
      <w:del w:id="507" w:author="lxf" w:date="2010-05-08T14:13:00Z">
        <w:r w:rsidR="00BC6373" w:rsidDel="008670E0">
          <w:rPr>
            <w:rFonts w:ascii="TimesNewRoman" w:eastAsia="TimesNewRoman" w:cs="TimesNewRoman"/>
            <w:kern w:val="0"/>
            <w:sz w:val="23"/>
            <w:szCs w:val="23"/>
          </w:rPr>
          <w:delText>3</w:delText>
        </w:r>
      </w:del>
      <w:del w:id="508" w:author="lxf" w:date="2010-05-08T15:28:00Z">
        <w:r w:rsidR="002A7979" w:rsidDel="00307AE5">
          <w:rPr>
            <w:rFonts w:ascii="TimesNewRoman" w:eastAsia="TimesNewRoman" w:cs="TimesNewRoman"/>
            <w:kern w:val="0"/>
            <w:sz w:val="23"/>
            <w:szCs w:val="23"/>
          </w:rPr>
          <w:fldChar w:fldCharType="end"/>
        </w:r>
        <w:r w:rsidR="002520BA" w:rsidDel="00307AE5">
          <w:rPr>
            <w:rFonts w:ascii="TimesNewRoman" w:eastAsia="TimesNewRoman" w:cs="TimesNewRoman" w:hint="eastAsia"/>
            <w:kern w:val="0"/>
            <w:sz w:val="23"/>
            <w:szCs w:val="23"/>
          </w:rPr>
          <w:delText>]</w:delText>
        </w:r>
      </w:del>
      <w:ins w:id="509" w:author="lxf" w:date="2010-05-08T15:28:00Z">
        <w:r w:rsidR="00307AE5">
          <w:rPr>
            <w:rFonts w:ascii="TimesNewRoman" w:eastAsia="TimesNewRoman" w:cs="TimesNewRoman" w:hint="eastAsia"/>
            <w:kern w:val="0"/>
            <w:sz w:val="23"/>
            <w:szCs w:val="23"/>
          </w:rPr>
          <w:t xml:space="preserve"> [</w:t>
        </w:r>
      </w:ins>
      <w:ins w:id="510" w:author="lxf" w:date="2010-05-14T19:41:00Z">
        <w:r w:rsidR="00857C42">
          <w:rPr>
            <w:rFonts w:ascii="TimesNewRoman" w:eastAsia="TimesNewRoman" w:cs="TimesNewRoman" w:hint="eastAsia"/>
            <w:kern w:val="0"/>
            <w:sz w:val="23"/>
            <w:szCs w:val="23"/>
          </w:rPr>
          <w:t>3</w:t>
        </w:r>
      </w:ins>
      <w:ins w:id="511" w:author="lxf" w:date="2010-05-08T15:28:00Z">
        <w:r w:rsidR="00307AE5">
          <w:rPr>
            <w:rFonts w:ascii="TimesNewRoman" w:eastAsia="TimesNewRoman" w:cs="TimesNewRoman" w:hint="eastAsia"/>
            <w:kern w:val="0"/>
            <w:sz w:val="23"/>
            <w:szCs w:val="23"/>
          </w:rPr>
          <w:t>]</w:t>
        </w:r>
      </w:ins>
      <w:r w:rsidR="002520BA">
        <w:rPr>
          <w:rFonts w:ascii="TimesNewRoman" w:eastAsia="TimesNewRoman" w:cs="TimesNewRoman" w:hint="eastAsia"/>
          <w:kern w:val="0"/>
          <w:sz w:val="23"/>
          <w:szCs w:val="23"/>
        </w:rPr>
        <w:t xml:space="preserve">, when </w:t>
      </w:r>
      <w:proofErr w:type="spellStart"/>
      <w:r w:rsidR="002520BA">
        <w:rPr>
          <w:rFonts w:ascii="TimesNewRoman" w:eastAsia="TimesNewRoman" w:cs="TimesNewRoman" w:hint="eastAsia"/>
          <w:kern w:val="0"/>
          <w:sz w:val="23"/>
          <w:szCs w:val="23"/>
        </w:rPr>
        <w:t>R</w:t>
      </w:r>
      <w:r w:rsidR="002520BA" w:rsidRPr="00F57D46">
        <w:rPr>
          <w:rFonts w:ascii="TimesNewRoman" w:eastAsia="TimesNewRoman" w:cs="TimesNewRoman" w:hint="eastAsia"/>
          <w:kern w:val="0"/>
          <w:sz w:val="23"/>
          <w:szCs w:val="23"/>
          <w:vertAlign w:val="subscript"/>
        </w:rPr>
        <w:t>c</w:t>
      </w:r>
      <w:proofErr w:type="spellEnd"/>
      <w:r w:rsidR="002520BA" w:rsidRPr="00C07DDF">
        <w:rPr>
          <w:rFonts w:ascii="TimesNewRoman" w:eastAsia="TimesNewRoman" w:cs="TimesNewRoman" w:hint="eastAsia"/>
          <w:kern w:val="0"/>
          <w:sz w:val="23"/>
          <w:szCs w:val="23"/>
        </w:rPr>
        <w:t>≥</w:t>
      </w:r>
      <w:r w:rsidR="002520BA">
        <w:rPr>
          <w:rFonts w:ascii="TimesNewRoman" w:eastAsia="TimesNewRoman" w:cs="TimesNewRoman" w:hint="eastAsia"/>
          <w:kern w:val="0"/>
          <w:sz w:val="23"/>
          <w:szCs w:val="23"/>
        </w:rPr>
        <w:t>2R</w:t>
      </w:r>
      <w:r w:rsidR="002520BA" w:rsidRPr="00F57D46">
        <w:rPr>
          <w:rFonts w:ascii="TimesNewRoman" w:eastAsia="TimesNewRoman" w:cs="TimesNewRoman" w:hint="eastAsia"/>
          <w:kern w:val="0"/>
          <w:sz w:val="23"/>
          <w:szCs w:val="23"/>
          <w:vertAlign w:val="subscript"/>
        </w:rPr>
        <w:t>s</w:t>
      </w:r>
      <w:r w:rsidR="002520BA">
        <w:rPr>
          <w:rFonts w:ascii="TimesNewRoman" w:eastAsia="TimesNewRoman" w:cs="TimesNewRoman" w:hint="eastAsia"/>
          <w:kern w:val="0"/>
          <w:sz w:val="23"/>
          <w:szCs w:val="23"/>
        </w:rPr>
        <w:t xml:space="preserve">, sensor node </w:t>
      </w:r>
      <w:r w:rsidR="00F57D46">
        <w:rPr>
          <w:rFonts w:ascii="TimesNewRoman" w:eastAsia="TimesNewRoman" w:cs="TimesNewRoman" w:hint="eastAsia"/>
          <w:kern w:val="0"/>
          <w:sz w:val="23"/>
          <w:szCs w:val="23"/>
        </w:rPr>
        <w:t xml:space="preserve">is able to </w:t>
      </w:r>
      <w:r w:rsidR="002520BA">
        <w:rPr>
          <w:rFonts w:ascii="TimesNewRoman" w:eastAsia="TimesNewRoman" w:cs="TimesNewRoman" w:hint="eastAsia"/>
          <w:kern w:val="0"/>
          <w:sz w:val="23"/>
          <w:szCs w:val="23"/>
        </w:rPr>
        <w:t xml:space="preserve">determine its status by </w:t>
      </w:r>
      <w:r w:rsidR="002520BA">
        <w:rPr>
          <w:rFonts w:ascii="TimesNewRoman" w:eastAsia="TimesNewRoman" w:cs="TimesNewRoman"/>
          <w:kern w:val="0"/>
          <w:sz w:val="23"/>
          <w:szCs w:val="23"/>
        </w:rPr>
        <w:t>exchanging</w:t>
      </w:r>
      <w:r w:rsidR="002520BA">
        <w:rPr>
          <w:rFonts w:ascii="TimesNewRoman" w:eastAsia="TimesNewRoman" w:cs="TimesNewRoman" w:hint="eastAsia"/>
          <w:kern w:val="0"/>
          <w:sz w:val="23"/>
          <w:szCs w:val="23"/>
        </w:rPr>
        <w:t xml:space="preserve"> message with its active neighbors</w:t>
      </w:r>
      <w:r w:rsidR="002520BA" w:rsidRPr="002520BA">
        <w:rPr>
          <w:rFonts w:ascii="TimesNewRoman" w:eastAsia="TimesNewRoman" w:cs="TimesNewRoman" w:hint="eastAsia"/>
          <w:kern w:val="0"/>
          <w:sz w:val="23"/>
          <w:szCs w:val="23"/>
        </w:rPr>
        <w:t xml:space="preserve"> </w:t>
      </w:r>
      <w:r w:rsidR="002520BA">
        <w:rPr>
          <w:rFonts w:ascii="TimesNewRoman" w:eastAsia="TimesNewRoman" w:cs="TimesNewRoman" w:hint="eastAsia"/>
          <w:kern w:val="0"/>
          <w:sz w:val="23"/>
          <w:szCs w:val="23"/>
        </w:rPr>
        <w:t xml:space="preserve">within a single hop communication range. </w:t>
      </w:r>
      <w:r w:rsidR="00F57D46">
        <w:rPr>
          <w:rFonts w:ascii="TimesNewRoman" w:eastAsia="TimesNewRoman" w:cs="TimesNewRoman" w:hint="eastAsia"/>
          <w:kern w:val="0"/>
          <w:sz w:val="23"/>
          <w:szCs w:val="23"/>
        </w:rPr>
        <w:t>However w</w:t>
      </w:r>
      <w:r w:rsidR="002520BA">
        <w:rPr>
          <w:rFonts w:ascii="TimesNewRoman" w:eastAsia="TimesNewRoman" w:cs="TimesNewRoman" w:hint="eastAsia"/>
          <w:kern w:val="0"/>
          <w:sz w:val="23"/>
          <w:szCs w:val="23"/>
        </w:rPr>
        <w:t xml:space="preserve">hen </w:t>
      </w:r>
      <w:proofErr w:type="spellStart"/>
      <w:proofErr w:type="gramStart"/>
      <w:r w:rsidR="002520BA">
        <w:rPr>
          <w:rFonts w:ascii="TimesNewRoman" w:eastAsia="TimesNewRoman" w:cs="TimesNewRoman" w:hint="eastAsia"/>
          <w:kern w:val="0"/>
          <w:sz w:val="23"/>
          <w:szCs w:val="23"/>
        </w:rPr>
        <w:t>R</w:t>
      </w:r>
      <w:r w:rsidR="002520BA" w:rsidRPr="00F57D46">
        <w:rPr>
          <w:rFonts w:ascii="TimesNewRoman" w:eastAsia="TimesNewRoman" w:cs="TimesNewRoman" w:hint="eastAsia"/>
          <w:kern w:val="0"/>
          <w:sz w:val="23"/>
          <w:szCs w:val="23"/>
          <w:vertAlign w:val="subscript"/>
        </w:rPr>
        <w:t>c</w:t>
      </w:r>
      <w:proofErr w:type="spellEnd"/>
      <w:r w:rsidR="002520BA">
        <w:rPr>
          <w:rFonts w:ascii="TimesNewRoman" w:eastAsia="TimesNewRoman" w:cs="TimesNewRoman" w:hint="eastAsia"/>
          <w:kern w:val="0"/>
          <w:sz w:val="23"/>
          <w:szCs w:val="23"/>
        </w:rPr>
        <w:t>&lt;</w:t>
      </w:r>
      <w:proofErr w:type="gramEnd"/>
      <w:r w:rsidR="002520BA">
        <w:rPr>
          <w:rFonts w:ascii="TimesNewRoman" w:eastAsia="TimesNewRoman" w:cs="TimesNewRoman" w:hint="eastAsia"/>
          <w:kern w:val="0"/>
          <w:sz w:val="23"/>
          <w:szCs w:val="23"/>
        </w:rPr>
        <w:t>2R</w:t>
      </w:r>
      <w:r w:rsidR="002520BA" w:rsidRPr="00F57D46">
        <w:rPr>
          <w:rFonts w:ascii="TimesNewRoman" w:eastAsia="TimesNewRoman" w:cs="TimesNewRoman" w:hint="eastAsia"/>
          <w:kern w:val="0"/>
          <w:sz w:val="23"/>
          <w:szCs w:val="23"/>
          <w:vertAlign w:val="subscript"/>
        </w:rPr>
        <w:t>s</w:t>
      </w:r>
      <w:r w:rsidR="002520BA">
        <w:rPr>
          <w:rFonts w:ascii="TimesNewRoman" w:eastAsia="TimesNewRoman" w:cs="TimesNewRoman" w:hint="eastAsia"/>
          <w:kern w:val="0"/>
          <w:sz w:val="23"/>
          <w:szCs w:val="23"/>
        </w:rPr>
        <w:t xml:space="preserve">, </w:t>
      </w:r>
      <w:r w:rsidR="006B7DBE">
        <w:rPr>
          <w:rFonts w:ascii="TimesNewRoman" w:eastAsia="TimesNewRoman" w:cs="TimesNewRoman" w:hint="eastAsia"/>
          <w:kern w:val="0"/>
          <w:sz w:val="23"/>
          <w:szCs w:val="23"/>
        </w:rPr>
        <w:t xml:space="preserve">a node may not be aware of all sensing neighbors through such single-hop message change and the number of active nodes would be higher than necessary in this case. To address this problem, </w:t>
      </w:r>
      <w:r w:rsidR="00F57D46">
        <w:rPr>
          <w:rFonts w:ascii="TimesNewRoman" w:eastAsia="TimesNewRoman" w:cs="TimesNewRoman" w:hint="eastAsia"/>
          <w:kern w:val="0"/>
          <w:sz w:val="23"/>
          <w:szCs w:val="23"/>
        </w:rPr>
        <w:t xml:space="preserve">one </w:t>
      </w:r>
      <w:r w:rsidR="00F57D46">
        <w:rPr>
          <w:rFonts w:ascii="TimesNewRoman" w:eastAsia="TimesNewRoman" w:cs="TimesNewRoman"/>
          <w:kern w:val="0"/>
          <w:sz w:val="23"/>
          <w:szCs w:val="23"/>
        </w:rPr>
        <w:t>approach</w:t>
      </w:r>
      <w:r w:rsidR="00F57D46">
        <w:rPr>
          <w:rFonts w:ascii="TimesNewRoman" w:eastAsia="TimesNewRoman" w:cs="TimesNewRoman" w:hint="eastAsia"/>
          <w:kern w:val="0"/>
          <w:sz w:val="23"/>
          <w:szCs w:val="23"/>
        </w:rPr>
        <w:t xml:space="preserve"> is that </w:t>
      </w:r>
      <w:r w:rsidR="006B7DBE">
        <w:rPr>
          <w:rFonts w:ascii="TimesNewRoman" w:eastAsia="TimesNewRoman" w:cs="TimesNewRoman" w:hint="eastAsia"/>
          <w:kern w:val="0"/>
          <w:sz w:val="23"/>
          <w:szCs w:val="23"/>
        </w:rPr>
        <w:t xml:space="preserve">each node </w:t>
      </w:r>
      <w:r w:rsidR="006B7DBE">
        <w:rPr>
          <w:rFonts w:ascii="TimesNewRoman" w:eastAsia="TimesNewRoman" w:cs="TimesNewRoman"/>
          <w:kern w:val="0"/>
          <w:sz w:val="23"/>
          <w:szCs w:val="23"/>
        </w:rPr>
        <w:t>broadcasts</w:t>
      </w:r>
      <w:r w:rsidR="006B7DBE">
        <w:rPr>
          <w:rFonts w:ascii="TimesNewRoman" w:eastAsia="TimesNewRoman" w:cs="TimesNewRoman" w:hint="eastAsia"/>
          <w:kern w:val="0"/>
          <w:sz w:val="23"/>
          <w:szCs w:val="23"/>
        </w:rPr>
        <w:t xml:space="preserve"> the messages within [2R</w:t>
      </w:r>
      <w:r w:rsidR="006B7DBE" w:rsidRPr="00F57D46">
        <w:rPr>
          <w:rFonts w:ascii="TimesNewRoman" w:eastAsia="TimesNewRoman" w:cs="TimesNewRoman" w:hint="eastAsia"/>
          <w:kern w:val="0"/>
          <w:sz w:val="23"/>
          <w:szCs w:val="23"/>
          <w:vertAlign w:val="subscript"/>
        </w:rPr>
        <w:t>s</w:t>
      </w:r>
      <w:r w:rsidR="006B7DBE">
        <w:rPr>
          <w:rFonts w:ascii="TimesNewRoman" w:eastAsia="TimesNewRoman" w:cs="TimesNewRoman" w:hint="eastAsia"/>
          <w:kern w:val="0"/>
          <w:sz w:val="23"/>
          <w:szCs w:val="23"/>
        </w:rPr>
        <w:t>/</w:t>
      </w:r>
      <w:proofErr w:type="spellStart"/>
      <w:r w:rsidR="006B7DBE">
        <w:rPr>
          <w:rFonts w:ascii="TimesNewRoman" w:eastAsia="TimesNewRoman" w:cs="TimesNewRoman" w:hint="eastAsia"/>
          <w:kern w:val="0"/>
          <w:sz w:val="23"/>
          <w:szCs w:val="23"/>
        </w:rPr>
        <w:t>R</w:t>
      </w:r>
      <w:r w:rsidR="006B7DBE" w:rsidRPr="00F57D46">
        <w:rPr>
          <w:rFonts w:ascii="TimesNewRoman" w:eastAsia="TimesNewRoman" w:cs="TimesNewRoman" w:hint="eastAsia"/>
          <w:kern w:val="0"/>
          <w:sz w:val="23"/>
          <w:szCs w:val="23"/>
          <w:vertAlign w:val="subscript"/>
        </w:rPr>
        <w:t>c</w:t>
      </w:r>
      <w:proofErr w:type="spellEnd"/>
      <w:r w:rsidR="006B7DBE">
        <w:rPr>
          <w:rFonts w:ascii="TimesNewRoman" w:eastAsia="TimesNewRoman" w:cs="TimesNewRoman" w:hint="eastAsia"/>
          <w:kern w:val="0"/>
          <w:sz w:val="23"/>
          <w:szCs w:val="23"/>
        </w:rPr>
        <w:t xml:space="preserve">] hops. </w:t>
      </w:r>
      <w:r w:rsidR="00DC75CC">
        <w:rPr>
          <w:rFonts w:ascii="TimesNewRoman" w:eastAsia="TimesNewRoman" w:cs="TimesNewRoman" w:hint="eastAsia"/>
          <w:kern w:val="0"/>
          <w:sz w:val="23"/>
          <w:szCs w:val="23"/>
        </w:rPr>
        <w:t xml:space="preserve">Since connectivity is </w:t>
      </w:r>
      <w:r w:rsidR="00DC75CC">
        <w:rPr>
          <w:rFonts w:ascii="TimesNewRoman" w:eastAsia="TimesNewRoman" w:cs="TimesNewRoman"/>
          <w:kern w:val="0"/>
          <w:sz w:val="23"/>
          <w:szCs w:val="23"/>
        </w:rPr>
        <w:t>always</w:t>
      </w:r>
      <w:r w:rsidR="00DC75CC">
        <w:rPr>
          <w:rFonts w:ascii="TimesNewRoman" w:eastAsia="TimesNewRoman" w:cs="TimesNewRoman" w:hint="eastAsia"/>
          <w:kern w:val="0"/>
          <w:sz w:val="23"/>
          <w:szCs w:val="23"/>
        </w:rPr>
        <w:t xml:space="preserve"> needed in WSN, h</w:t>
      </w:r>
      <w:r w:rsidR="00D229ED" w:rsidRPr="00D229ED">
        <w:rPr>
          <w:rFonts w:ascii="TimesNewRoman" w:eastAsia="TimesNewRoman" w:cs="TimesNewRoman"/>
          <w:kern w:val="0"/>
          <w:sz w:val="23"/>
          <w:szCs w:val="23"/>
        </w:rPr>
        <w:t xml:space="preserve">ereinafter, </w:t>
      </w:r>
      <w:r w:rsidR="00DC75CC">
        <w:rPr>
          <w:rFonts w:ascii="TimesNewRoman" w:eastAsia="TimesNewRoman" w:cs="TimesNewRoman"/>
          <w:kern w:val="0"/>
          <w:sz w:val="23"/>
          <w:szCs w:val="23"/>
        </w:rPr>
        <w:t>‘</w:t>
      </w:r>
      <w:r w:rsidR="00DC75CC">
        <w:rPr>
          <w:rFonts w:ascii="TimesNewRoman" w:eastAsia="TimesNewRoman" w:cs="TimesNewRoman" w:hint="eastAsia"/>
          <w:kern w:val="0"/>
          <w:sz w:val="23"/>
          <w:szCs w:val="23"/>
        </w:rPr>
        <w:t>coverage</w:t>
      </w:r>
      <w:r w:rsidR="00DC75CC">
        <w:rPr>
          <w:rFonts w:ascii="TimesNewRoman" w:eastAsia="TimesNewRoman" w:cs="TimesNewRoman"/>
          <w:kern w:val="0"/>
          <w:sz w:val="23"/>
          <w:szCs w:val="23"/>
        </w:rPr>
        <w:t>’</w:t>
      </w:r>
      <w:r w:rsidR="00DC75CC">
        <w:rPr>
          <w:rFonts w:ascii="TimesNewRoman" w:eastAsia="TimesNewRoman" w:cs="TimesNewRoman" w:hint="eastAsia"/>
          <w:kern w:val="0"/>
          <w:sz w:val="23"/>
          <w:szCs w:val="23"/>
        </w:rPr>
        <w:t xml:space="preserve"> always means </w:t>
      </w:r>
      <w:r w:rsidR="00DC75CC">
        <w:rPr>
          <w:rFonts w:ascii="TimesNewRoman" w:eastAsia="TimesNewRoman" w:cs="TimesNewRoman"/>
          <w:kern w:val="0"/>
          <w:sz w:val="23"/>
          <w:szCs w:val="23"/>
        </w:rPr>
        <w:t>connect</w:t>
      </w:r>
      <w:r w:rsidR="00DC75CC">
        <w:rPr>
          <w:rFonts w:ascii="TimesNewRoman" w:eastAsia="TimesNewRoman" w:cs="TimesNewRoman" w:hint="eastAsia"/>
          <w:kern w:val="0"/>
          <w:sz w:val="23"/>
          <w:szCs w:val="23"/>
        </w:rPr>
        <w:t xml:space="preserve">ed coverage for </w:t>
      </w:r>
      <w:r w:rsidR="00DA075F">
        <w:rPr>
          <w:rFonts w:ascii="TimesNewRoman" w:eastAsia="TimesNewRoman" w:cs="TimesNewRoman"/>
          <w:kern w:val="0"/>
          <w:sz w:val="23"/>
          <w:szCs w:val="23"/>
        </w:rPr>
        <w:t>simplicity</w:t>
      </w:r>
      <w:r w:rsidR="00DC75CC">
        <w:rPr>
          <w:rFonts w:ascii="TimesNewRoman" w:eastAsia="TimesNewRoman" w:cs="TimesNewRoman" w:hint="eastAsia"/>
          <w:kern w:val="0"/>
          <w:sz w:val="23"/>
          <w:szCs w:val="23"/>
        </w:rPr>
        <w:t xml:space="preserve">. </w:t>
      </w:r>
    </w:p>
    <w:p w:rsidR="00D9170B" w:rsidDel="000A384A" w:rsidRDefault="00D9170B" w:rsidP="00B64A9A">
      <w:pPr>
        <w:tabs>
          <w:tab w:val="num" w:pos="720"/>
        </w:tabs>
        <w:autoSpaceDE w:val="0"/>
        <w:autoSpaceDN w:val="0"/>
        <w:adjustRightInd w:val="0"/>
        <w:rPr>
          <w:del w:id="512" w:author="lxf" w:date="2010-05-12T11:50:00Z"/>
          <w:rFonts w:ascii="TimesNewRoman" w:eastAsia="TimesNewRoman" w:cs="TimesNewRoman"/>
          <w:kern w:val="0"/>
          <w:sz w:val="23"/>
          <w:szCs w:val="23"/>
        </w:rPr>
      </w:pPr>
    </w:p>
    <w:p w:rsidR="0022605C" w:rsidRPr="00B64A9A" w:rsidDel="000A384A" w:rsidRDefault="00305985" w:rsidP="00B64A9A">
      <w:pPr>
        <w:tabs>
          <w:tab w:val="num" w:pos="720"/>
        </w:tabs>
        <w:autoSpaceDE w:val="0"/>
        <w:autoSpaceDN w:val="0"/>
        <w:adjustRightInd w:val="0"/>
        <w:rPr>
          <w:del w:id="513" w:author="lxf" w:date="2010-05-12T11:50:00Z"/>
          <w:rFonts w:ascii="TimesNewRoman" w:eastAsia="TimesNewRoman" w:cs="TimesNewRoman"/>
          <w:kern w:val="0"/>
          <w:sz w:val="23"/>
          <w:szCs w:val="23"/>
        </w:rPr>
      </w:pPr>
      <w:moveFromRangeStart w:id="514" w:author="lxf" w:date="2010-05-08T13:54:00Z" w:name="move261090189"/>
      <w:moveFrom w:id="515" w:author="lxf" w:date="2010-05-08T13:54:00Z">
        <w:del w:id="516" w:author="lxf" w:date="2010-05-12T11:50:00Z">
          <w:r w:rsidDel="000A384A">
            <w:rPr>
              <w:rFonts w:ascii="TimesNewRoman" w:eastAsia="TimesNewRoman" w:cs="TimesNewRoman" w:hint="eastAsia"/>
              <w:kern w:val="0"/>
              <w:sz w:val="23"/>
              <w:szCs w:val="23"/>
            </w:rPr>
            <w:delText xml:space="preserve">Despite of </w:delText>
          </w:r>
          <w:r w:rsidR="00F57D46" w:rsidDel="000A384A">
            <w:rPr>
              <w:rFonts w:ascii="TimesNewRoman" w:eastAsia="TimesNewRoman" w:cs="TimesNewRoman" w:hint="eastAsia"/>
              <w:kern w:val="0"/>
              <w:sz w:val="23"/>
              <w:szCs w:val="23"/>
            </w:rPr>
            <w:delText xml:space="preserve">the </w:delText>
          </w:r>
          <w:r w:rsidR="00F57D46" w:rsidDel="000A384A">
            <w:rPr>
              <w:rFonts w:ascii="TimesNewRoman" w:eastAsia="TimesNewRoman" w:cs="TimesNewRoman"/>
              <w:kern w:val="0"/>
              <w:sz w:val="23"/>
              <w:szCs w:val="23"/>
            </w:rPr>
            <w:delText>aforementioned</w:delText>
          </w:r>
          <w:r w:rsidDel="000A384A">
            <w:rPr>
              <w:rFonts w:ascii="TimesNewRoman" w:eastAsia="TimesNewRoman" w:cs="TimesNewRoman" w:hint="eastAsia"/>
              <w:kern w:val="0"/>
              <w:sz w:val="23"/>
              <w:szCs w:val="23"/>
            </w:rPr>
            <w:delText xml:space="preserve"> </w:delText>
          </w:r>
          <w:r w:rsidR="00F55748" w:rsidDel="000A384A">
            <w:rPr>
              <w:rFonts w:ascii="TimesNewRoman" w:eastAsia="TimesNewRoman" w:cs="TimesNewRoman" w:hint="eastAsia"/>
              <w:kern w:val="0"/>
              <w:sz w:val="23"/>
              <w:szCs w:val="23"/>
            </w:rPr>
            <w:delText>protocols</w:delText>
          </w:r>
          <w:r w:rsidDel="000A384A">
            <w:rPr>
              <w:rFonts w:ascii="TimesNewRoman" w:eastAsia="TimesNewRoman" w:cs="TimesNewRoman" w:hint="eastAsia"/>
              <w:kern w:val="0"/>
              <w:sz w:val="23"/>
              <w:szCs w:val="23"/>
            </w:rPr>
            <w:delText xml:space="preserve"> proposed for WSN</w:delText>
          </w:r>
          <w:r w:rsidR="00A84D23" w:rsidDel="000A384A">
            <w:rPr>
              <w:rFonts w:ascii="TimesNewRoman" w:eastAsia="TimesNewRoman" w:cs="TimesNewRoman" w:hint="eastAsia"/>
              <w:kern w:val="0"/>
              <w:sz w:val="23"/>
              <w:szCs w:val="23"/>
            </w:rPr>
            <w:delText xml:space="preserve"> to ensure both coverage and connectivity</w:delText>
          </w:r>
          <w:r w:rsidDel="000A384A">
            <w:rPr>
              <w:rFonts w:ascii="TimesNewRoman" w:eastAsia="TimesNewRoman" w:cs="TimesNewRoman" w:hint="eastAsia"/>
              <w:kern w:val="0"/>
              <w:sz w:val="23"/>
              <w:szCs w:val="23"/>
            </w:rPr>
            <w:delText xml:space="preserve">, to </w:delText>
          </w:r>
          <w:r w:rsidR="00E72F7D" w:rsidDel="000A384A">
            <w:rPr>
              <w:rFonts w:ascii="TimesNewRoman" w:eastAsia="TimesNewRoman" w:cs="TimesNewRoman" w:hint="eastAsia"/>
              <w:kern w:val="0"/>
              <w:sz w:val="23"/>
              <w:szCs w:val="23"/>
            </w:rPr>
            <w:delText>the authors</w:delText>
          </w:r>
          <w:r w:rsidR="00E72F7D" w:rsidDel="000A384A">
            <w:rPr>
              <w:rFonts w:ascii="TimesNewRoman" w:eastAsia="TimesNewRoman" w:cs="TimesNewRoman"/>
              <w:kern w:val="0"/>
              <w:sz w:val="23"/>
              <w:szCs w:val="23"/>
            </w:rPr>
            <w:delText>’</w:delText>
          </w:r>
          <w:r w:rsidDel="000A384A">
            <w:rPr>
              <w:rFonts w:ascii="TimesNewRoman" w:eastAsia="TimesNewRoman" w:cs="TimesNewRoman" w:hint="eastAsia"/>
              <w:kern w:val="0"/>
              <w:sz w:val="23"/>
              <w:szCs w:val="23"/>
            </w:rPr>
            <w:delText xml:space="preserve"> best knowledge, none of them can be applied to a special monitoring area, structural health monitoring (SHM).</w:delText>
          </w:r>
        </w:del>
      </w:moveFrom>
    </w:p>
    <w:p w:rsidR="00B64A9A" w:rsidRPr="00F57D46" w:rsidDel="000A384A" w:rsidRDefault="00B64A9A" w:rsidP="00B64A9A">
      <w:pPr>
        <w:tabs>
          <w:tab w:val="num" w:pos="720"/>
        </w:tabs>
        <w:autoSpaceDE w:val="0"/>
        <w:autoSpaceDN w:val="0"/>
        <w:adjustRightInd w:val="0"/>
        <w:rPr>
          <w:del w:id="517" w:author="lxf" w:date="2010-05-12T11:50:00Z"/>
          <w:rFonts w:ascii="TimesNewRoman" w:eastAsia="TimesNewRoman" w:cs="TimesNewRoman"/>
          <w:kern w:val="0"/>
          <w:sz w:val="23"/>
          <w:szCs w:val="23"/>
        </w:rPr>
      </w:pPr>
    </w:p>
    <w:p w:rsidR="00AE21C5" w:rsidRPr="00F57D46" w:rsidDel="000A384A" w:rsidRDefault="00305985" w:rsidP="008B4E4E">
      <w:pPr>
        <w:autoSpaceDE w:val="0"/>
        <w:autoSpaceDN w:val="0"/>
        <w:adjustRightInd w:val="0"/>
        <w:rPr>
          <w:del w:id="518" w:author="lxf" w:date="2010-05-12T11:50:00Z"/>
          <w:rFonts w:ascii="TimesNewRoman" w:eastAsia="TimesNewRoman" w:cs="TimesNewRoman"/>
          <w:kern w:val="0"/>
          <w:sz w:val="23"/>
          <w:szCs w:val="23"/>
        </w:rPr>
      </w:pPr>
      <w:moveFrom w:id="519" w:author="lxf" w:date="2010-05-08T13:54:00Z">
        <w:del w:id="520" w:author="lxf" w:date="2010-05-12T11:50:00Z">
          <w:r w:rsidRPr="00F57D46" w:rsidDel="000A384A">
            <w:rPr>
              <w:rFonts w:ascii="TimesNewRoman" w:eastAsia="TimesNewRoman" w:cs="TimesNewRoman" w:hint="eastAsia"/>
              <w:kern w:val="0"/>
              <w:sz w:val="23"/>
              <w:szCs w:val="23"/>
            </w:rPr>
            <w:delText>T</w:delText>
          </w:r>
          <w:r w:rsidRPr="00F57D46" w:rsidDel="000A384A">
            <w:rPr>
              <w:rFonts w:ascii="TimesNewRoman" w:eastAsia="TimesNewRoman" w:cs="TimesNewRoman"/>
              <w:kern w:val="0"/>
              <w:sz w:val="23"/>
              <w:szCs w:val="23"/>
            </w:rPr>
            <w:delText>he objective of</w:delText>
          </w:r>
          <w:r w:rsidRPr="00F57D46" w:rsidDel="000A384A">
            <w:rPr>
              <w:rFonts w:ascii="TimesNewRoman" w:eastAsia="TimesNewRoman" w:cs="TimesNewRoman" w:hint="eastAsia"/>
              <w:kern w:val="0"/>
              <w:sz w:val="23"/>
              <w:szCs w:val="23"/>
            </w:rPr>
            <w:delText xml:space="preserve"> </w:delText>
          </w:r>
          <w:r w:rsidRPr="00F57D46" w:rsidDel="000A384A">
            <w:rPr>
              <w:rFonts w:ascii="TimesNewRoman" w:eastAsia="TimesNewRoman" w:cs="TimesNewRoman"/>
              <w:kern w:val="0"/>
              <w:sz w:val="23"/>
              <w:szCs w:val="23"/>
            </w:rPr>
            <w:delText>SHM</w:delText>
          </w:r>
          <w:r w:rsidRPr="00F57D46" w:rsidDel="000A384A">
            <w:rPr>
              <w:rFonts w:ascii="TimesNewRoman" w:eastAsia="TimesNewRoman" w:cs="TimesNewRoman" w:hint="eastAsia"/>
              <w:kern w:val="0"/>
              <w:sz w:val="23"/>
              <w:szCs w:val="23"/>
            </w:rPr>
            <w:delText xml:space="preserve"> is to </w:delText>
          </w:r>
          <w:r w:rsidRPr="00F57D46" w:rsidDel="000A384A">
            <w:rPr>
              <w:rFonts w:ascii="TimesNewRoman" w:eastAsia="TimesNewRoman" w:cs="TimesNewRoman"/>
              <w:kern w:val="0"/>
              <w:sz w:val="23"/>
              <w:szCs w:val="23"/>
            </w:rPr>
            <w:delText xml:space="preserve">monitor the integrity of </w:delText>
          </w:r>
          <w:r w:rsidR="00260F43" w:rsidRPr="00F57D46" w:rsidDel="000A384A">
            <w:rPr>
              <w:rFonts w:ascii="TimesNewRoman" w:eastAsia="TimesNewRoman" w:cs="TimesNewRoman"/>
              <w:kern w:val="0"/>
              <w:sz w:val="23"/>
              <w:szCs w:val="23"/>
            </w:rPr>
            <w:delText>structures and pinpoint</w:delText>
          </w:r>
          <w:r w:rsidRPr="00F57D46" w:rsidDel="000A384A">
            <w:rPr>
              <w:rFonts w:ascii="TimesNewRoman" w:eastAsia="TimesNewRoman" w:cs="TimesNewRoman" w:hint="eastAsia"/>
              <w:kern w:val="0"/>
              <w:sz w:val="23"/>
              <w:szCs w:val="23"/>
            </w:rPr>
            <w:delText xml:space="preserve"> </w:delText>
          </w:r>
          <w:r w:rsidRPr="00F57D46" w:rsidDel="000A384A">
            <w:rPr>
              <w:rFonts w:ascii="TimesNewRoman" w:eastAsia="TimesNewRoman" w:cs="TimesNewRoman"/>
              <w:kern w:val="0"/>
              <w:sz w:val="23"/>
              <w:szCs w:val="23"/>
            </w:rPr>
            <w:delText xml:space="preserve">the existence and location of </w:delText>
          </w:r>
          <w:r w:rsidRPr="00F57D46" w:rsidDel="000A384A">
            <w:rPr>
              <w:rFonts w:ascii="TimesNewRoman" w:eastAsia="TimesNewRoman" w:cs="TimesNewRoman" w:hint="eastAsia"/>
              <w:kern w:val="0"/>
              <w:sz w:val="23"/>
              <w:szCs w:val="23"/>
            </w:rPr>
            <w:delText>possible</w:delText>
          </w:r>
          <w:r w:rsidRPr="00F57D46" w:rsidDel="000A384A">
            <w:rPr>
              <w:rFonts w:ascii="TimesNewRoman" w:eastAsia="TimesNewRoman" w:cs="TimesNewRoman"/>
              <w:kern w:val="0"/>
              <w:sz w:val="23"/>
              <w:szCs w:val="23"/>
            </w:rPr>
            <w:delText xml:space="preserve"> damage</w:delText>
          </w:r>
          <w:r w:rsidRPr="00F57D46" w:rsidDel="000A384A">
            <w:rPr>
              <w:rFonts w:ascii="TimesNewRoman" w:eastAsia="TimesNewRoman" w:cs="TimesNewRoman" w:hint="eastAsia"/>
              <w:kern w:val="0"/>
              <w:sz w:val="23"/>
              <w:szCs w:val="23"/>
            </w:rPr>
            <w:delText xml:space="preserve">. </w:delText>
          </w:r>
          <w:r w:rsidR="00336B40" w:rsidRPr="00F57D46" w:rsidDel="000A384A">
            <w:rPr>
              <w:rFonts w:ascii="TimesNewRoman" w:eastAsia="TimesNewRoman" w:cs="TimesNewRoman" w:hint="eastAsia"/>
              <w:kern w:val="0"/>
              <w:sz w:val="23"/>
              <w:szCs w:val="23"/>
            </w:rPr>
            <w:delText>D</w:delText>
          </w:r>
          <w:r w:rsidR="001B265E" w:rsidRPr="00F57D46" w:rsidDel="000A384A">
            <w:rPr>
              <w:rFonts w:ascii="TimesNewRoman" w:eastAsia="TimesNewRoman" w:cs="TimesNewRoman" w:hint="eastAsia"/>
              <w:kern w:val="0"/>
              <w:sz w:val="23"/>
              <w:szCs w:val="23"/>
            </w:rPr>
            <w:delText xml:space="preserve">amage is the change of </w:delText>
          </w:r>
          <w:r w:rsidR="001B265E" w:rsidRPr="00F57D46" w:rsidDel="000A384A">
            <w:rPr>
              <w:rFonts w:ascii="TimesNewRoman" w:eastAsia="TimesNewRoman" w:cs="TimesNewRoman"/>
              <w:kern w:val="0"/>
              <w:sz w:val="23"/>
              <w:szCs w:val="23"/>
            </w:rPr>
            <w:delText>internal properties of the structure (mass,</w:delText>
          </w:r>
          <w:r w:rsidR="001B265E" w:rsidRPr="00F57D46" w:rsidDel="000A384A">
            <w:rPr>
              <w:rFonts w:ascii="TimesNewRoman" w:eastAsia="TimesNewRoman" w:cs="TimesNewRoman" w:hint="eastAsia"/>
              <w:kern w:val="0"/>
              <w:sz w:val="23"/>
              <w:szCs w:val="23"/>
            </w:rPr>
            <w:delText xml:space="preserve"> </w:delText>
          </w:r>
          <w:r w:rsidR="001B265E" w:rsidRPr="00F57D46" w:rsidDel="000A384A">
            <w:rPr>
              <w:rFonts w:ascii="TimesNewRoman" w:eastAsia="TimesNewRoman" w:cs="TimesNewRoman"/>
              <w:kern w:val="0"/>
              <w:sz w:val="23"/>
              <w:szCs w:val="23"/>
            </w:rPr>
            <w:delText>damping, stiffness)</w:delText>
          </w:r>
          <w:r w:rsidR="001B265E" w:rsidRPr="00F57D46" w:rsidDel="000A384A">
            <w:rPr>
              <w:rFonts w:ascii="TimesNewRoman" w:eastAsia="TimesNewRoman" w:cs="TimesNewRoman" w:hint="eastAsia"/>
              <w:kern w:val="0"/>
              <w:sz w:val="23"/>
              <w:szCs w:val="23"/>
            </w:rPr>
            <w:delText xml:space="preserve"> and the detection of damage is not as straightforward as the intruder detection in battlefield surveillance or fire detection in </w:delText>
          </w:r>
          <w:r w:rsidR="001B265E" w:rsidRPr="00F57D46" w:rsidDel="000A384A">
            <w:rPr>
              <w:rFonts w:ascii="TimesNewRoman" w:eastAsia="TimesNewRoman" w:cs="TimesNewRoman"/>
              <w:kern w:val="0"/>
              <w:sz w:val="23"/>
              <w:szCs w:val="23"/>
            </w:rPr>
            <w:delText>environment</w:delText>
          </w:r>
          <w:r w:rsidR="001B265E" w:rsidRPr="00F57D46" w:rsidDel="000A384A">
            <w:rPr>
              <w:rFonts w:ascii="TimesNewRoman" w:eastAsia="TimesNewRoman" w:cs="TimesNewRoman" w:hint="eastAsia"/>
              <w:kern w:val="0"/>
              <w:sz w:val="23"/>
              <w:szCs w:val="23"/>
            </w:rPr>
            <w:delText xml:space="preserve"> monitoring</w:delText>
          </w:r>
          <w:r w:rsidR="00E038D0" w:rsidRPr="00F57D46" w:rsidDel="000A384A">
            <w:rPr>
              <w:rFonts w:ascii="TimesNewRoman" w:eastAsia="TimesNewRoman" w:cs="TimesNewRoman" w:hint="eastAsia"/>
              <w:kern w:val="0"/>
              <w:sz w:val="23"/>
              <w:szCs w:val="23"/>
            </w:rPr>
            <w:delText xml:space="preserve">, where sensors can directly give 0/1 information to indicate the </w:delText>
          </w:r>
          <w:r w:rsidR="00E038D0" w:rsidRPr="00F57D46" w:rsidDel="000A384A">
            <w:rPr>
              <w:rFonts w:ascii="TimesNewRoman" w:eastAsia="TimesNewRoman" w:cs="TimesNewRoman"/>
              <w:kern w:val="0"/>
              <w:sz w:val="23"/>
              <w:szCs w:val="23"/>
            </w:rPr>
            <w:delText>occurrence</w:delText>
          </w:r>
          <w:r w:rsidR="00E038D0" w:rsidRPr="00F57D46" w:rsidDel="000A384A">
            <w:rPr>
              <w:rFonts w:ascii="TimesNewRoman" w:eastAsia="TimesNewRoman" w:cs="TimesNewRoman" w:hint="eastAsia"/>
              <w:kern w:val="0"/>
              <w:sz w:val="23"/>
              <w:szCs w:val="23"/>
            </w:rPr>
            <w:delText xml:space="preserve"> of event. </w:delText>
          </w:r>
          <w:r w:rsidR="001B265E" w:rsidRPr="00F57D46" w:rsidDel="000A384A">
            <w:rPr>
              <w:rFonts w:ascii="TimesNewRoman" w:eastAsia="TimesNewRoman" w:cs="TimesNewRoman" w:hint="eastAsia"/>
              <w:kern w:val="0"/>
              <w:sz w:val="23"/>
              <w:szCs w:val="23"/>
            </w:rPr>
            <w:delText>Me</w:delText>
          </w:r>
          <w:r w:rsidR="008B4E4E" w:rsidRPr="00F57D46" w:rsidDel="000A384A">
            <w:rPr>
              <w:rFonts w:ascii="TimesNewRoman" w:eastAsia="TimesNewRoman" w:cs="TimesNewRoman" w:hint="eastAsia"/>
              <w:kern w:val="0"/>
              <w:sz w:val="23"/>
              <w:szCs w:val="23"/>
            </w:rPr>
            <w:delText>thods</w:delText>
          </w:r>
          <w:r w:rsidRPr="00F57D46" w:rsidDel="000A384A">
            <w:rPr>
              <w:rFonts w:ascii="TimesNewRoman" w:eastAsia="TimesNewRoman" w:cs="TimesNewRoman"/>
              <w:kern w:val="0"/>
              <w:sz w:val="23"/>
              <w:szCs w:val="23"/>
            </w:rPr>
            <w:delText xml:space="preserve"> </w:delText>
          </w:r>
          <w:r w:rsidRPr="00F57D46" w:rsidDel="000A384A">
            <w:rPr>
              <w:rFonts w:ascii="TimesNewRoman" w:eastAsia="TimesNewRoman" w:cs="TimesNewRoman" w:hint="eastAsia"/>
              <w:kern w:val="0"/>
              <w:sz w:val="23"/>
              <w:szCs w:val="23"/>
            </w:rPr>
            <w:delText xml:space="preserve">used in SHM </w:delText>
          </w:r>
          <w:r w:rsidRPr="00F57D46" w:rsidDel="000A384A">
            <w:rPr>
              <w:rFonts w:ascii="TimesNewRoman" w:eastAsia="TimesNewRoman" w:cs="TimesNewRoman"/>
              <w:kern w:val="0"/>
              <w:sz w:val="23"/>
              <w:szCs w:val="23"/>
            </w:rPr>
            <w:delText xml:space="preserve">can be classified into </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local </w:delText>
          </w:r>
          <w:r w:rsidR="008B4E4E" w:rsidRPr="00F57D46" w:rsidDel="000A384A">
            <w:rPr>
              <w:rFonts w:ascii="TimesNewRoman" w:eastAsia="TimesNewRoman" w:cs="TimesNewRoman" w:hint="eastAsia"/>
              <w:kern w:val="0"/>
              <w:sz w:val="23"/>
              <w:szCs w:val="23"/>
            </w:rPr>
            <w:delText>techniques</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 and </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global </w:delText>
          </w:r>
          <w:r w:rsidR="008B4E4E" w:rsidRPr="00F57D46" w:rsidDel="000A384A">
            <w:rPr>
              <w:rFonts w:ascii="TimesNewRoman" w:eastAsia="TimesNewRoman" w:cs="TimesNewRoman" w:hint="eastAsia"/>
              <w:kern w:val="0"/>
              <w:sz w:val="23"/>
              <w:szCs w:val="23"/>
            </w:rPr>
            <w:delText>technique</w:delText>
          </w:r>
          <w:r w:rsidRPr="00F57D46" w:rsidDel="000A384A">
            <w:rPr>
              <w:rFonts w:ascii="TimesNewRoman" w:eastAsia="TimesNewRoman" w:cs="TimesNewRoman"/>
              <w:kern w:val="0"/>
              <w:sz w:val="23"/>
              <w:szCs w:val="23"/>
            </w:rPr>
            <w:delText>s</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 </w:delText>
          </w:r>
          <w:r w:rsidR="008B4E4E" w:rsidRPr="00F57D46" w:rsidDel="000A384A">
            <w:rPr>
              <w:rFonts w:ascii="TimesNewRoman" w:eastAsia="TimesNewRoman" w:cs="TimesNewRoman" w:hint="eastAsia"/>
              <w:kern w:val="0"/>
              <w:sz w:val="23"/>
              <w:szCs w:val="23"/>
            </w:rPr>
            <w:delText>[</w:delText>
          </w:r>
          <w:r w:rsidR="008B4E4E" w:rsidRPr="00F57D46" w:rsidDel="000A384A">
            <w:rPr>
              <w:rFonts w:ascii="TimesNewRoman" w:eastAsia="TimesNewRoman" w:cs="TimesNewRoman"/>
              <w:kern w:val="0"/>
              <w:sz w:val="23"/>
              <w:szCs w:val="23"/>
            </w:rPr>
            <w:endnoteReference w:id="11"/>
          </w:r>
          <w:r w:rsidR="008B4E4E" w:rsidRPr="00F57D46" w:rsidDel="000A384A">
            <w:rPr>
              <w:rFonts w:ascii="TimesNewRoman" w:eastAsia="TimesNewRoman" w:cs="TimesNewRoman" w:hint="eastAsia"/>
              <w:kern w:val="0"/>
              <w:sz w:val="23"/>
              <w:szCs w:val="23"/>
            </w:rPr>
            <w:delText>]</w:delText>
          </w:r>
          <w:r w:rsidR="008B4E4E"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 </w:delText>
          </w:r>
          <w:r w:rsidR="008600DA" w:rsidRPr="00F57D46" w:rsidDel="000A384A">
            <w:rPr>
              <w:rFonts w:ascii="TimesNewRoman" w:eastAsia="TimesNewRoman" w:cs="TimesNewRoman" w:hint="eastAsia"/>
              <w:kern w:val="0"/>
              <w:sz w:val="23"/>
              <w:szCs w:val="23"/>
            </w:rPr>
            <w:delText>Techniques</w:delText>
          </w:r>
          <w:r w:rsidRPr="00F57D46" w:rsidDel="000A384A">
            <w:rPr>
              <w:rFonts w:ascii="TimesNewRoman" w:eastAsia="TimesNewRoman" w:cs="TimesNewRoman"/>
              <w:kern w:val="0"/>
              <w:sz w:val="23"/>
              <w:szCs w:val="23"/>
            </w:rPr>
            <w:delText xml:space="preserve"> such as visual</w:delText>
          </w:r>
          <w:r w:rsidR="00260F43" w:rsidRPr="00F57D46" w:rsidDel="000A384A">
            <w:rPr>
              <w:rFonts w:ascii="TimesNewRoman" w:eastAsia="TimesNewRoman" w:cs="TimesNewRoman" w:hint="eastAsia"/>
              <w:kern w:val="0"/>
              <w:sz w:val="23"/>
              <w:szCs w:val="23"/>
            </w:rPr>
            <w:delText xml:space="preserve"> </w:delText>
          </w:r>
          <w:r w:rsidR="00AE21C5" w:rsidRPr="00F57D46" w:rsidDel="000A384A">
            <w:rPr>
              <w:rFonts w:ascii="TimesNewRoman" w:eastAsia="TimesNewRoman" w:cs="TimesNewRoman" w:hint="eastAsia"/>
              <w:kern w:val="0"/>
              <w:sz w:val="23"/>
              <w:szCs w:val="23"/>
            </w:rPr>
            <w:delText>inspection</w:delText>
          </w:r>
          <w:r w:rsidR="00260F43" w:rsidRPr="00F57D46" w:rsidDel="000A384A">
            <w:rPr>
              <w:rFonts w:ascii="TimesNewRoman" w:eastAsia="TimesNewRoman" w:cs="TimesNewRoman"/>
              <w:kern w:val="0"/>
              <w:sz w:val="23"/>
              <w:szCs w:val="23"/>
            </w:rPr>
            <w:delText>, acoustic</w:delText>
          </w:r>
          <w:r w:rsidR="00260F43" w:rsidRPr="00F57D46" w:rsidDel="000A384A">
            <w:rPr>
              <w:rFonts w:ascii="TimesNewRoman" w:eastAsia="TimesNewRoman" w:cs="TimesNewRoman" w:hint="eastAsia"/>
              <w:kern w:val="0"/>
              <w:sz w:val="23"/>
              <w:szCs w:val="23"/>
            </w:rPr>
            <w:delText xml:space="preserve"> or </w:delText>
          </w:r>
          <w:r w:rsidR="00260F43" w:rsidRPr="00F57D46" w:rsidDel="000A384A">
            <w:rPr>
              <w:rFonts w:ascii="TimesNewRoman" w:eastAsia="TimesNewRoman" w:cs="TimesNewRoman"/>
              <w:kern w:val="0"/>
              <w:sz w:val="23"/>
              <w:szCs w:val="23"/>
            </w:rPr>
            <w:delText>ultrasonic</w:delText>
          </w:r>
          <w:r w:rsidR="00260F43" w:rsidRPr="00F57D46" w:rsidDel="000A384A">
            <w:rPr>
              <w:rFonts w:ascii="TimesNewRoman" w:eastAsia="TimesNewRoman" w:cs="TimesNewRoman" w:hint="eastAsia"/>
              <w:kern w:val="0"/>
              <w:sz w:val="23"/>
              <w:szCs w:val="23"/>
            </w:rPr>
            <w:delText xml:space="preserve"> methods,</w:delText>
          </w:r>
          <w:r w:rsidRPr="00F57D46" w:rsidDel="000A384A">
            <w:rPr>
              <w:rFonts w:ascii="TimesNewRoman" w:eastAsia="TimesNewRoman" w:cs="TimesNewRoman"/>
              <w:kern w:val="0"/>
              <w:sz w:val="23"/>
              <w:szCs w:val="23"/>
            </w:rPr>
            <w:delText xml:space="preserve"> </w:delText>
          </w:r>
          <w:r w:rsidR="00260F43" w:rsidRPr="00F57D46" w:rsidDel="000A384A">
            <w:rPr>
              <w:rFonts w:ascii="TimesNewRoman" w:eastAsia="TimesNewRoman" w:cs="TimesNewRoman"/>
              <w:kern w:val="0"/>
              <w:sz w:val="23"/>
              <w:szCs w:val="23"/>
            </w:rPr>
            <w:delText xml:space="preserve">magnetic </w:delText>
          </w:r>
          <w:r w:rsidR="00260F43" w:rsidRPr="00F57D46" w:rsidDel="000A384A">
            <w:rPr>
              <w:rFonts w:ascii="TimesNewRoman" w:eastAsia="TimesNewRoman" w:cs="TimesNewRoman" w:hint="eastAsia"/>
              <w:kern w:val="0"/>
              <w:sz w:val="23"/>
              <w:szCs w:val="23"/>
            </w:rPr>
            <w:delText xml:space="preserve">field methods, eddy current methods, or thermal field methods </w:delText>
          </w:r>
          <w:r w:rsidRPr="00F57D46" w:rsidDel="000A384A">
            <w:rPr>
              <w:rFonts w:ascii="TimesNewRoman" w:eastAsia="TimesNewRoman" w:cs="TimesNewRoman"/>
              <w:kern w:val="0"/>
              <w:sz w:val="23"/>
              <w:szCs w:val="23"/>
            </w:rPr>
            <w:delText xml:space="preserve">are local in nature and therefore are called </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local </w:delText>
          </w:r>
          <w:r w:rsidR="008B4E4E" w:rsidRPr="00F57D46" w:rsidDel="000A384A">
            <w:rPr>
              <w:rFonts w:ascii="TimesNewRoman" w:eastAsia="TimesNewRoman" w:cs="TimesNewRoman" w:hint="eastAsia"/>
              <w:kern w:val="0"/>
              <w:sz w:val="23"/>
              <w:szCs w:val="23"/>
            </w:rPr>
            <w:delText>technique</w:delText>
          </w:r>
          <w:r w:rsidRPr="00F57D46" w:rsidDel="000A384A">
            <w:rPr>
              <w:rFonts w:ascii="TimesNewRoman" w:eastAsia="TimesNewRoman" w:cs="TimesNewRoman"/>
              <w:kern w:val="0"/>
              <w:sz w:val="23"/>
              <w:szCs w:val="23"/>
            </w:rPr>
            <w:delText>s</w:delText>
          </w:r>
          <w:r w:rsidRPr="00F57D46" w:rsidDel="000A384A">
            <w:rPr>
              <w:rFonts w:ascii="TimesNewRoman" w:eastAsia="TimesNewRoman" w:cs="TimesNewRoman"/>
              <w:kern w:val="0"/>
              <w:sz w:val="23"/>
              <w:szCs w:val="23"/>
            </w:rPr>
            <w:delText>’</w:delText>
          </w:r>
          <w:r w:rsidRPr="00F57D46" w:rsidDel="000A384A">
            <w:rPr>
              <w:rFonts w:ascii="TimesNewRoman" w:eastAsia="TimesNewRoman" w:cs="TimesNewRoman"/>
              <w:kern w:val="0"/>
              <w:sz w:val="23"/>
              <w:szCs w:val="23"/>
            </w:rPr>
            <w:delText xml:space="preserve">. </w:delText>
          </w:r>
          <w:r w:rsidR="008743B8" w:rsidRPr="00F57D46" w:rsidDel="000A384A">
            <w:rPr>
              <w:rFonts w:ascii="TimesNewRoman" w:eastAsia="TimesNewRoman" w:cs="TimesNewRoman" w:hint="eastAsia"/>
              <w:kern w:val="0"/>
              <w:sz w:val="23"/>
              <w:szCs w:val="23"/>
            </w:rPr>
            <w:delText>T</w:delText>
          </w:r>
          <w:r w:rsidR="0080313C" w:rsidRPr="00F57D46" w:rsidDel="000A384A">
            <w:rPr>
              <w:rFonts w:ascii="TimesNewRoman" w:eastAsia="TimesNewRoman" w:cs="TimesNewRoman" w:hint="eastAsia"/>
              <w:kern w:val="0"/>
              <w:sz w:val="23"/>
              <w:szCs w:val="23"/>
            </w:rPr>
            <w:delText xml:space="preserve">he local </w:delText>
          </w:r>
          <w:r w:rsidR="0080313C" w:rsidRPr="00F57D46" w:rsidDel="000A384A">
            <w:rPr>
              <w:rFonts w:ascii="TimesNewRoman" w:eastAsia="TimesNewRoman" w:cs="TimesNewRoman"/>
              <w:kern w:val="0"/>
              <w:sz w:val="23"/>
              <w:szCs w:val="23"/>
            </w:rPr>
            <w:delText>techniques</w:delText>
          </w:r>
          <w:r w:rsidR="0080313C" w:rsidRPr="00F57D46" w:rsidDel="000A384A">
            <w:rPr>
              <w:rFonts w:ascii="TimesNewRoman" w:eastAsia="TimesNewRoman" w:cs="TimesNewRoman" w:hint="eastAsia"/>
              <w:kern w:val="0"/>
              <w:sz w:val="23"/>
              <w:szCs w:val="23"/>
            </w:rPr>
            <w:delText xml:space="preserve"> </w:delText>
          </w:r>
          <w:r w:rsidR="008B4E4E" w:rsidRPr="00F57D46" w:rsidDel="000A384A">
            <w:rPr>
              <w:rFonts w:ascii="TimesNewRoman" w:eastAsia="TimesNewRoman" w:cs="TimesNewRoman" w:hint="eastAsia"/>
              <w:kern w:val="0"/>
              <w:sz w:val="23"/>
              <w:szCs w:val="23"/>
            </w:rPr>
            <w:delText xml:space="preserve">require expensive </w:delText>
          </w:r>
          <w:r w:rsidR="008743B8" w:rsidRPr="00F57D46" w:rsidDel="000A384A">
            <w:rPr>
              <w:rFonts w:ascii="TimesNewRoman" w:eastAsia="TimesNewRoman" w:cs="TimesNewRoman"/>
              <w:kern w:val="0"/>
              <w:sz w:val="23"/>
              <w:szCs w:val="23"/>
            </w:rPr>
            <w:delText>hand-held instruments (e.g. X-ray machines)</w:delText>
          </w:r>
          <w:r w:rsidR="008743B8" w:rsidRPr="00F57D46" w:rsidDel="000A384A">
            <w:rPr>
              <w:rFonts w:ascii="TimesNewRoman" w:eastAsia="TimesNewRoman" w:cs="TimesNewRoman" w:hint="eastAsia"/>
              <w:kern w:val="0"/>
              <w:sz w:val="23"/>
              <w:szCs w:val="23"/>
            </w:rPr>
            <w:delText xml:space="preserve"> </w:delText>
          </w:r>
          <w:r w:rsidR="008743B8" w:rsidRPr="00F57D46" w:rsidDel="000A384A">
            <w:rPr>
              <w:rFonts w:ascii="TimesNewRoman" w:eastAsia="TimesNewRoman" w:cs="TimesNewRoman"/>
              <w:kern w:val="0"/>
              <w:sz w:val="23"/>
              <w:szCs w:val="23"/>
            </w:rPr>
            <w:delText xml:space="preserve">and remote-installed or hand-carried sensors to which </w:delText>
          </w:r>
          <w:r w:rsidR="008B4E4E" w:rsidRPr="00F57D46" w:rsidDel="000A384A">
            <w:rPr>
              <w:rFonts w:ascii="TimesNewRoman" w:eastAsia="TimesNewRoman" w:cs="TimesNewRoman" w:hint="eastAsia"/>
              <w:kern w:val="0"/>
              <w:sz w:val="23"/>
              <w:szCs w:val="23"/>
            </w:rPr>
            <w:delText>i</w:delText>
          </w:r>
          <w:r w:rsidR="008743B8" w:rsidRPr="00F57D46" w:rsidDel="000A384A">
            <w:rPr>
              <w:rFonts w:ascii="TimesNewRoman" w:eastAsia="TimesNewRoman" w:cs="TimesNewRoman"/>
              <w:kern w:val="0"/>
              <w:sz w:val="23"/>
              <w:szCs w:val="23"/>
            </w:rPr>
            <w:delText>nstruments are connected. Data is captured</w:delText>
          </w:r>
          <w:r w:rsidR="008B4E4E" w:rsidRPr="00F57D46" w:rsidDel="000A384A">
            <w:rPr>
              <w:rFonts w:ascii="TimesNewRoman" w:eastAsia="TimesNewRoman" w:cs="TimesNewRoman" w:hint="eastAsia"/>
              <w:kern w:val="0"/>
              <w:sz w:val="23"/>
              <w:szCs w:val="23"/>
            </w:rPr>
            <w:delText xml:space="preserve"> </w:delText>
          </w:r>
          <w:r w:rsidR="008743B8" w:rsidRPr="00F57D46" w:rsidDel="000A384A">
            <w:rPr>
              <w:rFonts w:ascii="TimesNewRoman" w:eastAsia="TimesNewRoman" w:cs="TimesNewRoman"/>
              <w:kern w:val="0"/>
              <w:sz w:val="23"/>
              <w:szCs w:val="23"/>
            </w:rPr>
            <w:delText>locally in the hand-held device for transport back to a central repository for analysis</w:delText>
          </w:r>
          <w:r w:rsidR="0080313C" w:rsidRPr="00F57D46" w:rsidDel="000A384A">
            <w:rPr>
              <w:rFonts w:ascii="TimesNewRoman" w:eastAsia="TimesNewRoman" w:cs="TimesNewRoman" w:hint="eastAsia"/>
              <w:kern w:val="0"/>
              <w:sz w:val="23"/>
              <w:szCs w:val="23"/>
            </w:rPr>
            <w:delText xml:space="preserve">. </w:delText>
          </w:r>
          <w:r w:rsidR="00336B40" w:rsidRPr="00F57D46" w:rsidDel="000A384A">
            <w:rPr>
              <w:rFonts w:ascii="TimesNewRoman" w:eastAsia="TimesNewRoman" w:cs="TimesNewRoman"/>
              <w:kern w:val="0"/>
              <w:sz w:val="23"/>
              <w:szCs w:val="23"/>
            </w:rPr>
            <w:delText>Local</w:delText>
          </w:r>
          <w:r w:rsidR="00336B40" w:rsidRPr="00F57D46" w:rsidDel="000A384A">
            <w:rPr>
              <w:rFonts w:ascii="TimesNewRoman" w:eastAsia="TimesNewRoman" w:cs="TimesNewRoman" w:hint="eastAsia"/>
              <w:kern w:val="0"/>
              <w:sz w:val="23"/>
              <w:szCs w:val="23"/>
            </w:rPr>
            <w:delText xml:space="preserve"> techniques</w:delText>
          </w:r>
          <w:r w:rsidR="008B4E4E" w:rsidRPr="00F57D46" w:rsidDel="000A384A">
            <w:rPr>
              <w:rFonts w:ascii="TimesNewRoman" w:eastAsia="TimesNewRoman" w:cs="TimesNewRoman"/>
              <w:kern w:val="0"/>
              <w:sz w:val="23"/>
              <w:szCs w:val="23"/>
            </w:rPr>
            <w:delText xml:space="preserve"> are effective in </w:delText>
          </w:r>
          <w:r w:rsidR="008B4E4E" w:rsidRPr="00F57D46" w:rsidDel="000A384A">
            <w:rPr>
              <w:rFonts w:ascii="TimesNewRoman" w:eastAsia="TimesNewRoman" w:cs="TimesNewRoman" w:hint="eastAsia"/>
              <w:kern w:val="0"/>
              <w:sz w:val="23"/>
              <w:szCs w:val="23"/>
            </w:rPr>
            <w:delText>some</w:delText>
          </w:r>
          <w:r w:rsidR="008B4E4E" w:rsidRPr="00F57D46" w:rsidDel="000A384A">
            <w:rPr>
              <w:rFonts w:ascii="TimesNewRoman" w:eastAsia="TimesNewRoman" w:cs="TimesNewRoman"/>
              <w:kern w:val="0"/>
              <w:sz w:val="23"/>
              <w:szCs w:val="23"/>
            </w:rPr>
            <w:delText xml:space="preserve"> applications yet have large limitations: they require that the vicinity of the damage is known a-priori and the portion of the structure being inspected is readily accessible.</w:delText>
          </w:r>
          <w:r w:rsidR="008B4E4E" w:rsidRPr="00F57D46" w:rsidDel="000A384A">
            <w:rPr>
              <w:rFonts w:ascii="TimesNewRoman" w:eastAsia="TimesNewRoman" w:cs="TimesNewRoman" w:hint="eastAsia"/>
              <w:kern w:val="0"/>
              <w:sz w:val="23"/>
              <w:szCs w:val="23"/>
            </w:rPr>
            <w:delText xml:space="preserve"> These limitations, along with the expensive equipments and requirement of experienced testers make the local techniques </w:delText>
          </w:r>
          <w:r w:rsidR="00336B40" w:rsidRPr="00F57D46" w:rsidDel="000A384A">
            <w:rPr>
              <w:rFonts w:ascii="TimesNewRoman" w:eastAsia="TimesNewRoman" w:cs="TimesNewRoman" w:hint="eastAsia"/>
              <w:kern w:val="0"/>
              <w:sz w:val="23"/>
              <w:szCs w:val="23"/>
            </w:rPr>
            <w:delText>un</w:delText>
          </w:r>
          <w:r w:rsidR="008B4E4E" w:rsidRPr="00F57D46" w:rsidDel="000A384A">
            <w:rPr>
              <w:rFonts w:ascii="TimesNewRoman" w:eastAsia="TimesNewRoman" w:cs="TimesNewRoman" w:hint="eastAsia"/>
              <w:kern w:val="0"/>
              <w:sz w:val="23"/>
              <w:szCs w:val="23"/>
            </w:rPr>
            <w:delText xml:space="preserve">suitable to be implemented using WSN. </w:delText>
          </w:r>
          <w:r w:rsidR="00336B40" w:rsidRPr="00F57D46" w:rsidDel="000A384A">
            <w:rPr>
              <w:rFonts w:ascii="TimesNewRoman" w:eastAsia="TimesNewRoman" w:cs="TimesNewRoman" w:hint="eastAsia"/>
              <w:kern w:val="0"/>
              <w:sz w:val="23"/>
              <w:szCs w:val="23"/>
            </w:rPr>
            <w:delText>Therefore, the local techniques are not considered in this paper.</w:delText>
          </w:r>
        </w:del>
      </w:moveFrom>
    </w:p>
    <w:p w:rsidR="00AE21C5" w:rsidRPr="00F57D46" w:rsidDel="000A384A" w:rsidRDefault="00AE21C5" w:rsidP="00AE21C5">
      <w:pPr>
        <w:autoSpaceDE w:val="0"/>
        <w:autoSpaceDN w:val="0"/>
        <w:adjustRightInd w:val="0"/>
        <w:rPr>
          <w:del w:id="524" w:author="lxf" w:date="2010-05-12T11:50:00Z"/>
          <w:rFonts w:ascii="TimesNewRoman" w:eastAsia="TimesNewRoman" w:cs="TimesNewRoman"/>
          <w:kern w:val="0"/>
          <w:sz w:val="23"/>
          <w:szCs w:val="23"/>
        </w:rPr>
      </w:pPr>
    </w:p>
    <w:p w:rsidR="00260F43" w:rsidRPr="00F57D46" w:rsidDel="000A384A" w:rsidRDefault="00305985" w:rsidP="00AE21C5">
      <w:pPr>
        <w:autoSpaceDE w:val="0"/>
        <w:autoSpaceDN w:val="0"/>
        <w:adjustRightInd w:val="0"/>
        <w:rPr>
          <w:del w:id="525" w:author="lxf" w:date="2010-05-12T11:50:00Z"/>
          <w:rFonts w:ascii="TimesNewRoman" w:eastAsia="TimesNewRoman" w:cs="TimesNewRoman"/>
          <w:kern w:val="0"/>
          <w:sz w:val="23"/>
          <w:szCs w:val="23"/>
        </w:rPr>
      </w:pPr>
      <w:moveFrom w:id="526" w:author="lxf" w:date="2010-05-08T13:54:00Z">
        <w:del w:id="527" w:author="lxf" w:date="2010-05-12T11:50:00Z">
          <w:r w:rsidRPr="00F57D46" w:rsidDel="000A384A">
            <w:rPr>
              <w:rFonts w:ascii="TimesNewRoman" w:eastAsia="TimesNewRoman" w:cs="TimesNewRoman"/>
              <w:kern w:val="0"/>
              <w:sz w:val="23"/>
              <w:szCs w:val="23"/>
            </w:rPr>
            <w:delText xml:space="preserve">In contrast, </w:delText>
          </w:r>
          <w:r w:rsidR="00336B40" w:rsidRPr="00F57D46" w:rsidDel="000A384A">
            <w:rPr>
              <w:rFonts w:ascii="TimesNewRoman" w:eastAsia="TimesNewRoman" w:cs="TimesNewRoman" w:hint="eastAsia"/>
              <w:kern w:val="0"/>
              <w:sz w:val="23"/>
              <w:szCs w:val="23"/>
            </w:rPr>
            <w:delText>the SHM process using</w:delText>
          </w:r>
          <w:r w:rsidR="00336B40" w:rsidRPr="00F57D46" w:rsidDel="000A384A">
            <w:rPr>
              <w:rFonts w:ascii="TimesNewRoman" w:eastAsia="TimesNewRoman" w:cs="TimesNewRoman"/>
              <w:kern w:val="0"/>
              <w:sz w:val="23"/>
              <w:szCs w:val="23"/>
            </w:rPr>
            <w:delText xml:space="preserve"> global </w:delText>
          </w:r>
          <w:r w:rsidR="00336B40" w:rsidRPr="00F57D46" w:rsidDel="000A384A">
            <w:rPr>
              <w:rFonts w:ascii="TimesNewRoman" w:eastAsia="TimesNewRoman" w:cs="TimesNewRoman" w:hint="eastAsia"/>
              <w:kern w:val="0"/>
              <w:sz w:val="23"/>
              <w:szCs w:val="23"/>
            </w:rPr>
            <w:delText>techniques can be</w:delText>
          </w:r>
          <w:r w:rsidR="00457DEC" w:rsidRPr="00F57D46" w:rsidDel="000A384A">
            <w:rPr>
              <w:rFonts w:ascii="TimesNewRoman" w:eastAsia="TimesNewRoman" w:cs="TimesNewRoman" w:hint="eastAsia"/>
              <w:kern w:val="0"/>
              <w:sz w:val="23"/>
              <w:szCs w:val="23"/>
            </w:rPr>
            <w:delText xml:space="preserve"> made</w:delText>
          </w:r>
          <w:r w:rsidR="00336B40" w:rsidRPr="00F57D46" w:rsidDel="000A384A">
            <w:rPr>
              <w:rFonts w:ascii="TimesNewRoman" w:eastAsia="TimesNewRoman" w:cs="TimesNewRoman" w:hint="eastAsia"/>
              <w:kern w:val="0"/>
              <w:sz w:val="23"/>
              <w:szCs w:val="23"/>
            </w:rPr>
            <w:delText xml:space="preserve"> fully automatic</w:delText>
          </w:r>
          <w:r w:rsidR="00B23F7F" w:rsidDel="000A384A">
            <w:rPr>
              <w:rFonts w:ascii="TimesNewRoman" w:eastAsia="TimesNewRoman" w:cs="TimesNewRoman" w:hint="eastAsia"/>
              <w:kern w:val="0"/>
              <w:sz w:val="23"/>
              <w:szCs w:val="23"/>
            </w:rPr>
            <w:delText xml:space="preserve">. </w:delText>
          </w:r>
          <w:r w:rsidR="00336B40" w:rsidRPr="00F57D46" w:rsidDel="000A384A">
            <w:rPr>
              <w:rFonts w:ascii="TimesNewRoman" w:eastAsia="TimesNewRoman" w:cs="TimesNewRoman" w:hint="eastAsia"/>
              <w:kern w:val="0"/>
              <w:sz w:val="23"/>
              <w:szCs w:val="23"/>
            </w:rPr>
            <w:delText xml:space="preserve"> WSN is </w:delText>
          </w:r>
          <w:r w:rsidR="00B23F7F" w:rsidDel="000A384A">
            <w:rPr>
              <w:rFonts w:ascii="TimesNewRoman" w:eastAsia="TimesNewRoman" w:cs="TimesNewRoman" w:hint="eastAsia"/>
              <w:kern w:val="0"/>
              <w:sz w:val="23"/>
              <w:szCs w:val="23"/>
            </w:rPr>
            <w:delText xml:space="preserve">also </w:delText>
          </w:r>
          <w:r w:rsidR="00336B40" w:rsidRPr="00F57D46" w:rsidDel="000A384A">
            <w:rPr>
              <w:rFonts w:ascii="TimesNewRoman" w:eastAsia="TimesNewRoman" w:cs="TimesNewRoman" w:hint="eastAsia"/>
              <w:kern w:val="0"/>
              <w:sz w:val="23"/>
              <w:szCs w:val="23"/>
            </w:rPr>
            <w:delText>a suitable platform</w:delText>
          </w:r>
          <w:r w:rsidR="00B23F7F" w:rsidDel="000A384A">
            <w:rPr>
              <w:rFonts w:ascii="TimesNewRoman" w:eastAsia="TimesNewRoman" w:cs="TimesNewRoman" w:hint="eastAsia"/>
              <w:kern w:val="0"/>
              <w:sz w:val="23"/>
              <w:szCs w:val="23"/>
            </w:rPr>
            <w:delText xml:space="preserve"> in these techniques</w:delText>
          </w:r>
          <w:r w:rsidR="00336B40" w:rsidRPr="00F57D46" w:rsidDel="000A384A">
            <w:rPr>
              <w:rFonts w:ascii="TimesNewRoman" w:eastAsia="TimesNewRoman" w:cs="TimesNewRoman" w:hint="eastAsia"/>
              <w:kern w:val="0"/>
              <w:sz w:val="23"/>
              <w:szCs w:val="23"/>
            </w:rPr>
            <w:delText>, especially when it is applied to monitor large and complex structures</w:delText>
          </w:r>
          <w:r w:rsidR="00A846A0" w:rsidRPr="00F57D46" w:rsidDel="000A384A">
            <w:rPr>
              <w:rFonts w:ascii="TimesNewRoman" w:eastAsia="TimesNewRoman" w:cs="TimesNewRoman" w:hint="eastAsia"/>
              <w:kern w:val="0"/>
              <w:sz w:val="23"/>
              <w:szCs w:val="23"/>
            </w:rPr>
            <w:delText xml:space="preserve">. </w:delText>
          </w:r>
          <w:r w:rsidR="003A7BBA" w:rsidRPr="00F57D46" w:rsidDel="000A384A">
            <w:rPr>
              <w:rFonts w:ascii="TimesNewRoman" w:eastAsia="TimesNewRoman" w:cs="TimesNewRoman" w:hint="eastAsia"/>
              <w:kern w:val="0"/>
              <w:sz w:val="23"/>
              <w:szCs w:val="23"/>
            </w:rPr>
            <w:delText>In</w:delText>
          </w:r>
          <w:r w:rsidR="00A846A0" w:rsidRPr="00F57D46" w:rsidDel="000A384A">
            <w:rPr>
              <w:rFonts w:ascii="TimesNewRoman" w:eastAsia="TimesNewRoman" w:cs="TimesNewRoman" w:hint="eastAsia"/>
              <w:kern w:val="0"/>
              <w:sz w:val="23"/>
              <w:szCs w:val="23"/>
            </w:rPr>
            <w:delText xml:space="preserve"> global</w:delText>
          </w:r>
          <w:r w:rsidRPr="00F57D46" w:rsidDel="000A384A">
            <w:rPr>
              <w:rFonts w:ascii="TimesNewRoman" w:eastAsia="TimesNewRoman" w:cs="TimesNewRoman"/>
              <w:kern w:val="0"/>
              <w:sz w:val="23"/>
              <w:szCs w:val="23"/>
            </w:rPr>
            <w:delText xml:space="preserve"> </w:delText>
          </w:r>
          <w:r w:rsidR="00A846A0" w:rsidRPr="00F57D46" w:rsidDel="000A384A">
            <w:rPr>
              <w:rFonts w:ascii="TimesNewRoman" w:eastAsia="TimesNewRoman" w:cs="TimesNewRoman" w:hint="eastAsia"/>
              <w:kern w:val="0"/>
              <w:sz w:val="23"/>
              <w:szCs w:val="23"/>
            </w:rPr>
            <w:delText xml:space="preserve">techniques, sensors like accelerometers, strain </w:delText>
          </w:r>
          <w:r w:rsidR="00A846A0" w:rsidRPr="00F57D46" w:rsidDel="000A384A">
            <w:rPr>
              <w:rFonts w:ascii="TimesNewRoman" w:eastAsia="TimesNewRoman" w:cs="TimesNewRoman"/>
              <w:kern w:val="0"/>
              <w:sz w:val="23"/>
              <w:szCs w:val="23"/>
            </w:rPr>
            <w:delText>gauges</w:delText>
          </w:r>
          <w:r w:rsidR="00A846A0" w:rsidRPr="00F57D46" w:rsidDel="000A384A">
            <w:rPr>
              <w:rFonts w:ascii="TimesNewRoman" w:eastAsia="TimesNewRoman" w:cs="TimesNewRoman" w:hint="eastAsia"/>
              <w:kern w:val="0"/>
              <w:sz w:val="23"/>
              <w:szCs w:val="23"/>
            </w:rPr>
            <w:delText xml:space="preserve"> </w:delText>
          </w:r>
          <w:r w:rsidR="003A7BBA" w:rsidRPr="00F57D46" w:rsidDel="000A384A">
            <w:rPr>
              <w:rFonts w:ascii="TimesNewRoman" w:eastAsia="TimesNewRoman" w:cs="TimesNewRoman" w:hint="eastAsia"/>
              <w:kern w:val="0"/>
              <w:sz w:val="23"/>
              <w:szCs w:val="23"/>
            </w:rPr>
            <w:delText>are deployed on a structure to measure its vibration</w:delText>
          </w:r>
          <w:r w:rsidR="00B23F7F" w:rsidDel="000A384A">
            <w:rPr>
              <w:rFonts w:ascii="TimesNewRoman" w:eastAsia="TimesNewRoman" w:cs="TimesNewRoman" w:hint="eastAsia"/>
              <w:kern w:val="0"/>
              <w:sz w:val="23"/>
              <w:szCs w:val="23"/>
            </w:rPr>
            <w:delText>.</w:delText>
          </w:r>
          <w:r w:rsidR="00A846A0" w:rsidRPr="00F57D46" w:rsidDel="000A384A">
            <w:rPr>
              <w:rFonts w:ascii="TimesNewRoman" w:eastAsia="TimesNewRoman" w:cs="TimesNewRoman" w:hint="eastAsia"/>
              <w:kern w:val="0"/>
              <w:sz w:val="23"/>
              <w:szCs w:val="23"/>
            </w:rPr>
            <w:delText xml:space="preserve"> </w:delText>
          </w:r>
          <w:r w:rsidR="003A7BBA" w:rsidRPr="00F57D46" w:rsidDel="000A384A">
            <w:rPr>
              <w:rFonts w:ascii="TimesNewRoman" w:eastAsia="TimesNewRoman" w:cs="TimesNewRoman" w:hint="eastAsia"/>
              <w:kern w:val="0"/>
              <w:sz w:val="23"/>
              <w:szCs w:val="23"/>
            </w:rPr>
            <w:delText xml:space="preserve">Global </w:delText>
          </w:r>
          <w:r w:rsidR="003A7BBA" w:rsidRPr="00F57D46" w:rsidDel="000A384A">
            <w:rPr>
              <w:rFonts w:ascii="TimesNewRoman" w:eastAsia="TimesNewRoman" w:cs="TimesNewRoman"/>
              <w:kern w:val="0"/>
              <w:sz w:val="23"/>
              <w:szCs w:val="23"/>
            </w:rPr>
            <w:delText>techniques</w:delText>
          </w:r>
          <w:r w:rsidR="003A7BBA" w:rsidRPr="00F57D46" w:rsidDel="000A384A">
            <w:rPr>
              <w:rFonts w:ascii="TimesNewRoman" w:eastAsia="TimesNewRoman" w:cs="TimesNewRoman" w:hint="eastAsia"/>
              <w:kern w:val="0"/>
              <w:sz w:val="23"/>
              <w:szCs w:val="23"/>
            </w:rPr>
            <w:delText xml:space="preserve"> </w:delText>
          </w:r>
          <w:r w:rsidR="00B23F7F" w:rsidDel="000A384A">
            <w:rPr>
              <w:rFonts w:ascii="TimesNewRoman" w:eastAsia="TimesNewRoman" w:cs="TimesNewRoman" w:hint="eastAsia"/>
              <w:kern w:val="0"/>
              <w:sz w:val="23"/>
              <w:szCs w:val="23"/>
            </w:rPr>
            <w:delText xml:space="preserve">detect structural </w:delText>
          </w:r>
          <w:r w:rsidR="00B23F7F" w:rsidRPr="00F57D46" w:rsidDel="000A384A">
            <w:rPr>
              <w:rFonts w:ascii="TimesNewRoman" w:eastAsia="TimesNewRoman" w:cs="TimesNewRoman" w:hint="eastAsia"/>
              <w:kern w:val="0"/>
              <w:sz w:val="23"/>
              <w:szCs w:val="23"/>
            </w:rPr>
            <w:delText xml:space="preserve">damage </w:delText>
          </w:r>
          <w:r w:rsidRPr="00F57D46" w:rsidDel="000A384A">
            <w:rPr>
              <w:rFonts w:ascii="TimesNewRoman" w:eastAsia="TimesNewRoman" w:cs="TimesNewRoman"/>
              <w:kern w:val="0"/>
              <w:sz w:val="23"/>
              <w:szCs w:val="23"/>
            </w:rPr>
            <w:delText>based on examining changes in the vibration characteristics</w:delText>
          </w:r>
          <w:r w:rsidR="008600DA" w:rsidRPr="00F57D46" w:rsidDel="000A384A">
            <w:rPr>
              <w:rFonts w:ascii="TimesNewRoman" w:eastAsia="TimesNewRoman" w:cs="TimesNewRoman" w:hint="eastAsia"/>
              <w:kern w:val="0"/>
              <w:sz w:val="23"/>
              <w:szCs w:val="23"/>
            </w:rPr>
            <w:delText xml:space="preserve"> (i.e. modal parameters)</w:delText>
          </w:r>
          <w:r w:rsidRPr="00F57D46" w:rsidDel="000A384A">
            <w:rPr>
              <w:rFonts w:ascii="TimesNewRoman" w:eastAsia="TimesNewRoman" w:cs="TimesNewRoman"/>
              <w:kern w:val="0"/>
              <w:sz w:val="23"/>
              <w:szCs w:val="23"/>
            </w:rPr>
            <w:delText xml:space="preserve"> of the structures</w:delText>
          </w:r>
          <w:r w:rsidR="003A7BBA" w:rsidRPr="00F57D46" w:rsidDel="000A384A">
            <w:rPr>
              <w:rFonts w:ascii="TimesNewRoman" w:eastAsia="TimesNewRoman" w:cs="TimesNewRoman" w:hint="eastAsia"/>
              <w:kern w:val="0"/>
              <w:sz w:val="23"/>
              <w:szCs w:val="23"/>
            </w:rPr>
            <w:delText>.</w:delText>
          </w:r>
          <w:r w:rsidR="00AE21C5" w:rsidRPr="00F57D46" w:rsidDel="000A384A">
            <w:rPr>
              <w:rFonts w:ascii="TimesNewRoman" w:eastAsia="TimesNewRoman" w:cs="TimesNewRoman" w:hint="eastAsia"/>
              <w:kern w:val="0"/>
              <w:sz w:val="23"/>
              <w:szCs w:val="23"/>
            </w:rPr>
            <w:delText xml:space="preserve"> </w:delText>
          </w:r>
          <w:r w:rsidR="00336B40" w:rsidRPr="00F57D46" w:rsidDel="000A384A">
            <w:rPr>
              <w:rFonts w:ascii="TimesNewRoman" w:eastAsia="TimesNewRoman" w:cs="TimesNewRoman"/>
              <w:kern w:val="0"/>
              <w:sz w:val="23"/>
              <w:szCs w:val="23"/>
            </w:rPr>
            <w:delText>The basic premise</w:delText>
          </w:r>
          <w:r w:rsidR="00336B40" w:rsidRPr="00F57D46" w:rsidDel="000A384A">
            <w:rPr>
              <w:rFonts w:ascii="TimesNewRoman" w:eastAsia="TimesNewRoman" w:cs="TimesNewRoman" w:hint="eastAsia"/>
              <w:kern w:val="0"/>
              <w:sz w:val="23"/>
              <w:szCs w:val="23"/>
            </w:rPr>
            <w:delText xml:space="preserve"> </w:delText>
          </w:r>
          <w:r w:rsidR="00457DEC" w:rsidRPr="00F57D46" w:rsidDel="000A384A">
            <w:rPr>
              <w:rFonts w:ascii="TimesNewRoman" w:eastAsia="TimesNewRoman" w:cs="TimesNewRoman" w:hint="eastAsia"/>
              <w:kern w:val="0"/>
              <w:sz w:val="23"/>
              <w:szCs w:val="23"/>
            </w:rPr>
            <w:delText xml:space="preserve">of global techniques </w:delText>
          </w:r>
          <w:r w:rsidR="00260F43" w:rsidRPr="00F57D46" w:rsidDel="000A384A">
            <w:rPr>
              <w:rFonts w:ascii="TimesNewRoman" w:eastAsia="TimesNewRoman" w:cs="TimesNewRoman"/>
              <w:kern w:val="0"/>
              <w:sz w:val="23"/>
              <w:szCs w:val="23"/>
            </w:rPr>
            <w:delText>is that modal parameters, notably resonant frequencies, mode</w:delText>
          </w:r>
          <w:r w:rsidR="00260F43" w:rsidRPr="00F57D46" w:rsidDel="000A384A">
            <w:rPr>
              <w:rFonts w:ascii="TimesNewRoman" w:eastAsia="TimesNewRoman" w:cs="TimesNewRoman" w:hint="eastAsia"/>
              <w:kern w:val="0"/>
              <w:sz w:val="23"/>
              <w:szCs w:val="23"/>
            </w:rPr>
            <w:delText xml:space="preserve"> </w:delText>
          </w:r>
          <w:r w:rsidR="00260F43" w:rsidRPr="00F57D46" w:rsidDel="000A384A">
            <w:rPr>
              <w:rFonts w:ascii="TimesNewRoman" w:eastAsia="TimesNewRoman" w:cs="TimesNewRoman"/>
              <w:kern w:val="0"/>
              <w:sz w:val="23"/>
              <w:szCs w:val="23"/>
            </w:rPr>
            <w:delText>shapes, and modal damping, are a function of the physical properties of the structure. Therefore, changes in physical properties of the</w:delText>
          </w:r>
          <w:r w:rsidR="00260F43" w:rsidRPr="00F57D46" w:rsidDel="000A384A">
            <w:rPr>
              <w:rFonts w:ascii="TimesNewRoman" w:eastAsia="TimesNewRoman" w:cs="TimesNewRoman" w:hint="eastAsia"/>
              <w:kern w:val="0"/>
              <w:sz w:val="23"/>
              <w:szCs w:val="23"/>
            </w:rPr>
            <w:delText xml:space="preserve"> </w:delText>
          </w:r>
          <w:r w:rsidR="00260F43" w:rsidRPr="00F57D46" w:rsidDel="000A384A">
            <w:rPr>
              <w:rFonts w:ascii="TimesNewRoman" w:eastAsia="TimesNewRoman" w:cs="TimesNewRoman"/>
              <w:kern w:val="0"/>
              <w:sz w:val="23"/>
              <w:szCs w:val="23"/>
            </w:rPr>
            <w:delText>structure</w:delText>
          </w:r>
          <w:r w:rsidR="003A7BBA" w:rsidRPr="00F57D46" w:rsidDel="000A384A">
            <w:rPr>
              <w:rFonts w:ascii="TimesNewRoman" w:eastAsia="TimesNewRoman" w:cs="TimesNewRoman" w:hint="eastAsia"/>
              <w:kern w:val="0"/>
              <w:sz w:val="23"/>
              <w:szCs w:val="23"/>
            </w:rPr>
            <w:delText xml:space="preserve">, </w:delText>
          </w:r>
          <w:r w:rsidR="00336B40" w:rsidRPr="00F57D46" w:rsidDel="000A384A">
            <w:rPr>
              <w:rFonts w:ascii="TimesNewRoman" w:eastAsia="TimesNewRoman" w:cs="TimesNewRoman" w:hint="eastAsia"/>
              <w:kern w:val="0"/>
              <w:sz w:val="23"/>
              <w:szCs w:val="23"/>
            </w:rPr>
            <w:delText xml:space="preserve">which </w:delText>
          </w:r>
          <w:r w:rsidR="00457DEC" w:rsidRPr="00F57D46" w:rsidDel="000A384A">
            <w:rPr>
              <w:rFonts w:ascii="TimesNewRoman" w:eastAsia="TimesNewRoman" w:cs="TimesNewRoman" w:hint="eastAsia"/>
              <w:kern w:val="0"/>
              <w:sz w:val="23"/>
              <w:szCs w:val="23"/>
            </w:rPr>
            <w:delText xml:space="preserve">is </w:delText>
          </w:r>
          <w:r w:rsidR="003A7BBA" w:rsidRPr="00F57D46" w:rsidDel="000A384A">
            <w:rPr>
              <w:rFonts w:ascii="TimesNewRoman" w:eastAsia="TimesNewRoman" w:cs="TimesNewRoman" w:hint="eastAsia"/>
              <w:kern w:val="0"/>
              <w:sz w:val="23"/>
              <w:szCs w:val="23"/>
            </w:rPr>
            <w:delText>defined as structural damage,</w:delText>
          </w:r>
          <w:r w:rsidR="00260F43" w:rsidRPr="00F57D46" w:rsidDel="000A384A">
            <w:rPr>
              <w:rFonts w:ascii="TimesNewRoman" w:eastAsia="TimesNewRoman" w:cs="TimesNewRoman"/>
              <w:kern w:val="0"/>
              <w:sz w:val="23"/>
              <w:szCs w:val="23"/>
            </w:rPr>
            <w:delText xml:space="preserve"> will cause changes in modal properties</w:delText>
          </w:r>
          <w:r w:rsidR="00AE21C5" w:rsidRPr="00F57D46" w:rsidDel="000A384A">
            <w:rPr>
              <w:rFonts w:ascii="TimesNewRoman" w:eastAsia="TimesNewRoman" w:cs="TimesNewRoman" w:hint="eastAsia"/>
              <w:kern w:val="0"/>
              <w:sz w:val="23"/>
              <w:szCs w:val="23"/>
            </w:rPr>
            <w:delText>.</w:delText>
          </w:r>
          <w:r w:rsidR="00B23F7F" w:rsidRPr="00B23F7F" w:rsidDel="000A384A">
            <w:rPr>
              <w:rFonts w:ascii="TimesNewRoman" w:eastAsia="TimesNewRoman" w:cs="TimesNewRoman" w:hint="eastAsia"/>
              <w:kern w:val="0"/>
              <w:sz w:val="23"/>
              <w:szCs w:val="23"/>
            </w:rPr>
            <w:delText xml:space="preserve"> </w:delText>
          </w:r>
        </w:del>
      </w:moveFrom>
    </w:p>
    <w:p w:rsidR="00260F43" w:rsidRPr="00B23F7F" w:rsidDel="000A384A" w:rsidRDefault="00260F43" w:rsidP="000D3440">
      <w:pPr>
        <w:tabs>
          <w:tab w:val="num" w:pos="720"/>
        </w:tabs>
        <w:autoSpaceDE w:val="0"/>
        <w:autoSpaceDN w:val="0"/>
        <w:adjustRightInd w:val="0"/>
        <w:rPr>
          <w:del w:id="528" w:author="lxf" w:date="2010-05-12T11:50:00Z"/>
          <w:rFonts w:ascii="TimesNewRoman" w:eastAsia="TimesNewRoman" w:cs="TimesNewRoman"/>
          <w:kern w:val="0"/>
          <w:sz w:val="23"/>
          <w:szCs w:val="23"/>
        </w:rPr>
      </w:pPr>
    </w:p>
    <w:p w:rsidR="00205134" w:rsidDel="000A384A" w:rsidRDefault="00336B40" w:rsidP="00305A3E">
      <w:pPr>
        <w:autoSpaceDE w:val="0"/>
        <w:autoSpaceDN w:val="0"/>
        <w:adjustRightInd w:val="0"/>
        <w:rPr>
          <w:del w:id="529" w:author="lxf" w:date="2010-05-12T11:50:00Z"/>
          <w:rFonts w:ascii="TimesNewRoman" w:eastAsia="TimesNewRoman" w:cs="TimesNewRoman"/>
          <w:kern w:val="0"/>
          <w:sz w:val="23"/>
          <w:szCs w:val="23"/>
        </w:rPr>
      </w:pPr>
      <w:moveFrom w:id="530" w:author="lxf" w:date="2010-05-08T13:54:00Z">
        <w:del w:id="531" w:author="lxf" w:date="2010-05-12T11:50:00Z">
          <w:r w:rsidDel="000A384A">
            <w:rPr>
              <w:rFonts w:ascii="TimesNewRoman" w:eastAsia="TimesNewRoman" w:cs="TimesNewRoman" w:hint="eastAsia"/>
              <w:kern w:val="0"/>
              <w:sz w:val="23"/>
              <w:szCs w:val="23"/>
            </w:rPr>
            <w:delText>F</w:delText>
          </w:r>
          <w:r w:rsidR="003A7BBA" w:rsidDel="000A384A">
            <w:rPr>
              <w:rFonts w:ascii="TimesNewRoman" w:eastAsia="TimesNewRoman" w:cs="TimesNewRoman" w:hint="eastAsia"/>
              <w:kern w:val="0"/>
              <w:sz w:val="23"/>
              <w:szCs w:val="23"/>
            </w:rPr>
            <w:delText>rom the discussion above</w:delText>
          </w:r>
          <w:r w:rsidDel="000A384A">
            <w:rPr>
              <w:rFonts w:ascii="TimesNewRoman" w:eastAsia="TimesNewRoman" w:cs="TimesNewRoman" w:hint="eastAsia"/>
              <w:kern w:val="0"/>
              <w:sz w:val="23"/>
              <w:szCs w:val="23"/>
            </w:rPr>
            <w:delText>,</w:delText>
          </w:r>
          <w:r w:rsidRPr="00336B40" w:rsidDel="000A384A">
            <w:rPr>
              <w:rFonts w:ascii="TimesNewRoman" w:eastAsia="TimesNewRoman" w:cs="TimesNewRoman" w:hint="eastAsia"/>
              <w:kern w:val="0"/>
              <w:sz w:val="23"/>
              <w:szCs w:val="23"/>
            </w:rPr>
            <w:delText xml:space="preserve"> </w:delText>
          </w:r>
          <w:r w:rsidR="003A7BBA" w:rsidDel="000A384A">
            <w:rPr>
              <w:rFonts w:ascii="TimesNewRoman" w:eastAsia="TimesNewRoman" w:cs="TimesNewRoman" w:hint="eastAsia"/>
              <w:kern w:val="0"/>
              <w:sz w:val="23"/>
              <w:szCs w:val="23"/>
            </w:rPr>
            <w:delText xml:space="preserve">global techniques </w:delText>
          </w:r>
          <w:r w:rsidR="00457DEC" w:rsidDel="000A384A">
            <w:rPr>
              <w:rFonts w:ascii="TimesNewRoman" w:eastAsia="TimesNewRoman" w:cs="TimesNewRoman" w:hint="eastAsia"/>
              <w:kern w:val="0"/>
              <w:sz w:val="23"/>
              <w:szCs w:val="23"/>
            </w:rPr>
            <w:delText xml:space="preserve">used </w:delText>
          </w:r>
          <w:r w:rsidR="003A7BBA" w:rsidDel="000A384A">
            <w:rPr>
              <w:rFonts w:ascii="TimesNewRoman" w:eastAsia="TimesNewRoman" w:cs="TimesNewRoman" w:hint="eastAsia"/>
              <w:kern w:val="0"/>
              <w:sz w:val="23"/>
              <w:szCs w:val="23"/>
            </w:rPr>
            <w:delText>in</w:delText>
          </w:r>
          <w:r w:rsidR="006D137D" w:rsidDel="000A384A">
            <w:rPr>
              <w:rFonts w:ascii="TimesNewRoman" w:eastAsia="TimesNewRoman" w:cs="TimesNewRoman" w:hint="eastAsia"/>
              <w:kern w:val="0"/>
              <w:sz w:val="23"/>
              <w:szCs w:val="23"/>
            </w:rPr>
            <w:delText xml:space="preserve"> SHM</w:delText>
          </w:r>
          <w:r w:rsidR="00AE21C5" w:rsidRPr="00B64A9A" w:rsidDel="000A384A">
            <w:rPr>
              <w:rFonts w:ascii="TimesNewRoman" w:eastAsia="TimesNewRoman" w:cs="TimesNewRoman" w:hint="eastAsia"/>
              <w:kern w:val="0"/>
              <w:sz w:val="23"/>
              <w:szCs w:val="23"/>
            </w:rPr>
            <w:delText xml:space="preserve"> uses a totally different </w:delText>
          </w:r>
          <w:r w:rsidR="00457DEC" w:rsidDel="000A384A">
            <w:rPr>
              <w:rFonts w:ascii="TimesNewRoman" w:eastAsia="TimesNewRoman" w:cs="TimesNewRoman" w:hint="eastAsia"/>
              <w:kern w:val="0"/>
              <w:sz w:val="23"/>
              <w:szCs w:val="23"/>
            </w:rPr>
            <w:delText xml:space="preserve">monitoring </w:delText>
          </w:r>
          <w:r w:rsidR="00AE21C5" w:rsidRPr="00B64A9A" w:rsidDel="000A384A">
            <w:rPr>
              <w:rFonts w:ascii="TimesNewRoman" w:eastAsia="TimesNewRoman" w:cs="TimesNewRoman" w:hint="eastAsia"/>
              <w:kern w:val="0"/>
              <w:sz w:val="23"/>
              <w:szCs w:val="23"/>
            </w:rPr>
            <w:delText xml:space="preserve">scheme from other </w:delText>
          </w:r>
          <w:r w:rsidR="00AE21C5" w:rsidRPr="00B64A9A" w:rsidDel="000A384A">
            <w:rPr>
              <w:rFonts w:ascii="TimesNewRoman" w:eastAsia="TimesNewRoman" w:cs="TimesNewRoman"/>
              <w:kern w:val="0"/>
              <w:sz w:val="23"/>
              <w:szCs w:val="23"/>
            </w:rPr>
            <w:delText>monitoring</w:delText>
          </w:r>
          <w:r w:rsidR="00AE21C5" w:rsidRPr="00B64A9A" w:rsidDel="000A384A">
            <w:rPr>
              <w:rFonts w:ascii="TimesNewRoman" w:eastAsia="TimesNewRoman" w:cs="TimesNewRoman" w:hint="eastAsia"/>
              <w:kern w:val="0"/>
              <w:sz w:val="23"/>
              <w:szCs w:val="23"/>
            </w:rPr>
            <w:delText xml:space="preserve"> applications</w:delText>
          </w:r>
          <w:r w:rsidR="00504F3E" w:rsidDel="000A384A">
            <w:rPr>
              <w:rFonts w:ascii="TimesNewRoman" w:eastAsia="TimesNewRoman" w:cs="TimesNewRoman" w:hint="eastAsia"/>
              <w:kern w:val="0"/>
              <w:sz w:val="23"/>
              <w:szCs w:val="23"/>
            </w:rPr>
            <w:delText xml:space="preserve">, which causes the difficulties of </w:delText>
          </w:r>
          <w:r w:rsidR="00504F3E" w:rsidDel="000A384A">
            <w:rPr>
              <w:rFonts w:ascii="TimesNewRoman" w:eastAsia="TimesNewRoman" w:cs="TimesNewRoman" w:hint="eastAsia"/>
              <w:kern w:val="0"/>
              <w:sz w:val="23"/>
              <w:szCs w:val="23"/>
            </w:rPr>
            <w:lastRenderedPageBreak/>
            <w:delText xml:space="preserve">applying </w:delText>
          </w:r>
          <w:r w:rsidR="00B23F7F" w:rsidDel="000A384A">
            <w:rPr>
              <w:rFonts w:ascii="TimesNewRoman" w:eastAsia="TimesNewRoman" w:cs="TimesNewRoman" w:hint="eastAsia"/>
              <w:kern w:val="0"/>
              <w:sz w:val="23"/>
              <w:szCs w:val="23"/>
            </w:rPr>
            <w:delText>traditional</w:delText>
          </w:r>
          <w:r w:rsidR="00504F3E" w:rsidDel="000A384A">
            <w:rPr>
              <w:rFonts w:ascii="TimesNewRoman" w:eastAsia="TimesNewRoman" w:cs="TimesNewRoman" w:hint="eastAsia"/>
              <w:kern w:val="0"/>
              <w:sz w:val="23"/>
              <w:szCs w:val="23"/>
            </w:rPr>
            <w:delText xml:space="preserve"> energy-efficient coverage-preserving </w:delText>
          </w:r>
          <w:r w:rsidR="00504F3E" w:rsidRPr="00B64A9A" w:rsidDel="000A384A">
            <w:rPr>
              <w:rFonts w:ascii="TimesNewRoman" w:eastAsia="TimesNewRoman" w:cs="TimesNewRoman"/>
              <w:kern w:val="0"/>
              <w:sz w:val="23"/>
              <w:szCs w:val="23"/>
            </w:rPr>
            <w:delText>protocols</w:delText>
          </w:r>
          <w:r w:rsidR="00504F3E" w:rsidDel="000A384A">
            <w:rPr>
              <w:rFonts w:ascii="TimesNewRoman" w:eastAsia="TimesNewRoman" w:cs="TimesNewRoman" w:hint="eastAsia"/>
              <w:kern w:val="0"/>
              <w:sz w:val="23"/>
              <w:szCs w:val="23"/>
            </w:rPr>
            <w:delText xml:space="preserve"> to SHM. </w:delText>
          </w:r>
          <w:r w:rsidR="002D21D7" w:rsidDel="000A384A">
            <w:rPr>
              <w:rFonts w:ascii="TimesNewRoman" w:eastAsia="TimesNewRoman" w:cs="TimesNewRoman" w:hint="eastAsia"/>
              <w:kern w:val="0"/>
              <w:sz w:val="23"/>
              <w:szCs w:val="23"/>
            </w:rPr>
            <w:delText xml:space="preserve">In </w:delText>
          </w:r>
          <w:r w:rsidR="002D21D7" w:rsidDel="000A384A">
            <w:rPr>
              <w:rFonts w:ascii="TimesNewRoman" w:eastAsia="TimesNewRoman" w:cs="TimesNewRoman"/>
              <w:kern w:val="0"/>
              <w:sz w:val="23"/>
              <w:szCs w:val="23"/>
            </w:rPr>
            <w:delText>tradition</w:delText>
          </w:r>
          <w:r w:rsidR="002D21D7" w:rsidDel="000A384A">
            <w:rPr>
              <w:rFonts w:ascii="TimesNewRoman" w:eastAsia="TimesNewRoman" w:cs="TimesNewRoman" w:hint="eastAsia"/>
              <w:kern w:val="0"/>
              <w:sz w:val="23"/>
              <w:szCs w:val="23"/>
            </w:rPr>
            <w:delText xml:space="preserve"> monitoring applications, an event is detected by </w:delText>
          </w:r>
          <w:r w:rsidR="00D06F77" w:rsidDel="000A384A">
            <w:rPr>
              <w:rFonts w:ascii="TimesNewRoman" w:eastAsia="TimesNewRoman" w:cs="TimesNewRoman" w:hint="eastAsia"/>
              <w:kern w:val="0"/>
              <w:sz w:val="23"/>
              <w:szCs w:val="23"/>
            </w:rPr>
            <w:delText xml:space="preserve">the sensor nodes neighboring to the </w:delText>
          </w:r>
          <w:r w:rsidDel="000A384A">
            <w:rPr>
              <w:rFonts w:ascii="TimesNewRoman" w:eastAsia="TimesNewRoman" w:cs="TimesNewRoman" w:hint="eastAsia"/>
              <w:kern w:val="0"/>
              <w:sz w:val="23"/>
              <w:szCs w:val="23"/>
            </w:rPr>
            <w:delText xml:space="preserve">location of </w:delText>
          </w:r>
          <w:r w:rsidR="00457DEC" w:rsidDel="000A384A">
            <w:rPr>
              <w:rFonts w:ascii="TimesNewRoman" w:eastAsia="TimesNewRoman" w:cs="TimesNewRoman" w:hint="eastAsia"/>
              <w:kern w:val="0"/>
              <w:sz w:val="23"/>
              <w:szCs w:val="23"/>
            </w:rPr>
            <w:delText xml:space="preserve">the </w:delText>
          </w:r>
          <w:r w:rsidR="00D06F77" w:rsidDel="000A384A">
            <w:rPr>
              <w:rFonts w:ascii="TimesNewRoman" w:eastAsia="TimesNewRoman" w:cs="TimesNewRoman" w:hint="eastAsia"/>
              <w:kern w:val="0"/>
              <w:sz w:val="23"/>
              <w:szCs w:val="23"/>
            </w:rPr>
            <w:delText>event</w:delText>
          </w:r>
          <w:r w:rsidR="00B47A3D" w:rsidDel="000A384A">
            <w:rPr>
              <w:rFonts w:ascii="TimesNewRoman" w:eastAsia="TimesNewRoman" w:cs="TimesNewRoman" w:hint="eastAsia"/>
              <w:kern w:val="0"/>
              <w:sz w:val="23"/>
              <w:szCs w:val="23"/>
            </w:rPr>
            <w:delText>; while i</w:delText>
          </w:r>
          <w:r w:rsidR="002928B2" w:rsidDel="000A384A">
            <w:rPr>
              <w:rFonts w:ascii="TimesNewRoman" w:eastAsia="TimesNewRoman" w:cs="TimesNewRoman" w:hint="eastAsia"/>
              <w:kern w:val="0"/>
              <w:sz w:val="23"/>
              <w:szCs w:val="23"/>
            </w:rPr>
            <w:delText xml:space="preserve">n SHM, </w:delText>
          </w:r>
          <w:r w:rsidR="00457DEC" w:rsidDel="000A384A">
            <w:rPr>
              <w:rFonts w:ascii="TimesNewRoman" w:eastAsia="TimesNewRoman" w:cs="TimesNewRoman" w:hint="eastAsia"/>
              <w:kern w:val="0"/>
              <w:sz w:val="23"/>
              <w:szCs w:val="23"/>
            </w:rPr>
            <w:delText>an</w:delText>
          </w:r>
          <w:r w:rsidR="002D21D7" w:rsidDel="000A384A">
            <w:rPr>
              <w:rFonts w:ascii="TimesNewRoman" w:eastAsia="TimesNewRoman" w:cs="TimesNewRoman" w:hint="eastAsia"/>
              <w:kern w:val="0"/>
              <w:sz w:val="23"/>
              <w:szCs w:val="23"/>
            </w:rPr>
            <w:delText xml:space="preserve"> event (i.e. damage) is detected </w:delText>
          </w:r>
          <w:r w:rsidR="002928B2" w:rsidDel="000A384A">
            <w:rPr>
              <w:rFonts w:ascii="TimesNewRoman" w:eastAsia="TimesNewRoman" w:cs="TimesNewRoman" w:hint="eastAsia"/>
              <w:kern w:val="0"/>
              <w:sz w:val="23"/>
              <w:szCs w:val="23"/>
            </w:rPr>
            <w:delText xml:space="preserve">by </w:delText>
          </w:r>
          <w:r w:rsidR="002928B2" w:rsidDel="000A384A">
            <w:rPr>
              <w:rFonts w:ascii="TimesNewRoman" w:eastAsia="TimesNewRoman" w:cs="TimesNewRoman"/>
              <w:kern w:val="0"/>
              <w:sz w:val="23"/>
              <w:szCs w:val="23"/>
            </w:rPr>
            <w:delText xml:space="preserve">examining changes in the </w:delText>
          </w:r>
          <w:r w:rsidR="002D21D7" w:rsidDel="000A384A">
            <w:rPr>
              <w:rFonts w:ascii="TimesNewRoman" w:eastAsia="TimesNewRoman" w:cs="TimesNewRoman" w:hint="eastAsia"/>
              <w:kern w:val="0"/>
              <w:sz w:val="23"/>
              <w:szCs w:val="23"/>
            </w:rPr>
            <w:delText xml:space="preserve">structural modal parameters, which are </w:delText>
          </w:r>
          <w:r w:rsidR="002928B2" w:rsidDel="000A384A">
            <w:rPr>
              <w:rFonts w:ascii="TimesNewRoman" w:eastAsia="TimesNewRoman" w:cs="TimesNewRoman" w:hint="eastAsia"/>
              <w:kern w:val="0"/>
              <w:sz w:val="23"/>
              <w:szCs w:val="23"/>
            </w:rPr>
            <w:delText xml:space="preserve">global features of a </w:delText>
          </w:r>
          <w:r w:rsidR="002928B2" w:rsidDel="000A384A">
            <w:rPr>
              <w:rFonts w:ascii="TimesNewRoman" w:eastAsia="TimesNewRoman" w:cs="TimesNewRoman"/>
              <w:kern w:val="0"/>
              <w:sz w:val="23"/>
              <w:szCs w:val="23"/>
            </w:rPr>
            <w:delText>structure</w:delText>
          </w:r>
          <w:r w:rsidR="00D06F77" w:rsidDel="000A384A">
            <w:rPr>
              <w:rFonts w:ascii="TimesNewRoman" w:eastAsia="TimesNewRoman" w:cs="TimesNewRoman" w:hint="eastAsia"/>
              <w:kern w:val="0"/>
              <w:sz w:val="23"/>
              <w:szCs w:val="23"/>
            </w:rPr>
            <w:delText xml:space="preserve">. The identification of modal parameters requires </w:delText>
          </w:r>
          <w:r w:rsidR="00D06F77" w:rsidDel="000A384A">
            <w:rPr>
              <w:rFonts w:ascii="TimesNewRoman" w:eastAsia="TimesNewRoman" w:cs="TimesNewRoman"/>
              <w:kern w:val="0"/>
              <w:sz w:val="23"/>
              <w:szCs w:val="23"/>
            </w:rPr>
            <w:delText>measurement</w:delText>
          </w:r>
          <w:r w:rsidR="00D06F77" w:rsidDel="000A384A">
            <w:rPr>
              <w:rFonts w:ascii="TimesNewRoman" w:eastAsia="TimesNewRoman" w:cs="TimesNewRoman" w:hint="eastAsia"/>
              <w:kern w:val="0"/>
              <w:sz w:val="23"/>
              <w:szCs w:val="23"/>
            </w:rPr>
            <w:delText xml:space="preserve"> data from multiple sensor nodes, and s</w:delText>
          </w:r>
          <w:r w:rsidR="00D06F77" w:rsidDel="000A384A">
            <w:rPr>
              <w:rFonts w:ascii="TimesNewRoman" w:eastAsia="TimesNewRoman" w:cs="TimesNewRoman"/>
              <w:kern w:val="0"/>
              <w:sz w:val="23"/>
              <w:szCs w:val="23"/>
            </w:rPr>
            <w:delText>i</w:delText>
          </w:r>
          <w:r w:rsidR="00D06F77" w:rsidDel="000A384A">
            <w:rPr>
              <w:rFonts w:ascii="TimesNewRoman" w:eastAsia="TimesNewRoman" w:cs="TimesNewRoman" w:hint="eastAsia"/>
              <w:kern w:val="0"/>
              <w:sz w:val="23"/>
              <w:szCs w:val="23"/>
            </w:rPr>
            <w:delText xml:space="preserve">nce the modal parameters are global, these sensor nodes are not restricted to those which are near the damage location. </w:delText>
          </w:r>
          <w:r w:rsidR="00457DEC" w:rsidDel="000A384A">
            <w:rPr>
              <w:rFonts w:ascii="TimesNewRoman" w:eastAsia="TimesNewRoman" w:cs="TimesNewRoman" w:hint="eastAsia"/>
              <w:kern w:val="0"/>
              <w:sz w:val="23"/>
              <w:szCs w:val="23"/>
            </w:rPr>
            <w:delText>The</w:delText>
          </w:r>
          <w:r w:rsidR="00205134" w:rsidDel="000A384A">
            <w:rPr>
              <w:rFonts w:ascii="TimesNewRoman" w:eastAsia="TimesNewRoman" w:cs="TimesNewRoman" w:hint="eastAsia"/>
              <w:kern w:val="0"/>
              <w:sz w:val="23"/>
              <w:szCs w:val="23"/>
            </w:rPr>
            <w:delText xml:space="preserve"> sensors should be chosen as those whose measurement data, when used </w:delText>
          </w:r>
          <w:r w:rsidR="00205134" w:rsidDel="000A384A">
            <w:rPr>
              <w:rFonts w:ascii="TimesNewRoman" w:eastAsia="TimesNewRoman" w:cs="TimesNewRoman"/>
              <w:kern w:val="0"/>
              <w:sz w:val="23"/>
              <w:szCs w:val="23"/>
            </w:rPr>
            <w:delText>together</w:delText>
          </w:r>
          <w:r w:rsidR="00205134" w:rsidDel="000A384A">
            <w:rPr>
              <w:rFonts w:ascii="TimesNewRoman" w:eastAsia="TimesNewRoman" w:cs="TimesNewRoman" w:hint="eastAsia"/>
              <w:kern w:val="0"/>
              <w:sz w:val="23"/>
              <w:szCs w:val="23"/>
            </w:rPr>
            <w:delText xml:space="preserve">, can identify </w:delText>
          </w:r>
          <w:r w:rsidR="00D06F77" w:rsidDel="000A384A">
            <w:rPr>
              <w:rFonts w:ascii="TimesNewRoman" w:eastAsia="TimesNewRoman" w:cs="TimesNewRoman" w:hint="eastAsia"/>
              <w:kern w:val="0"/>
              <w:sz w:val="23"/>
              <w:szCs w:val="23"/>
            </w:rPr>
            <w:delText>modal parameters</w:delText>
          </w:r>
          <w:r w:rsidR="00205134" w:rsidDel="000A384A">
            <w:rPr>
              <w:rFonts w:ascii="TimesNewRoman" w:eastAsia="TimesNewRoman" w:cs="TimesNewRoman" w:hint="eastAsia"/>
              <w:kern w:val="0"/>
              <w:sz w:val="23"/>
              <w:szCs w:val="23"/>
            </w:rPr>
            <w:delText xml:space="preserve"> with</w:delText>
          </w:r>
          <w:r w:rsidR="00F9606E" w:rsidDel="000A384A">
            <w:rPr>
              <w:rFonts w:ascii="TimesNewRoman" w:eastAsia="TimesNewRoman" w:cs="TimesNewRoman" w:hint="eastAsia"/>
              <w:kern w:val="0"/>
              <w:sz w:val="23"/>
              <w:szCs w:val="23"/>
            </w:rPr>
            <w:delText xml:space="preserve"> </w:delText>
          </w:r>
          <w:r w:rsidR="000D3440" w:rsidDel="000A384A">
            <w:rPr>
              <w:rFonts w:ascii="TimesNewRoman" w:eastAsia="TimesNewRoman" w:cs="TimesNewRoman" w:hint="eastAsia"/>
              <w:kern w:val="0"/>
              <w:sz w:val="23"/>
              <w:szCs w:val="23"/>
            </w:rPr>
            <w:delText>or</w:delText>
          </w:r>
          <w:r w:rsidR="00F9606E" w:rsidDel="000A384A">
            <w:rPr>
              <w:rFonts w:ascii="TimesNewRoman" w:eastAsia="TimesNewRoman" w:cs="TimesNewRoman" w:hint="eastAsia"/>
              <w:kern w:val="0"/>
              <w:sz w:val="23"/>
              <w:szCs w:val="23"/>
            </w:rPr>
            <w:delText xml:space="preserve"> above</w:delText>
          </w:r>
          <w:r w:rsidR="00205134" w:rsidDel="000A384A">
            <w:rPr>
              <w:rFonts w:ascii="TimesNewRoman" w:eastAsia="TimesNewRoman" w:cs="TimesNewRoman" w:hint="eastAsia"/>
              <w:kern w:val="0"/>
              <w:sz w:val="23"/>
              <w:szCs w:val="23"/>
            </w:rPr>
            <w:delText xml:space="preserve"> </w:delText>
          </w:r>
          <w:r w:rsidR="000D3440" w:rsidDel="000A384A">
            <w:rPr>
              <w:rFonts w:ascii="TimesNewRoman" w:eastAsia="TimesNewRoman" w:cs="TimesNewRoman" w:hint="eastAsia"/>
              <w:kern w:val="0"/>
              <w:sz w:val="23"/>
              <w:szCs w:val="23"/>
            </w:rPr>
            <w:delText xml:space="preserve">a </w:delText>
          </w:r>
          <w:r w:rsidR="00205134" w:rsidDel="000A384A">
            <w:rPr>
              <w:rFonts w:ascii="TimesNewRoman" w:eastAsia="TimesNewRoman" w:cs="TimesNewRoman" w:hint="eastAsia"/>
              <w:kern w:val="0"/>
              <w:sz w:val="23"/>
              <w:szCs w:val="23"/>
            </w:rPr>
            <w:delText>pre-defined accuracy</w:delText>
          </w:r>
          <w:r w:rsidR="000D3440" w:rsidDel="000A384A">
            <w:rPr>
              <w:rFonts w:ascii="TimesNewRoman" w:eastAsia="TimesNewRoman" w:cs="TimesNewRoman" w:hint="eastAsia"/>
              <w:kern w:val="0"/>
              <w:sz w:val="23"/>
              <w:szCs w:val="23"/>
            </w:rPr>
            <w:delText>.</w:delText>
          </w:r>
        </w:del>
      </w:moveFrom>
    </w:p>
    <w:p w:rsidR="00205134" w:rsidDel="000A384A" w:rsidRDefault="00205134" w:rsidP="00305A3E">
      <w:pPr>
        <w:autoSpaceDE w:val="0"/>
        <w:autoSpaceDN w:val="0"/>
        <w:adjustRightInd w:val="0"/>
        <w:rPr>
          <w:del w:id="532" w:author="lxf" w:date="2010-05-12T11:50:00Z"/>
          <w:rFonts w:ascii="TimesNewRoman" w:eastAsia="TimesNewRoman" w:cs="TimesNewRoman"/>
          <w:kern w:val="0"/>
          <w:sz w:val="23"/>
          <w:szCs w:val="23"/>
        </w:rPr>
      </w:pPr>
    </w:p>
    <w:p w:rsidR="005424C3" w:rsidDel="00C667F8" w:rsidRDefault="00B47A3D" w:rsidP="00305A3E">
      <w:pPr>
        <w:autoSpaceDE w:val="0"/>
        <w:autoSpaceDN w:val="0"/>
        <w:adjustRightInd w:val="0"/>
        <w:rPr>
          <w:rFonts w:ascii="TimesNewRoman" w:eastAsia="TimesNewRoman" w:cs="TimesNewRoman"/>
          <w:kern w:val="0"/>
          <w:sz w:val="23"/>
          <w:szCs w:val="23"/>
        </w:rPr>
      </w:pPr>
      <w:moveFrom w:id="533" w:author="lxf" w:date="2010-05-08T13:54:00Z">
        <w:r w:rsidDel="00C667F8">
          <w:rPr>
            <w:rFonts w:ascii="TimesNewRoman" w:eastAsia="TimesNewRoman" w:cs="TimesNewRoman"/>
            <w:kern w:val="0"/>
            <w:sz w:val="23"/>
            <w:szCs w:val="23"/>
          </w:rPr>
          <w:t>The</w:t>
        </w:r>
        <w:r w:rsidDel="00C667F8">
          <w:rPr>
            <w:rFonts w:ascii="TimesNewRoman" w:eastAsia="TimesNewRoman" w:cs="TimesNewRoman" w:hint="eastAsia"/>
            <w:kern w:val="0"/>
            <w:sz w:val="23"/>
            <w:szCs w:val="23"/>
          </w:rPr>
          <w:t xml:space="preserve"> difference between coverage in </w:t>
        </w:r>
        <w:r w:rsidR="00205134" w:rsidDel="00C667F8">
          <w:rPr>
            <w:rFonts w:ascii="TimesNewRoman" w:eastAsia="TimesNewRoman" w:cs="TimesNewRoman" w:hint="eastAsia"/>
            <w:kern w:val="0"/>
            <w:sz w:val="23"/>
            <w:szCs w:val="23"/>
          </w:rPr>
          <w:t>SHM and in other monitoring applications</w:t>
        </w:r>
        <w:r w:rsidR="00457DEC" w:rsidDel="00C667F8">
          <w:rPr>
            <w:rFonts w:ascii="TimesNewRoman" w:eastAsia="TimesNewRoman" w:cs="TimesNewRoman" w:hint="eastAsia"/>
            <w:kern w:val="0"/>
            <w:sz w:val="23"/>
            <w:szCs w:val="23"/>
          </w:rPr>
          <w:t xml:space="preserve"> will be </w:t>
        </w:r>
        <w:r w:rsidDel="00C667F8">
          <w:rPr>
            <w:rFonts w:ascii="TimesNewRoman" w:eastAsia="TimesNewRoman" w:cs="TimesNewRoman" w:hint="eastAsia"/>
            <w:kern w:val="0"/>
            <w:sz w:val="23"/>
            <w:szCs w:val="23"/>
          </w:rPr>
          <w:t>more clearly observed</w:t>
        </w:r>
        <w:r w:rsidR="00205134" w:rsidDel="00C667F8">
          <w:rPr>
            <w:rFonts w:ascii="TimesNewRoman" w:eastAsia="TimesNewRoman" w:cs="TimesNewRoman" w:hint="eastAsia"/>
            <w:kern w:val="0"/>
            <w:sz w:val="23"/>
            <w:szCs w:val="23"/>
          </w:rPr>
          <w:t xml:space="preserve"> from the </w:t>
        </w:r>
        <w:r w:rsidR="00205134" w:rsidDel="00C667F8">
          <w:rPr>
            <w:rFonts w:ascii="TimesNewRoman" w:eastAsia="TimesNewRoman" w:cs="TimesNewRoman"/>
            <w:kern w:val="0"/>
            <w:sz w:val="23"/>
            <w:szCs w:val="23"/>
          </w:rPr>
          <w:t>perspective</w:t>
        </w:r>
        <w:r w:rsidR="00205134" w:rsidDel="00C667F8">
          <w:rPr>
            <w:rFonts w:ascii="TimesNewRoman" w:eastAsia="TimesNewRoman" w:cs="TimesNewRoman" w:hint="eastAsia"/>
            <w:kern w:val="0"/>
            <w:sz w:val="23"/>
            <w:szCs w:val="23"/>
          </w:rPr>
          <w:t xml:space="preserve"> of sensing region.  </w:t>
        </w:r>
        <w:r w:rsidR="00921E31" w:rsidDel="00C667F8">
          <w:rPr>
            <w:rFonts w:ascii="TimesNewRoman" w:eastAsia="TimesNewRoman" w:cs="TimesNewRoman" w:hint="eastAsia"/>
            <w:kern w:val="0"/>
            <w:sz w:val="23"/>
            <w:szCs w:val="23"/>
          </w:rPr>
          <w:t xml:space="preserve">In </w:t>
        </w:r>
        <w:r w:rsidR="00D06F77" w:rsidDel="00C667F8">
          <w:rPr>
            <w:rFonts w:ascii="TimesNewRoman" w:eastAsia="TimesNewRoman" w:cs="TimesNewRoman" w:hint="eastAsia"/>
            <w:kern w:val="0"/>
            <w:sz w:val="23"/>
            <w:szCs w:val="23"/>
          </w:rPr>
          <w:t xml:space="preserve">most of </w:t>
        </w:r>
        <w:r w:rsidR="00921E31" w:rsidDel="00C667F8">
          <w:rPr>
            <w:rFonts w:ascii="TimesNewRoman" w:eastAsia="TimesNewRoman" w:cs="TimesNewRoman" w:hint="eastAsia"/>
            <w:kern w:val="0"/>
            <w:sz w:val="23"/>
            <w:szCs w:val="23"/>
          </w:rPr>
          <w:t xml:space="preserve">the </w:t>
        </w:r>
        <w:r w:rsidR="002D21D7" w:rsidDel="00C667F8">
          <w:rPr>
            <w:rFonts w:ascii="TimesNewRoman" w:eastAsia="TimesNewRoman" w:cs="TimesNewRoman" w:hint="eastAsia"/>
            <w:kern w:val="0"/>
            <w:sz w:val="23"/>
            <w:szCs w:val="23"/>
          </w:rPr>
          <w:t>traditional</w:t>
        </w:r>
        <w:r w:rsidR="006D137D" w:rsidDel="00C667F8">
          <w:rPr>
            <w:rFonts w:ascii="TimesNewRoman" w:eastAsia="TimesNewRoman" w:cs="TimesNewRoman" w:hint="eastAsia"/>
            <w:kern w:val="0"/>
            <w:sz w:val="23"/>
            <w:szCs w:val="23"/>
          </w:rPr>
          <w:t xml:space="preserve"> coverage problem</w:t>
        </w:r>
        <w:r w:rsidR="00921E31" w:rsidDel="00C667F8">
          <w:rPr>
            <w:rFonts w:ascii="TimesNewRoman" w:eastAsia="TimesNewRoman" w:cs="TimesNewRoman" w:hint="eastAsia"/>
            <w:kern w:val="0"/>
            <w:sz w:val="23"/>
            <w:szCs w:val="23"/>
          </w:rPr>
          <w:t xml:space="preserve"> [</w:t>
        </w:r>
        <w:r w:rsidR="002A7979" w:rsidDel="00C667F8">
          <w:fldChar w:fldCharType="begin"/>
        </w:r>
        <w:r w:rsidR="00D229ED" w:rsidDel="00C667F8">
          <w:instrText xml:space="preserve"> NOTEREF _Ref258346712 \h  \* MERGEFORMAT </w:instrText>
        </w:r>
      </w:moveFrom>
      <w:del w:id="534" w:author="lxf" w:date="2010-05-08T13:54:00Z"/>
      <w:moveFrom w:id="535" w:author="lxf" w:date="2010-05-08T13:54:00Z">
        <w:r w:rsidR="002A7979" w:rsidDel="00C667F8">
          <w:fldChar w:fldCharType="separate"/>
        </w:r>
        <w:r w:rsidR="00BC6373" w:rsidRPr="00BC6373" w:rsidDel="00C667F8">
          <w:rPr>
            <w:rFonts w:ascii="TimesNewRoman" w:eastAsia="TimesNewRoman" w:cs="TimesNewRoman"/>
            <w:kern w:val="0"/>
            <w:sz w:val="23"/>
            <w:szCs w:val="23"/>
          </w:rPr>
          <w:t>2</w:t>
        </w:r>
        <w:r w:rsidR="002A7979" w:rsidDel="00C667F8">
          <w:fldChar w:fldCharType="end"/>
        </w:r>
        <w:r w:rsidR="00872C87" w:rsidDel="00C667F8">
          <w:rPr>
            <w:rFonts w:ascii="TimesNewRoman" w:eastAsia="TimesNewRoman" w:cs="TimesNewRoman" w:hint="eastAsia"/>
            <w:kern w:val="0"/>
            <w:sz w:val="23"/>
            <w:szCs w:val="23"/>
          </w:rPr>
          <w:t>~</w:t>
        </w:r>
        <w:r w:rsidR="002A7979" w:rsidDel="00C667F8">
          <w:fldChar w:fldCharType="begin"/>
        </w:r>
        <w:r w:rsidR="00D229ED" w:rsidDel="00C667F8">
          <w:instrText xml:space="preserve"> NOTEREF _Ref258355755 \h  \* MERGEFORMAT </w:instrText>
        </w:r>
      </w:moveFrom>
      <w:del w:id="536" w:author="lxf" w:date="2010-05-08T13:54:00Z"/>
      <w:moveFrom w:id="537" w:author="lxf" w:date="2010-05-08T13:54:00Z">
        <w:r w:rsidR="002A7979" w:rsidDel="00C667F8">
          <w:fldChar w:fldCharType="separate"/>
        </w:r>
        <w:r w:rsidR="00BC6373" w:rsidRPr="00BC6373" w:rsidDel="00C667F8">
          <w:rPr>
            <w:rFonts w:ascii="TimesNewRoman" w:eastAsia="TimesNewRoman" w:cs="TimesNewRoman"/>
            <w:kern w:val="0"/>
            <w:sz w:val="23"/>
            <w:szCs w:val="23"/>
          </w:rPr>
          <w:t>5</w:t>
        </w:r>
        <w:r w:rsidR="002A7979" w:rsidDel="00C667F8">
          <w:fldChar w:fldCharType="end"/>
        </w:r>
        <w:r w:rsidR="00872C87" w:rsidDel="00C667F8">
          <w:rPr>
            <w:rFonts w:ascii="TimesNewRoman" w:eastAsia="TimesNewRoman" w:cs="TimesNewRoman" w:hint="eastAsia"/>
            <w:kern w:val="0"/>
            <w:sz w:val="23"/>
            <w:szCs w:val="23"/>
          </w:rPr>
          <w:t>,</w:t>
        </w:r>
        <w:r w:rsidRPr="000D3440" w:rsidDel="00C667F8">
          <w:rPr>
            <w:rFonts w:ascii="TimesNewRoman" w:eastAsia="TimesNewRoman" w:cs="TimesNewRoman"/>
            <w:kern w:val="0"/>
            <w:sz w:val="23"/>
            <w:szCs w:val="23"/>
          </w:rPr>
          <w:endnoteReference w:id="12"/>
        </w:r>
        <w:r w:rsidR="00921E31" w:rsidDel="00C667F8">
          <w:rPr>
            <w:rFonts w:ascii="TimesNewRoman" w:eastAsia="TimesNewRoman" w:cs="TimesNewRoman" w:hint="eastAsia"/>
            <w:kern w:val="0"/>
            <w:sz w:val="23"/>
            <w:szCs w:val="23"/>
          </w:rPr>
          <w:t>]</w:t>
        </w:r>
        <w:r w:rsidR="00921E31" w:rsidRPr="00921E31" w:rsidDel="00C667F8">
          <w:rPr>
            <w:rFonts w:ascii="TimesNewRoman" w:eastAsia="TimesNewRoman" w:cs="TimesNewRoman"/>
            <w:kern w:val="0"/>
            <w:sz w:val="23"/>
            <w:szCs w:val="23"/>
          </w:rPr>
          <w:t xml:space="preserve">, the sensing </w:t>
        </w:r>
        <w:r w:rsidR="00D06F77" w:rsidDel="00C667F8">
          <w:rPr>
            <w:rFonts w:ascii="TimesNewRoman" w:eastAsia="TimesNewRoman" w:cs="TimesNewRoman" w:hint="eastAsia"/>
            <w:kern w:val="0"/>
            <w:sz w:val="23"/>
            <w:szCs w:val="23"/>
          </w:rPr>
          <w:t>region</w:t>
        </w:r>
        <w:r w:rsidR="00921E31" w:rsidRPr="00921E31" w:rsidDel="00C667F8">
          <w:rPr>
            <w:rFonts w:ascii="TimesNewRoman" w:eastAsia="TimesNewRoman" w:cs="TimesNewRoman"/>
            <w:kern w:val="0"/>
            <w:sz w:val="23"/>
            <w:szCs w:val="23"/>
          </w:rPr>
          <w:t xml:space="preserve"> of a sensor is modeled as a circle (in 2D space) or a sphere (in a 3D space) centered at the sensor with radius as its sensing range. </w:t>
        </w:r>
        <w:r w:rsidR="00921E31" w:rsidDel="00C667F8">
          <w:rPr>
            <w:rFonts w:ascii="TimesNewRoman" w:eastAsia="TimesNewRoman" w:cs="TimesNewRoman" w:hint="eastAsia"/>
            <w:kern w:val="0"/>
            <w:sz w:val="23"/>
            <w:szCs w:val="23"/>
          </w:rPr>
          <w:t xml:space="preserve"> </w:t>
        </w:r>
        <w:r w:rsidR="00205134" w:rsidDel="00C667F8">
          <w:rPr>
            <w:rFonts w:ascii="TimesNewRoman" w:eastAsia="TimesNewRoman" w:cs="TimesNewRoman" w:hint="eastAsia"/>
            <w:kern w:val="0"/>
            <w:sz w:val="23"/>
            <w:szCs w:val="23"/>
          </w:rPr>
          <w:t xml:space="preserve">In </w:t>
        </w:r>
        <w:r w:rsidR="00F9606E" w:rsidDel="00C667F8">
          <w:rPr>
            <w:rFonts w:ascii="TimesNewRoman" w:eastAsia="TimesNewRoman" w:cs="TimesNewRoman" w:hint="eastAsia"/>
            <w:kern w:val="0"/>
            <w:sz w:val="23"/>
            <w:szCs w:val="23"/>
          </w:rPr>
          <w:t>other</w:t>
        </w:r>
        <w:r w:rsidR="00921E31" w:rsidDel="00C667F8">
          <w:rPr>
            <w:rFonts w:ascii="TimesNewRoman" w:eastAsia="TimesNewRoman" w:cs="TimesNewRoman" w:hint="eastAsia"/>
            <w:kern w:val="0"/>
            <w:sz w:val="23"/>
            <w:szCs w:val="23"/>
          </w:rPr>
          <w:t xml:space="preserve"> applications, although </w:t>
        </w:r>
        <w:r w:rsidR="002D21D7" w:rsidDel="00C667F8">
          <w:rPr>
            <w:rFonts w:ascii="TimesNewRoman" w:eastAsia="TimesNewRoman" w:cs="TimesNewRoman" w:hint="eastAsia"/>
            <w:kern w:val="0"/>
            <w:sz w:val="23"/>
            <w:szCs w:val="23"/>
          </w:rPr>
          <w:t>this assumption</w:t>
        </w:r>
        <w:r w:rsidR="00205134" w:rsidDel="00C667F8">
          <w:rPr>
            <w:rFonts w:ascii="TimesNewRoman" w:eastAsia="TimesNewRoman" w:cs="TimesNewRoman" w:hint="eastAsia"/>
            <w:kern w:val="0"/>
            <w:sz w:val="23"/>
            <w:szCs w:val="23"/>
          </w:rPr>
          <w:t xml:space="preserve"> is relaxed</w:t>
        </w:r>
        <w:r w:rsidR="00921E31" w:rsidDel="00C667F8">
          <w:rPr>
            <w:rFonts w:ascii="TimesNewRoman" w:eastAsia="TimesNewRoman" w:cs="TimesNewRoman" w:hint="eastAsia"/>
            <w:kern w:val="0"/>
            <w:sz w:val="23"/>
            <w:szCs w:val="23"/>
          </w:rPr>
          <w:t xml:space="preserve">, </w:t>
        </w:r>
        <w:r w:rsidR="002D21D7" w:rsidDel="00C667F8">
          <w:rPr>
            <w:rFonts w:ascii="TimesNewRoman" w:eastAsia="TimesNewRoman" w:cs="TimesNewRoman" w:hint="eastAsia"/>
            <w:kern w:val="0"/>
            <w:sz w:val="23"/>
            <w:szCs w:val="23"/>
          </w:rPr>
          <w:t xml:space="preserve">still require </w:t>
        </w:r>
        <w:r w:rsidR="00921E31" w:rsidDel="00C667F8">
          <w:rPr>
            <w:rFonts w:ascii="TimesNewRoman" w:eastAsia="TimesNewRoman" w:cs="TimesNewRoman" w:hint="eastAsia"/>
            <w:kern w:val="0"/>
            <w:sz w:val="23"/>
            <w:szCs w:val="23"/>
          </w:rPr>
          <w:t xml:space="preserve">the sensing region </w:t>
        </w:r>
        <w:r w:rsidR="002D21D7" w:rsidDel="00C667F8">
          <w:rPr>
            <w:rFonts w:ascii="TimesNewRoman" w:eastAsia="TimesNewRoman" w:cs="TimesNewRoman" w:hint="eastAsia"/>
            <w:kern w:val="0"/>
            <w:sz w:val="23"/>
            <w:szCs w:val="23"/>
          </w:rPr>
          <w:t>to be</w:t>
        </w:r>
        <w:r w:rsidR="00921E31" w:rsidDel="00C667F8">
          <w:rPr>
            <w:rFonts w:ascii="TimesNewRoman" w:eastAsia="TimesNewRoman" w:cs="TimesNewRoman" w:hint="eastAsia"/>
            <w:kern w:val="0"/>
            <w:sz w:val="23"/>
            <w:szCs w:val="23"/>
          </w:rPr>
          <w:t xml:space="preserve"> a convex function</w:t>
        </w:r>
        <w:r w:rsidR="00D06F77" w:rsidDel="00C667F8">
          <w:rPr>
            <w:rFonts w:ascii="TimesNewRoman" w:eastAsia="TimesNewRoman" w:cs="TimesNewRoman" w:hint="eastAsia"/>
            <w:kern w:val="0"/>
            <w:sz w:val="23"/>
            <w:szCs w:val="23"/>
          </w:rPr>
          <w:t xml:space="preserve"> </w:t>
        </w:r>
        <w:r w:rsidR="002D21D7" w:rsidDel="00C667F8">
          <w:rPr>
            <w:rFonts w:ascii="TimesNewRoman" w:eastAsia="TimesNewRoman" w:cs="TimesNewRoman" w:hint="eastAsia"/>
            <w:kern w:val="0"/>
            <w:sz w:val="23"/>
            <w:szCs w:val="23"/>
          </w:rPr>
          <w:t>[</w:t>
        </w:r>
        <w:r w:rsidR="002A7979" w:rsidDel="00C667F8">
          <w:fldChar w:fldCharType="begin"/>
        </w:r>
        <w:r w:rsidR="00D229ED" w:rsidDel="00C667F8">
          <w:instrText xml:space="preserve"> NOTEREF _Ref258346471 \h  \* MERGEFORMAT </w:instrText>
        </w:r>
      </w:moveFrom>
      <w:del w:id="541" w:author="lxf" w:date="2010-05-08T13:54:00Z"/>
      <w:moveFrom w:id="542" w:author="lxf" w:date="2010-05-08T13:54:00Z">
        <w:r w:rsidR="002A7979" w:rsidDel="00C667F8">
          <w:fldChar w:fldCharType="separate"/>
        </w:r>
        <w:r w:rsidR="00BC6373" w:rsidRPr="00BC6373" w:rsidDel="00C667F8">
          <w:rPr>
            <w:rFonts w:ascii="TimesNewRoman" w:eastAsia="TimesNewRoman" w:cs="TimesNewRoman"/>
            <w:kern w:val="0"/>
            <w:sz w:val="23"/>
            <w:szCs w:val="23"/>
          </w:rPr>
          <w:t>1</w:t>
        </w:r>
        <w:r w:rsidR="002A7979" w:rsidDel="00C667F8">
          <w:fldChar w:fldCharType="end"/>
        </w:r>
        <w:r w:rsidR="002D21D7" w:rsidDel="00C667F8">
          <w:rPr>
            <w:rFonts w:ascii="TimesNewRoman" w:eastAsia="TimesNewRoman" w:cs="TimesNewRoman" w:hint="eastAsia"/>
            <w:kern w:val="0"/>
            <w:sz w:val="23"/>
            <w:szCs w:val="23"/>
          </w:rPr>
          <w:t>]</w:t>
        </w:r>
        <w:r w:rsidR="00921E31" w:rsidDel="00C667F8">
          <w:rPr>
            <w:rFonts w:ascii="TimesNewRoman" w:eastAsia="TimesNewRoman" w:cs="TimesNewRoman" w:hint="eastAsia"/>
            <w:kern w:val="0"/>
            <w:sz w:val="23"/>
            <w:szCs w:val="23"/>
          </w:rPr>
          <w:t xml:space="preserve">.  </w:t>
        </w:r>
        <w:r w:rsidR="00921E31" w:rsidRPr="00921E31" w:rsidDel="00C667F8">
          <w:rPr>
            <w:rFonts w:ascii="TimesNewRoman" w:eastAsia="TimesNewRoman" w:cs="TimesNewRoman"/>
            <w:kern w:val="0"/>
            <w:sz w:val="23"/>
            <w:szCs w:val="23"/>
          </w:rPr>
          <w:t>Another im</w:t>
        </w:r>
        <w:r w:rsidR="00921E31" w:rsidDel="00C667F8">
          <w:rPr>
            <w:rFonts w:ascii="TimesNewRoman" w:eastAsia="TimesNewRoman" w:cs="TimesNewRoman"/>
            <w:kern w:val="0"/>
            <w:sz w:val="23"/>
            <w:szCs w:val="23"/>
          </w:rPr>
          <w:t xml:space="preserve">portant property assumed in </w:t>
        </w:r>
        <w:r w:rsidR="00504F3E" w:rsidDel="00C667F8">
          <w:rPr>
            <w:rFonts w:ascii="TimesNewRoman" w:eastAsia="TimesNewRoman" w:cs="TimesNewRoman" w:hint="eastAsia"/>
            <w:kern w:val="0"/>
            <w:sz w:val="23"/>
            <w:szCs w:val="23"/>
          </w:rPr>
          <w:t xml:space="preserve">all of the </w:t>
        </w:r>
        <w:r w:rsidR="00872C87" w:rsidDel="00C667F8">
          <w:rPr>
            <w:rFonts w:ascii="TimesNewRoman" w:eastAsia="TimesNewRoman" w:cs="TimesNewRoman" w:hint="eastAsia"/>
            <w:kern w:val="0"/>
            <w:sz w:val="23"/>
            <w:szCs w:val="23"/>
          </w:rPr>
          <w:t>traditional coverage problem</w:t>
        </w:r>
        <w:r w:rsidR="000D3440" w:rsidDel="00C667F8">
          <w:rPr>
            <w:rFonts w:ascii="TimesNewRoman" w:eastAsia="TimesNewRoman" w:cs="TimesNewRoman" w:hint="eastAsia"/>
            <w:kern w:val="0"/>
            <w:sz w:val="23"/>
            <w:szCs w:val="23"/>
          </w:rPr>
          <w:t>s</w:t>
        </w:r>
        <w:r w:rsidR="00872C87" w:rsidDel="00C667F8">
          <w:rPr>
            <w:rFonts w:ascii="TimesNewRoman" w:eastAsia="TimesNewRoman" w:cs="TimesNewRoman" w:hint="eastAsia"/>
            <w:kern w:val="0"/>
            <w:sz w:val="23"/>
            <w:szCs w:val="23"/>
          </w:rPr>
          <w:t xml:space="preserve"> </w:t>
        </w:r>
        <w:r w:rsidR="00921E31" w:rsidRPr="00921E31" w:rsidDel="00C667F8">
          <w:rPr>
            <w:rFonts w:ascii="TimesNewRoman" w:eastAsia="TimesNewRoman" w:cs="TimesNewRoman"/>
            <w:kern w:val="0"/>
            <w:sz w:val="23"/>
            <w:szCs w:val="23"/>
          </w:rPr>
          <w:t xml:space="preserve">is that the sensing </w:t>
        </w:r>
        <w:r w:rsidR="00205134" w:rsidDel="00C667F8">
          <w:rPr>
            <w:rFonts w:ascii="TimesNewRoman" w:eastAsia="TimesNewRoman" w:cs="TimesNewRoman" w:hint="eastAsia"/>
            <w:kern w:val="0"/>
            <w:sz w:val="23"/>
            <w:szCs w:val="23"/>
          </w:rPr>
          <w:t>region</w:t>
        </w:r>
        <w:r w:rsidR="00921E31" w:rsidRPr="00921E31" w:rsidDel="00C667F8">
          <w:rPr>
            <w:rFonts w:ascii="TimesNewRoman" w:eastAsia="TimesNewRoman" w:cs="TimesNewRoman"/>
            <w:kern w:val="0"/>
            <w:sz w:val="23"/>
            <w:szCs w:val="23"/>
          </w:rPr>
          <w:t xml:space="preserve"> of a sensor set S is the union of the sensing </w:t>
        </w:r>
        <w:r w:rsidR="00872C87" w:rsidDel="00C667F8">
          <w:rPr>
            <w:rFonts w:ascii="TimesNewRoman" w:eastAsia="TimesNewRoman" w:cs="TimesNewRoman" w:hint="eastAsia"/>
            <w:kern w:val="0"/>
            <w:sz w:val="23"/>
            <w:szCs w:val="23"/>
          </w:rPr>
          <w:t>regions</w:t>
        </w:r>
        <w:r w:rsidR="005424C3" w:rsidDel="00C667F8">
          <w:rPr>
            <w:rFonts w:ascii="TimesNewRoman" w:eastAsia="TimesNewRoman" w:cs="TimesNewRoman"/>
            <w:kern w:val="0"/>
            <w:sz w:val="23"/>
            <w:szCs w:val="23"/>
          </w:rPr>
          <w:t xml:space="preserve"> of individual sensors in S</w:t>
        </w:r>
        <w:r w:rsidR="005424C3" w:rsidDel="00C667F8">
          <w:rPr>
            <w:rFonts w:ascii="TimesNewRoman" w:eastAsia="TimesNewRoman" w:cs="TimesNewRoman" w:hint="eastAsia"/>
            <w:kern w:val="0"/>
            <w:sz w:val="23"/>
            <w:szCs w:val="23"/>
          </w:rPr>
          <w:t>:</w:t>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5"/>
        <w:gridCol w:w="7088"/>
        <w:gridCol w:w="759"/>
      </w:tblGrid>
      <w:tr w:rsidR="005424C3" w:rsidDel="000A384A" w:rsidTr="005424C3">
        <w:trPr>
          <w:del w:id="543" w:author="lxf" w:date="2010-05-12T11:50:00Z"/>
        </w:trPr>
        <w:tc>
          <w:tcPr>
            <w:tcW w:w="675" w:type="dxa"/>
          </w:tcPr>
          <w:p w:rsidR="005424C3" w:rsidDel="000A384A" w:rsidRDefault="005424C3" w:rsidP="005424C3">
            <w:pPr>
              <w:autoSpaceDE w:val="0"/>
              <w:autoSpaceDN w:val="0"/>
              <w:adjustRightInd w:val="0"/>
              <w:jc w:val="left"/>
              <w:rPr>
                <w:del w:id="544" w:author="lxf" w:date="2010-05-12T11:50:00Z"/>
                <w:rFonts w:ascii="TimesNewRoman" w:eastAsia="TimesNewRoman" w:cs="TimesNewRoman"/>
                <w:kern w:val="0"/>
                <w:sz w:val="23"/>
                <w:szCs w:val="23"/>
              </w:rPr>
            </w:pPr>
          </w:p>
        </w:tc>
        <w:tc>
          <w:tcPr>
            <w:tcW w:w="7088" w:type="dxa"/>
          </w:tcPr>
          <w:p w:rsidR="005424C3" w:rsidRPr="005424C3" w:rsidDel="000A384A" w:rsidRDefault="005424C3" w:rsidP="005424C3">
            <w:pPr>
              <w:autoSpaceDE w:val="0"/>
              <w:autoSpaceDN w:val="0"/>
              <w:adjustRightInd w:val="0"/>
              <w:jc w:val="center"/>
              <w:rPr>
                <w:del w:id="545" w:author="lxf" w:date="2010-05-12T11:50:00Z"/>
                <w:rFonts w:ascii="TimesNewRoman" w:eastAsia="TimesNewRoman" w:cs="TimesNewRoman"/>
                <w:kern w:val="0"/>
                <w:sz w:val="23"/>
                <w:szCs w:val="23"/>
              </w:rPr>
            </w:pPr>
            <w:moveFrom w:id="546" w:author="lxf" w:date="2010-05-08T13:54:00Z">
              <w:del w:id="547" w:author="lxf" w:date="2010-05-12T11:50:00Z">
                <w:r w:rsidRPr="00921E31" w:rsidDel="000A384A">
                  <w:rPr>
                    <w:rFonts w:ascii="TimesNewRoman" w:eastAsia="TimesNewRoman" w:cs="TimesNewRoman"/>
                    <w:kern w:val="0"/>
                    <w:sz w:val="23"/>
                    <w:szCs w:val="23"/>
                  </w:rPr>
                  <w:delText>A({s</w:delText>
                </w:r>
                <w:r w:rsidRPr="005424C3" w:rsidDel="000A384A">
                  <w:rPr>
                    <w:rFonts w:ascii="TimesNewRoman" w:eastAsia="TimesNewRoman" w:cs="TimesNewRoman"/>
                    <w:kern w:val="0"/>
                    <w:sz w:val="23"/>
                    <w:szCs w:val="23"/>
                    <w:vertAlign w:val="subscript"/>
                  </w:rPr>
                  <w:delText>1</w:delText>
                </w:r>
                <w:r w:rsidRPr="00921E31" w:rsidDel="000A384A">
                  <w:rPr>
                    <w:rFonts w:ascii="TimesNewRoman" w:eastAsia="TimesNewRoman" w:cs="TimesNewRoman"/>
                    <w:kern w:val="0"/>
                    <w:sz w:val="23"/>
                    <w:szCs w:val="23"/>
                  </w:rPr>
                  <w:delText>,..s</w:delText>
                </w:r>
                <w:r w:rsidRPr="005424C3" w:rsidDel="000A384A">
                  <w:rPr>
                    <w:rFonts w:ascii="TimesNewRoman" w:eastAsia="TimesNewRoman" w:cs="TimesNewRoman"/>
                    <w:kern w:val="0"/>
                    <w:sz w:val="23"/>
                    <w:szCs w:val="23"/>
                    <w:vertAlign w:val="subscript"/>
                  </w:rPr>
                  <w:delText>N</w:delText>
                </w:r>
                <w:r w:rsidRPr="00921E31" w:rsidDel="000A384A">
                  <w:rPr>
                    <w:rFonts w:ascii="TimesNewRoman" w:eastAsia="TimesNewRoman" w:cs="TimesNewRoman"/>
                    <w:kern w:val="0"/>
                    <w:sz w:val="23"/>
                    <w:szCs w:val="23"/>
                  </w:rPr>
                  <w:delText>})= A(s</w:delText>
                </w:r>
                <w:r w:rsidRPr="005424C3" w:rsidDel="000A384A">
                  <w:rPr>
                    <w:rFonts w:ascii="TimesNewRoman" w:eastAsia="TimesNewRoman" w:cs="TimesNewRoman"/>
                    <w:kern w:val="0"/>
                    <w:sz w:val="23"/>
                    <w:szCs w:val="23"/>
                    <w:vertAlign w:val="subscript"/>
                  </w:rPr>
                  <w:delText>1</w:delText>
                </w:r>
                <w:r w:rsidRPr="00921E31" w:rsidDel="000A384A">
                  <w:rPr>
                    <w:rFonts w:ascii="TimesNewRoman" w:eastAsia="TimesNewRoman" w:cs="TimesNewRoman"/>
                    <w:kern w:val="0"/>
                    <w:sz w:val="23"/>
                    <w:szCs w:val="23"/>
                  </w:rPr>
                  <w:delText>)</w:delText>
                </w:r>
                <w:r w:rsidRPr="00F57D46" w:rsidDel="000A384A">
                  <w:rPr>
                    <w:rFonts w:ascii="TimesNewRoman" w:eastAsia="TimesNewRoman" w:cs="TimesNewRoman" w:hint="eastAsia"/>
                    <w:kern w:val="0"/>
                    <w:sz w:val="23"/>
                    <w:szCs w:val="23"/>
                  </w:rPr>
                  <w:delText>∪</w:delText>
                </w:r>
                <w:r w:rsidRPr="00921E31" w:rsidDel="000A384A">
                  <w:rPr>
                    <w:rFonts w:ascii="TimesNewRoman" w:eastAsia="TimesNewRoman" w:cs="TimesNewRoman"/>
                    <w:kern w:val="0"/>
                    <w:sz w:val="23"/>
                    <w:szCs w:val="23"/>
                  </w:rPr>
                  <w:delText>A(s</w:delText>
                </w:r>
                <w:r w:rsidRPr="005424C3" w:rsidDel="000A384A">
                  <w:rPr>
                    <w:rFonts w:ascii="TimesNewRoman" w:eastAsia="TimesNewRoman" w:cs="TimesNewRoman"/>
                    <w:kern w:val="0"/>
                    <w:sz w:val="23"/>
                    <w:szCs w:val="23"/>
                    <w:vertAlign w:val="subscript"/>
                  </w:rPr>
                  <w:delText>2</w:delText>
                </w:r>
                <w:r w:rsidRPr="00921E31" w:rsidDel="000A384A">
                  <w:rPr>
                    <w:rFonts w:ascii="TimesNewRoman" w:eastAsia="TimesNewRoman" w:cs="TimesNewRoman"/>
                    <w:kern w:val="0"/>
                    <w:sz w:val="23"/>
                    <w:szCs w:val="23"/>
                  </w:rPr>
                  <w:delText xml:space="preserve">).. </w:delText>
                </w:r>
                <w:r w:rsidRPr="00F57D46" w:rsidDel="000A384A">
                  <w:rPr>
                    <w:rFonts w:ascii="TimesNewRoman" w:eastAsia="TimesNewRoman" w:cs="TimesNewRoman" w:hint="eastAsia"/>
                    <w:kern w:val="0"/>
                    <w:sz w:val="23"/>
                    <w:szCs w:val="23"/>
                  </w:rPr>
                  <w:delText>∪</w:delText>
                </w:r>
                <w:r w:rsidRPr="00921E31" w:rsidDel="000A384A">
                  <w:rPr>
                    <w:rFonts w:ascii="TimesNewRoman" w:eastAsia="TimesNewRoman" w:cs="TimesNewRoman"/>
                    <w:kern w:val="0"/>
                    <w:sz w:val="23"/>
                    <w:szCs w:val="23"/>
                  </w:rPr>
                  <w:delText>A(s</w:delText>
                </w:r>
                <w:r w:rsidRPr="005424C3" w:rsidDel="000A384A">
                  <w:rPr>
                    <w:rFonts w:ascii="TimesNewRoman" w:eastAsia="TimesNewRoman" w:cs="TimesNewRoman"/>
                    <w:kern w:val="0"/>
                    <w:sz w:val="23"/>
                    <w:szCs w:val="23"/>
                    <w:vertAlign w:val="subscript"/>
                  </w:rPr>
                  <w:delText>N</w:delText>
                </w:r>
                <w:r w:rsidRPr="00921E31" w:rsidDel="000A384A">
                  <w:rPr>
                    <w:rFonts w:ascii="TimesNewRoman" w:eastAsia="TimesNewRoman" w:cs="TimesNewRoman"/>
                    <w:kern w:val="0"/>
                    <w:sz w:val="23"/>
                    <w:szCs w:val="23"/>
                  </w:rPr>
                  <w:delText>)</w:delText>
                </w:r>
              </w:del>
            </w:moveFrom>
          </w:p>
        </w:tc>
        <w:tc>
          <w:tcPr>
            <w:tcW w:w="759" w:type="dxa"/>
          </w:tcPr>
          <w:p w:rsidR="005424C3" w:rsidDel="000A384A" w:rsidRDefault="005424C3" w:rsidP="005424C3">
            <w:pPr>
              <w:autoSpaceDE w:val="0"/>
              <w:autoSpaceDN w:val="0"/>
              <w:adjustRightInd w:val="0"/>
              <w:jc w:val="right"/>
              <w:rPr>
                <w:del w:id="548" w:author="lxf" w:date="2010-05-12T11:50:00Z"/>
                <w:rFonts w:ascii="TimesNewRoman" w:eastAsia="TimesNewRoman" w:cs="TimesNewRoman"/>
                <w:kern w:val="0"/>
                <w:sz w:val="23"/>
                <w:szCs w:val="23"/>
              </w:rPr>
            </w:pPr>
            <w:moveFrom w:id="549" w:author="lxf" w:date="2010-05-08T13:54:00Z">
              <w:del w:id="550" w:author="lxf" w:date="2010-05-12T11:50:00Z">
                <w:r w:rsidDel="000A384A">
                  <w:rPr>
                    <w:rFonts w:ascii="TimesNewRoman" w:eastAsia="TimesNewRoman" w:cs="TimesNewRoman" w:hint="eastAsia"/>
                    <w:kern w:val="0"/>
                    <w:sz w:val="23"/>
                    <w:szCs w:val="23"/>
                  </w:rPr>
                  <w:delText>(1)</w:delText>
                </w:r>
              </w:del>
            </w:moveFrom>
          </w:p>
        </w:tc>
      </w:tr>
    </w:tbl>
    <w:p w:rsidR="00000000" w:rsidRDefault="00475440">
      <w:pPr>
        <w:autoSpaceDE w:val="0"/>
        <w:autoSpaceDN w:val="0"/>
        <w:adjustRightInd w:val="0"/>
        <w:rPr>
          <w:ins w:id="551" w:author="lxf" w:date="2010-05-08T15:40:00Z"/>
          <w:rFonts w:ascii="TimesNewRoman" w:eastAsia="TimesNewRoman" w:cs="TimesNewRoman"/>
          <w:kern w:val="0"/>
          <w:sz w:val="23"/>
          <w:szCs w:val="23"/>
        </w:rPr>
        <w:pPrChange w:id="552" w:author="lxf" w:date="2010-05-14T10:33:00Z">
          <w:pPr>
            <w:tabs>
              <w:tab w:val="num" w:pos="720"/>
            </w:tabs>
            <w:autoSpaceDE w:val="0"/>
            <w:autoSpaceDN w:val="0"/>
            <w:adjustRightInd w:val="0"/>
          </w:pPr>
        </w:pPrChange>
      </w:pPr>
      <w:ins w:id="553" w:author="lxf" w:date="2010-05-08T15:37:00Z">
        <w:r w:rsidRPr="00B64A9A">
          <w:rPr>
            <w:rFonts w:ascii="TimesNewRoman" w:eastAsia="TimesNewRoman" w:cs="TimesNewRoman" w:hint="eastAsia"/>
            <w:kern w:val="0"/>
            <w:sz w:val="23"/>
            <w:szCs w:val="23"/>
          </w:rPr>
          <w:t xml:space="preserve">However, these </w:t>
        </w:r>
        <w:r w:rsidRPr="00B64A9A">
          <w:rPr>
            <w:rFonts w:ascii="TimesNewRoman" w:eastAsia="TimesNewRoman" w:cs="TimesNewRoman"/>
            <w:kern w:val="0"/>
            <w:sz w:val="23"/>
            <w:szCs w:val="23"/>
          </w:rPr>
          <w:t>protocols</w:t>
        </w:r>
        <w:r w:rsidRPr="00B64A9A">
          <w:rPr>
            <w:rFonts w:ascii="TimesNewRoman" w:eastAsia="TimesNewRoman" w:cs="TimesNewRoman" w:hint="eastAsia"/>
            <w:kern w:val="0"/>
            <w:sz w:val="23"/>
            <w:szCs w:val="23"/>
          </w:rPr>
          <w:t xml:space="preserve"> would fail in SHM because monitoring a structure uses a totally different scheme from other </w:t>
        </w:r>
        <w:r w:rsidRPr="00B64A9A">
          <w:rPr>
            <w:rFonts w:ascii="TimesNewRoman" w:eastAsia="TimesNewRoman" w:cs="TimesNewRoman"/>
            <w:kern w:val="0"/>
            <w:sz w:val="23"/>
            <w:szCs w:val="23"/>
          </w:rPr>
          <w:t>monitoring</w:t>
        </w:r>
        <w:r>
          <w:rPr>
            <w:rFonts w:ascii="TimesNewRoman" w:eastAsia="TimesNewRoman" w:cs="TimesNewRoman" w:hint="eastAsia"/>
            <w:kern w:val="0"/>
            <w:sz w:val="23"/>
            <w:szCs w:val="23"/>
          </w:rPr>
          <w:t xml:space="preserve"> </w:t>
        </w:r>
        <w:r w:rsidRPr="00B64A9A">
          <w:rPr>
            <w:rFonts w:ascii="TimesNewRoman" w:eastAsia="TimesNewRoman" w:cs="TimesNewRoman" w:hint="eastAsia"/>
            <w:kern w:val="0"/>
            <w:sz w:val="23"/>
            <w:szCs w:val="23"/>
          </w:rPr>
          <w:t xml:space="preserve">applications. </w:t>
        </w:r>
        <w:r>
          <w:rPr>
            <w:rFonts w:ascii="TimesNewRoman" w:eastAsia="TimesNewRoman" w:cs="TimesNewRoman" w:hint="eastAsia"/>
            <w:kern w:val="0"/>
            <w:sz w:val="23"/>
            <w:szCs w:val="23"/>
          </w:rPr>
          <w:t>T</w:t>
        </w:r>
        <w:r w:rsidRPr="00B64A9A">
          <w:rPr>
            <w:rFonts w:ascii="TimesNewRoman" w:eastAsia="TimesNewRoman" w:cs="TimesNewRoman" w:hint="eastAsia"/>
            <w:kern w:val="0"/>
            <w:sz w:val="23"/>
            <w:szCs w:val="23"/>
          </w:rPr>
          <w:t xml:space="preserve">he sensing region </w:t>
        </w:r>
        <w:r>
          <w:rPr>
            <w:rFonts w:ascii="TimesNewRoman" w:eastAsia="TimesNewRoman" w:cs="TimesNewRoman" w:hint="eastAsia"/>
            <w:kern w:val="0"/>
            <w:sz w:val="23"/>
            <w:szCs w:val="23"/>
          </w:rPr>
          <w:t xml:space="preserve">of a sensor or a sensor set </w:t>
        </w:r>
        <w:r w:rsidRPr="00B64A9A">
          <w:rPr>
            <w:rFonts w:ascii="TimesNewRoman" w:eastAsia="TimesNewRoman" w:cs="TimesNewRoman" w:hint="eastAsia"/>
            <w:kern w:val="0"/>
            <w:sz w:val="23"/>
            <w:szCs w:val="23"/>
          </w:rPr>
          <w:t>in SHM is no longer a circle, a sphere, or even a convex area</w:t>
        </w:r>
        <w:r w:rsidRPr="00B64A9A">
          <w:rPr>
            <w:rFonts w:ascii="TimesNewRoman" w:eastAsia="TimesNewRoman" w:cs="TimesNewRoman"/>
            <w:kern w:val="0"/>
            <w:sz w:val="23"/>
            <w:szCs w:val="23"/>
          </w:rPr>
          <w:t>.</w:t>
        </w:r>
        <w:r w:rsidRPr="00B64A9A">
          <w:rPr>
            <w:rFonts w:ascii="TimesNewRoman" w:eastAsia="TimesNewRoman" w:cs="TimesNewRoman" w:hint="eastAsia"/>
            <w:kern w:val="0"/>
            <w:sz w:val="23"/>
            <w:szCs w:val="23"/>
          </w:rPr>
          <w:t xml:space="preserve"> In addition, the sensing region of a sensor set </w:t>
        </w:r>
      </w:ins>
      <w:ins w:id="554" w:author="lxf" w:date="2010-05-14T11:03:00Z">
        <w:r w:rsidR="00EB5889">
          <w:rPr>
            <w:rFonts w:ascii="TimesNewRoman" w:eastAsia="TimesNewRoman" w:cs="TimesNewRoman" w:hint="eastAsia"/>
            <w:kern w:val="0"/>
            <w:sz w:val="23"/>
            <w:szCs w:val="23"/>
          </w:rPr>
          <w:t>is not the</w:t>
        </w:r>
      </w:ins>
      <w:ins w:id="555" w:author="lxf" w:date="2010-05-08T15:37:00Z">
        <w:r w:rsidRPr="00B64A9A">
          <w:rPr>
            <w:rFonts w:ascii="TimesNewRoman" w:eastAsia="TimesNewRoman" w:cs="TimesNewRoman" w:hint="eastAsia"/>
            <w:kern w:val="0"/>
            <w:sz w:val="23"/>
            <w:szCs w:val="23"/>
          </w:rPr>
          <w:t xml:space="preserve"> </w:t>
        </w:r>
      </w:ins>
      <w:ins w:id="556" w:author="lxf" w:date="2010-05-14T11:03:00Z">
        <w:r w:rsidR="00EB5889">
          <w:rPr>
            <w:rFonts w:ascii="TimesNewRoman" w:eastAsia="TimesNewRoman" w:cs="TimesNewRoman" w:hint="eastAsia"/>
            <w:kern w:val="0"/>
            <w:sz w:val="23"/>
            <w:szCs w:val="23"/>
          </w:rPr>
          <w:t xml:space="preserve">accumulated </w:t>
        </w:r>
      </w:ins>
      <w:ins w:id="557" w:author="lxf" w:date="2010-05-08T15:37:00Z">
        <w:r w:rsidRPr="00B64A9A">
          <w:rPr>
            <w:rFonts w:ascii="TimesNewRoman" w:eastAsia="TimesNewRoman" w:cs="TimesNewRoman" w:hint="eastAsia"/>
            <w:kern w:val="0"/>
            <w:sz w:val="23"/>
            <w:szCs w:val="23"/>
          </w:rPr>
          <w:t>sensing r</w:t>
        </w:r>
        <w:r>
          <w:rPr>
            <w:rFonts w:ascii="TimesNewRoman" w:eastAsia="TimesNewRoman" w:cs="TimesNewRoman" w:hint="eastAsia"/>
            <w:kern w:val="0"/>
            <w:sz w:val="23"/>
            <w:szCs w:val="23"/>
          </w:rPr>
          <w:t>egion of individual sensor</w:t>
        </w:r>
        <w:r w:rsidRPr="00B64A9A">
          <w:rPr>
            <w:rFonts w:ascii="TimesNewRoman" w:eastAsia="TimesNewRoman" w:cs="TimesNewRoman" w:hint="eastAsia"/>
            <w:kern w:val="0"/>
            <w:sz w:val="23"/>
            <w:szCs w:val="23"/>
          </w:rPr>
          <w:t xml:space="preserve">, which is a very important </w:t>
        </w:r>
        <w:r w:rsidRPr="00B64A9A">
          <w:rPr>
            <w:rFonts w:ascii="TimesNewRoman" w:eastAsia="TimesNewRoman" w:cs="TimesNewRoman"/>
            <w:kern w:val="0"/>
            <w:sz w:val="23"/>
            <w:szCs w:val="23"/>
          </w:rPr>
          <w:t>assumption</w:t>
        </w:r>
        <w:r w:rsidRPr="00B64A9A">
          <w:rPr>
            <w:rFonts w:ascii="TimesNewRoman" w:eastAsia="TimesNewRoman" w:cs="TimesNewRoman" w:hint="eastAsia"/>
            <w:kern w:val="0"/>
            <w:sz w:val="23"/>
            <w:szCs w:val="23"/>
          </w:rPr>
          <w:t xml:space="preserve"> in </w:t>
        </w:r>
        <w:r>
          <w:rPr>
            <w:rFonts w:ascii="TimesNewRoman" w:eastAsia="TimesNewRoman" w:cs="TimesNewRoman" w:hint="eastAsia"/>
            <w:kern w:val="0"/>
            <w:sz w:val="23"/>
            <w:szCs w:val="23"/>
          </w:rPr>
          <w:t xml:space="preserve">all the </w:t>
        </w:r>
        <w:r w:rsidRPr="00B64A9A">
          <w:rPr>
            <w:rFonts w:ascii="TimesNewRoman" w:eastAsia="TimesNewRoman" w:cs="TimesNewRoman" w:hint="eastAsia"/>
            <w:kern w:val="0"/>
            <w:sz w:val="23"/>
            <w:szCs w:val="23"/>
          </w:rPr>
          <w:t xml:space="preserve">traditional coverage </w:t>
        </w:r>
        <w:r>
          <w:rPr>
            <w:rFonts w:ascii="TimesNewRoman" w:eastAsia="TimesNewRoman" w:cs="TimesNewRoman" w:hint="eastAsia"/>
            <w:kern w:val="0"/>
            <w:sz w:val="23"/>
            <w:szCs w:val="23"/>
          </w:rPr>
          <w:t>protocols</w:t>
        </w:r>
        <w:r w:rsidRPr="00B64A9A">
          <w:rPr>
            <w:rFonts w:ascii="TimesNewRoman" w:eastAsia="TimesNewRoman" w:cs="TimesNewRoman" w:hint="eastAsia"/>
            <w:kern w:val="0"/>
            <w:sz w:val="23"/>
            <w:szCs w:val="23"/>
          </w:rPr>
          <w:t xml:space="preserve">. </w:t>
        </w:r>
      </w:ins>
      <w:ins w:id="558" w:author="lxf" w:date="2010-05-14T10:33:00Z">
        <w:r w:rsidR="00244F1C">
          <w:rPr>
            <w:rFonts w:ascii="TimesNewRoman" w:eastAsia="TimesNewRoman" w:cs="TimesNewRoman" w:hint="eastAsia"/>
            <w:bCs/>
            <w:kern w:val="0"/>
            <w:sz w:val="23"/>
            <w:szCs w:val="23"/>
          </w:rPr>
          <w:t xml:space="preserve">Another important difference is that since we cannot define sensing region for individual sensor node, </w:t>
        </w:r>
        <w:proofErr w:type="spellStart"/>
        <w:r w:rsidR="00244F1C">
          <w:rPr>
            <w:rFonts w:ascii="TimesNewRoman" w:eastAsia="TimesNewRoman" w:cs="TimesNewRoman" w:hint="eastAsia"/>
            <w:bCs/>
            <w:kern w:val="0"/>
            <w:sz w:val="23"/>
            <w:szCs w:val="23"/>
          </w:rPr>
          <w:t>R</w:t>
        </w:r>
        <w:r w:rsidR="00244F1C" w:rsidRPr="005424C3">
          <w:rPr>
            <w:rFonts w:ascii="TimesNewRoman" w:eastAsia="TimesNewRoman" w:cs="TimesNewRoman" w:hint="eastAsia"/>
            <w:bCs/>
            <w:kern w:val="0"/>
            <w:sz w:val="23"/>
            <w:szCs w:val="23"/>
            <w:vertAlign w:val="subscript"/>
          </w:rPr>
          <w:t>c</w:t>
        </w:r>
        <w:proofErr w:type="spellEnd"/>
        <w:r w:rsidR="00244F1C">
          <w:rPr>
            <w:rFonts w:ascii="SimSun" w:eastAsia="SimSun" w:hAnsi="SimSun" w:cs="TimesNewRoman" w:hint="eastAsia"/>
            <w:bCs/>
            <w:kern w:val="0"/>
            <w:sz w:val="23"/>
            <w:szCs w:val="23"/>
          </w:rPr>
          <w:t>≥</w:t>
        </w:r>
        <w:r w:rsidR="00244F1C">
          <w:rPr>
            <w:rFonts w:ascii="TimesNewRoman" w:eastAsia="TimesNewRoman" w:cs="TimesNewRoman" w:hint="eastAsia"/>
            <w:bCs/>
            <w:kern w:val="0"/>
            <w:sz w:val="23"/>
            <w:szCs w:val="23"/>
          </w:rPr>
          <w:t>2R</w:t>
        </w:r>
        <w:r w:rsidR="00244F1C" w:rsidRPr="005424C3">
          <w:rPr>
            <w:rFonts w:ascii="TimesNewRoman" w:eastAsia="TimesNewRoman" w:cs="TimesNewRoman" w:hint="eastAsia"/>
            <w:bCs/>
            <w:kern w:val="0"/>
            <w:sz w:val="23"/>
            <w:szCs w:val="23"/>
            <w:vertAlign w:val="subscript"/>
          </w:rPr>
          <w:t>s</w:t>
        </w:r>
        <w:r w:rsidR="00244F1C">
          <w:rPr>
            <w:rFonts w:ascii="TimesNewRoman" w:eastAsia="TimesNewRoman" w:cs="TimesNewRoman" w:hint="eastAsia"/>
            <w:bCs/>
            <w:kern w:val="0"/>
            <w:sz w:val="23"/>
            <w:szCs w:val="23"/>
          </w:rPr>
          <w:t xml:space="preserve"> is no longer valid and connectivity must be considered whenever designing protocols for WSN in SHM.</w:t>
        </w:r>
        <w:r w:rsidR="00244F1C">
          <w:rPr>
            <w:rFonts w:ascii="TimesNewRoman" w:eastAsia="TimesNewRoman" w:cs="TimesNewRoman" w:hint="eastAsia"/>
            <w:kern w:val="0"/>
            <w:sz w:val="23"/>
            <w:szCs w:val="23"/>
          </w:rPr>
          <w:t xml:space="preserve"> </w:t>
        </w:r>
      </w:ins>
      <w:ins w:id="559" w:author="lxf" w:date="2010-05-08T15:37:00Z">
        <w:r>
          <w:rPr>
            <w:rFonts w:ascii="TimesNewRoman" w:eastAsia="TimesNewRoman" w:cs="TimesNewRoman" w:hint="eastAsia"/>
            <w:kern w:val="0"/>
            <w:sz w:val="23"/>
            <w:szCs w:val="23"/>
          </w:rPr>
          <w:t xml:space="preserve">In this paper, we study the coverage problem used for SHM and defined a </w:t>
        </w:r>
        <w:r>
          <w:rPr>
            <w:rFonts w:ascii="TimesNewRoman" w:eastAsia="TimesNewRoman" w:cs="TimesNewRoman"/>
            <w:kern w:val="0"/>
            <w:sz w:val="23"/>
            <w:szCs w:val="23"/>
          </w:rPr>
          <w:t>special</w:t>
        </w:r>
        <w:r>
          <w:rPr>
            <w:rFonts w:ascii="TimesNewRoman" w:eastAsia="TimesNewRoman" w:cs="TimesNewRoman" w:hint="eastAsia"/>
            <w:kern w:val="0"/>
            <w:sz w:val="23"/>
            <w:szCs w:val="23"/>
          </w:rPr>
          <w:t xml:space="preserve"> coverage: SHM-coverage. SHM-coverage of WSN is directly associated with its damage detection capability. </w:t>
        </w:r>
      </w:ins>
      <w:ins w:id="560" w:author="lxf" w:date="2010-05-08T15:38:00Z">
        <w:r>
          <w:rPr>
            <w:rFonts w:ascii="TimesNewRoman" w:eastAsia="TimesNewRoman" w:cs="TimesNewRoman" w:hint="eastAsia"/>
            <w:kern w:val="0"/>
            <w:sz w:val="23"/>
            <w:szCs w:val="23"/>
          </w:rPr>
          <w:t xml:space="preserve">Consequently, we proposed </w:t>
        </w:r>
        <w:r w:rsidRPr="00B64A9A">
          <w:rPr>
            <w:rFonts w:ascii="TimesNewRoman" w:eastAsia="TimesNewRoman" w:cs="TimesNewRoman"/>
            <w:kern w:val="0"/>
            <w:sz w:val="23"/>
            <w:szCs w:val="23"/>
          </w:rPr>
          <w:t>two approaches, one heuristic and the other based on genetic algorithm</w:t>
        </w:r>
        <w:r w:rsidRPr="00B64A9A">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 xml:space="preserve">to </w:t>
        </w:r>
        <w:r w:rsidRPr="00B64A9A">
          <w:rPr>
            <w:rFonts w:ascii="TimesNewRoman" w:eastAsia="TimesNewRoman" w:cs="TimesNewRoman" w:hint="eastAsia"/>
            <w:kern w:val="0"/>
            <w:sz w:val="23"/>
            <w:szCs w:val="23"/>
          </w:rPr>
          <w:t>divid</w:t>
        </w:r>
        <w:r>
          <w:rPr>
            <w:rFonts w:ascii="TimesNewRoman" w:eastAsia="TimesNewRoman" w:cs="TimesNewRoman" w:hint="eastAsia"/>
            <w:kern w:val="0"/>
            <w:sz w:val="23"/>
            <w:szCs w:val="23"/>
          </w:rPr>
          <w:t xml:space="preserve">e the </w:t>
        </w:r>
      </w:ins>
      <w:ins w:id="561" w:author="lxf" w:date="2010-05-08T15:39:00Z">
        <w:r>
          <w:rPr>
            <w:rFonts w:ascii="TimesNewRoman" w:eastAsia="TimesNewRoman" w:cs="TimesNewRoman" w:hint="eastAsia"/>
            <w:kern w:val="0"/>
            <w:sz w:val="23"/>
            <w:szCs w:val="23"/>
          </w:rPr>
          <w:t xml:space="preserve">sensor nodes </w:t>
        </w:r>
      </w:ins>
      <w:ins w:id="562" w:author="lxf" w:date="2010-05-08T15:38:00Z">
        <w:r w:rsidRPr="00B64A9A">
          <w:rPr>
            <w:rFonts w:ascii="TimesNewRoman" w:eastAsia="TimesNewRoman" w:cs="TimesNewRoman" w:hint="eastAsia"/>
            <w:kern w:val="0"/>
            <w:sz w:val="23"/>
            <w:szCs w:val="23"/>
          </w:rPr>
          <w:t>into d</w:t>
        </w:r>
        <w:r>
          <w:rPr>
            <w:rFonts w:ascii="TimesNewRoman" w:eastAsia="TimesNewRoman" w:cs="TimesNewRoman" w:hint="eastAsia"/>
            <w:kern w:val="0"/>
            <w:sz w:val="23"/>
            <w:szCs w:val="23"/>
          </w:rPr>
          <w:t xml:space="preserve">isjoint set while each set can </w:t>
        </w:r>
      </w:ins>
      <w:ins w:id="563" w:author="lxf" w:date="2010-05-14T11:05:00Z">
        <w:r w:rsidR="00C74ECF">
          <w:rPr>
            <w:rFonts w:ascii="TimesNewRoman" w:eastAsia="TimesNewRoman" w:cs="TimesNewRoman" w:hint="eastAsia"/>
            <w:kern w:val="0"/>
            <w:sz w:val="23"/>
            <w:szCs w:val="23"/>
          </w:rPr>
          <w:t>accurately monitor</w:t>
        </w:r>
      </w:ins>
      <w:ins w:id="564" w:author="lxf" w:date="2010-05-08T15:38:00Z">
        <w:r>
          <w:rPr>
            <w:rFonts w:ascii="TimesNewRoman" w:eastAsia="TimesNewRoman" w:cs="TimesNewRoman" w:hint="eastAsia"/>
            <w:kern w:val="0"/>
            <w:sz w:val="23"/>
            <w:szCs w:val="23"/>
          </w:rPr>
          <w:t xml:space="preserve"> the </w:t>
        </w:r>
      </w:ins>
      <w:ins w:id="565" w:author="lxf" w:date="2010-05-14T11:05:00Z">
        <w:r w:rsidR="00C74ECF">
          <w:rPr>
            <w:rFonts w:ascii="TimesNewRoman" w:eastAsia="TimesNewRoman" w:cs="TimesNewRoman" w:hint="eastAsia"/>
            <w:kern w:val="0"/>
            <w:sz w:val="23"/>
            <w:szCs w:val="23"/>
          </w:rPr>
          <w:t xml:space="preserve">condition of the </w:t>
        </w:r>
      </w:ins>
      <w:ins w:id="566" w:author="lxf" w:date="2010-05-08T15:38:00Z">
        <w:r>
          <w:rPr>
            <w:rFonts w:ascii="TimesNewRoman" w:eastAsia="TimesNewRoman" w:cs="TimesNewRoman" w:hint="eastAsia"/>
            <w:kern w:val="0"/>
            <w:sz w:val="23"/>
            <w:szCs w:val="23"/>
          </w:rPr>
          <w:t>whole structure</w:t>
        </w:r>
        <w:r w:rsidRPr="00B64A9A">
          <w:rPr>
            <w:rFonts w:ascii="TimesNewRoman" w:eastAsia="TimesNewRoman" w:cs="TimesNewRoman"/>
            <w:kern w:val="0"/>
            <w:sz w:val="23"/>
            <w:szCs w:val="23"/>
          </w:rPr>
          <w:t xml:space="preserve">. </w:t>
        </w:r>
      </w:ins>
      <w:ins w:id="567" w:author="lxf" w:date="2010-05-08T15:40:00Z">
        <w:r>
          <w:rPr>
            <w:rFonts w:ascii="TimesNewRoman" w:eastAsia="TimesNewRoman" w:cs="TimesNewRoman" w:hint="eastAsia"/>
            <w:kern w:val="0"/>
            <w:sz w:val="23"/>
            <w:szCs w:val="23"/>
          </w:rPr>
          <w:t xml:space="preserve">These subsets can work in a round-robin order and the system lifetime can be significantly increased. </w:t>
        </w:r>
      </w:ins>
    </w:p>
    <w:p w:rsidR="00DA075F" w:rsidDel="000A384A" w:rsidRDefault="005424C3" w:rsidP="00305A3E">
      <w:pPr>
        <w:autoSpaceDE w:val="0"/>
        <w:autoSpaceDN w:val="0"/>
        <w:adjustRightInd w:val="0"/>
        <w:rPr>
          <w:del w:id="568" w:author="lxf" w:date="2010-05-12T11:50:00Z"/>
          <w:rFonts w:ascii="TimesNewRoman" w:eastAsia="TimesNewRoman" w:cs="TimesNewRoman"/>
          <w:kern w:val="0"/>
          <w:sz w:val="23"/>
          <w:szCs w:val="23"/>
        </w:rPr>
      </w:pPr>
      <w:moveFrom w:id="569" w:author="lxf" w:date="2010-05-08T13:54:00Z">
        <w:r w:rsidDel="00C667F8">
          <w:rPr>
            <w:rFonts w:ascii="TimesNewRoman" w:eastAsia="TimesNewRoman" w:cs="TimesNewRoman" w:hint="eastAsia"/>
            <w:kern w:val="0"/>
            <w:sz w:val="23"/>
            <w:szCs w:val="23"/>
          </w:rPr>
          <w:t>where A({s</w:t>
        </w:r>
        <w:r w:rsidRPr="005424C3" w:rsidDel="00C667F8">
          <w:rPr>
            <w:rFonts w:ascii="TimesNewRoman" w:eastAsia="TimesNewRoman" w:cs="TimesNewRoman" w:hint="eastAsia"/>
            <w:kern w:val="0"/>
            <w:sz w:val="23"/>
            <w:szCs w:val="23"/>
            <w:vertAlign w:val="subscript"/>
          </w:rPr>
          <w:t>1</w:t>
        </w:r>
        <w:r w:rsidDel="00C667F8">
          <w:rPr>
            <w:rFonts w:ascii="TimesNewRoman" w:eastAsia="TimesNewRoman" w:cs="TimesNewRoman" w:hint="eastAsia"/>
            <w:kern w:val="0"/>
            <w:sz w:val="23"/>
            <w:szCs w:val="23"/>
          </w:rPr>
          <w:t>,..s</w:t>
        </w:r>
        <w:r w:rsidRPr="005424C3" w:rsidDel="00C667F8">
          <w:rPr>
            <w:rFonts w:ascii="TimesNewRoman" w:eastAsia="TimesNewRoman" w:cs="TimesNewRoman" w:hint="eastAsia"/>
            <w:kern w:val="0"/>
            <w:sz w:val="23"/>
            <w:szCs w:val="23"/>
            <w:vertAlign w:val="subscript"/>
          </w:rPr>
          <w:t>N</w:t>
        </w:r>
        <w:r w:rsidDel="00C667F8">
          <w:rPr>
            <w:rFonts w:ascii="TimesNewRoman" w:eastAsia="TimesNewRoman" w:cs="TimesNewRoman" w:hint="eastAsia"/>
            <w:kern w:val="0"/>
            <w:sz w:val="23"/>
            <w:szCs w:val="23"/>
          </w:rPr>
          <w:t>}) is the sensing region of the sensor set {s</w:t>
        </w:r>
        <w:r w:rsidRPr="005424C3" w:rsidDel="00C667F8">
          <w:rPr>
            <w:rFonts w:ascii="TimesNewRoman" w:eastAsia="TimesNewRoman" w:cs="TimesNewRoman" w:hint="eastAsia"/>
            <w:kern w:val="0"/>
            <w:sz w:val="23"/>
            <w:szCs w:val="23"/>
            <w:vertAlign w:val="subscript"/>
          </w:rPr>
          <w:t>1</w:t>
        </w:r>
        <w:r w:rsidDel="00C667F8">
          <w:rPr>
            <w:rFonts w:ascii="TimesNewRoman" w:eastAsia="TimesNewRoman" w:cs="TimesNewRoman" w:hint="eastAsia"/>
            <w:kern w:val="0"/>
            <w:sz w:val="23"/>
            <w:szCs w:val="23"/>
          </w:rPr>
          <w:t>,..s</w:t>
        </w:r>
        <w:r w:rsidRPr="005424C3" w:rsidDel="00C667F8">
          <w:rPr>
            <w:rFonts w:ascii="TimesNewRoman" w:eastAsia="TimesNewRoman" w:cs="TimesNewRoman" w:hint="eastAsia"/>
            <w:kern w:val="0"/>
            <w:sz w:val="23"/>
            <w:szCs w:val="23"/>
            <w:vertAlign w:val="subscript"/>
          </w:rPr>
          <w:t>N</w:t>
        </w:r>
        <w:r w:rsidDel="00C667F8">
          <w:rPr>
            <w:rFonts w:ascii="TimesNewRoman" w:eastAsia="TimesNewRoman" w:cs="TimesNewRoman" w:hint="eastAsia"/>
            <w:kern w:val="0"/>
            <w:sz w:val="23"/>
            <w:szCs w:val="23"/>
          </w:rPr>
          <w:t>} and A{s</w:t>
        </w:r>
        <w:r w:rsidRPr="005424C3" w:rsidDel="00C667F8">
          <w:rPr>
            <w:rFonts w:ascii="TimesNewRoman" w:eastAsia="TimesNewRoman" w:cs="TimesNewRoman" w:hint="eastAsia"/>
            <w:kern w:val="0"/>
            <w:sz w:val="23"/>
            <w:szCs w:val="23"/>
            <w:vertAlign w:val="subscript"/>
          </w:rPr>
          <w:t>i</w:t>
        </w:r>
        <w:r w:rsidDel="00C667F8">
          <w:rPr>
            <w:rFonts w:ascii="TimesNewRoman" w:eastAsia="TimesNewRoman" w:cs="TimesNewRoman" w:hint="eastAsia"/>
            <w:kern w:val="0"/>
            <w:sz w:val="23"/>
            <w:szCs w:val="23"/>
          </w:rPr>
          <w:t>} is the sensing region of sensor s</w:t>
        </w:r>
        <w:r w:rsidRPr="005424C3" w:rsidDel="00C667F8">
          <w:rPr>
            <w:rFonts w:ascii="TimesNewRoman" w:eastAsia="TimesNewRoman" w:cs="TimesNewRoman" w:hint="eastAsia"/>
            <w:kern w:val="0"/>
            <w:sz w:val="23"/>
            <w:szCs w:val="23"/>
            <w:vertAlign w:val="subscript"/>
          </w:rPr>
          <w:t>i</w:t>
        </w:r>
        <w:r w:rsidDel="00C667F8">
          <w:rPr>
            <w:rFonts w:ascii="TimesNewRoman" w:eastAsia="TimesNewRoman" w:cs="TimesNewRoman" w:hint="eastAsia"/>
            <w:kern w:val="0"/>
            <w:sz w:val="23"/>
            <w:szCs w:val="23"/>
          </w:rPr>
          <w:t>.  In other words, t</w:t>
        </w:r>
        <w:r w:rsidR="00A3367C" w:rsidDel="00C667F8">
          <w:rPr>
            <w:rFonts w:ascii="TimesNewRoman" w:eastAsia="TimesNewRoman" w:cs="TimesNewRoman" w:hint="eastAsia"/>
            <w:kern w:val="0"/>
            <w:sz w:val="23"/>
            <w:szCs w:val="23"/>
          </w:rPr>
          <w:t xml:space="preserve">he full coverage is achieved by </w:t>
        </w:r>
        <w:r w:rsidR="00A3367C" w:rsidDel="00C667F8">
          <w:rPr>
            <w:rFonts w:ascii="TimesNewRoman" w:eastAsia="TimesNewRoman" w:cs="TimesNewRoman"/>
            <w:kern w:val="0"/>
            <w:sz w:val="23"/>
            <w:szCs w:val="23"/>
          </w:rPr>
          <w:t>accumulating</w:t>
        </w:r>
        <w:r w:rsidR="00A3367C" w:rsidDel="00C667F8">
          <w:rPr>
            <w:rFonts w:ascii="TimesNewRoman" w:eastAsia="TimesNewRoman" w:cs="TimesNewRoman" w:hint="eastAsia"/>
            <w:kern w:val="0"/>
            <w:sz w:val="23"/>
            <w:szCs w:val="23"/>
          </w:rPr>
          <w:t xml:space="preserve"> the coverage area of individual sensor.</w:t>
        </w:r>
        <w:r w:rsidR="00D06F77" w:rsidDel="00C667F8">
          <w:rPr>
            <w:rFonts w:ascii="TimesNewRoman" w:eastAsia="TimesNewRoman" w:cs="TimesNewRoman" w:hint="eastAsia"/>
            <w:kern w:val="0"/>
            <w:sz w:val="23"/>
            <w:szCs w:val="23"/>
          </w:rPr>
          <w:t xml:space="preserve"> On the other hand</w:t>
        </w:r>
        <w:r w:rsidR="002928B2" w:rsidRPr="0014349A" w:rsidDel="00C667F8">
          <w:rPr>
            <w:rFonts w:ascii="TimesNewRoman" w:eastAsia="TimesNewRoman" w:cs="TimesNewRoman" w:hint="eastAsia"/>
            <w:kern w:val="0"/>
            <w:sz w:val="23"/>
            <w:szCs w:val="23"/>
          </w:rPr>
          <w:t>, the sensing region of a sensor in SHM is no longer a circle, a sphere, or even a convex area</w:t>
        </w:r>
        <w:r w:rsidR="00D06F77" w:rsidDel="00C667F8">
          <w:rPr>
            <w:rFonts w:ascii="TimesNewRoman" w:eastAsia="TimesNewRoman" w:cs="TimesNewRoman" w:hint="eastAsia"/>
            <w:kern w:val="0"/>
            <w:sz w:val="23"/>
            <w:szCs w:val="23"/>
          </w:rPr>
          <w:t xml:space="preserve">. If we were to define a sensing region </w:t>
        </w:r>
        <w:r w:rsidR="00205134" w:rsidDel="00C667F8">
          <w:rPr>
            <w:rFonts w:ascii="TimesNewRoman" w:eastAsia="TimesNewRoman" w:cs="TimesNewRoman" w:hint="eastAsia"/>
            <w:kern w:val="0"/>
            <w:sz w:val="23"/>
            <w:szCs w:val="23"/>
          </w:rPr>
          <w:t xml:space="preserve">for a sensor or a sensor set </w:t>
        </w:r>
        <w:r w:rsidR="00D06F77" w:rsidDel="00C667F8">
          <w:rPr>
            <w:rFonts w:ascii="TimesNewRoman" w:eastAsia="TimesNewRoman" w:cs="TimesNewRoman" w:hint="eastAsia"/>
            <w:kern w:val="0"/>
            <w:sz w:val="23"/>
            <w:szCs w:val="23"/>
          </w:rPr>
          <w:t>in SHM</w:t>
        </w:r>
        <w:r w:rsidR="00872C87" w:rsidDel="00C667F8">
          <w:rPr>
            <w:rFonts w:ascii="TimesNewRoman" w:eastAsia="TimesNewRoman" w:cs="TimesNewRoman" w:hint="eastAsia"/>
            <w:kern w:val="0"/>
            <w:sz w:val="23"/>
            <w:szCs w:val="23"/>
          </w:rPr>
          <w:t xml:space="preserve"> </w:t>
        </w:r>
        <w:r w:rsidR="00504F3E" w:rsidDel="00C667F8">
          <w:rPr>
            <w:rFonts w:ascii="TimesNewRoman" w:eastAsia="TimesNewRoman" w:cs="TimesNewRoman" w:hint="eastAsia"/>
            <w:kern w:val="0"/>
            <w:sz w:val="23"/>
            <w:szCs w:val="23"/>
          </w:rPr>
          <w:t>as was</w:t>
        </w:r>
        <w:r w:rsidR="00872C87" w:rsidDel="00C667F8">
          <w:rPr>
            <w:rFonts w:ascii="TimesNewRoman" w:eastAsia="TimesNewRoman" w:cs="TimesNewRoman" w:hint="eastAsia"/>
            <w:kern w:val="0"/>
            <w:sz w:val="23"/>
            <w:szCs w:val="23"/>
          </w:rPr>
          <w:t xml:space="preserve"> in other monitoring applications</w:t>
        </w:r>
        <w:r w:rsidR="00921E31" w:rsidRPr="0014349A" w:rsidDel="00C667F8">
          <w:rPr>
            <w:rFonts w:ascii="TimesNewRoman" w:eastAsia="TimesNewRoman" w:cs="TimesNewRoman" w:hint="eastAsia"/>
            <w:kern w:val="0"/>
            <w:sz w:val="23"/>
            <w:szCs w:val="23"/>
          </w:rPr>
          <w:t xml:space="preserve">, </w:t>
        </w:r>
        <w:r w:rsidR="00D06F77" w:rsidDel="00C667F8">
          <w:rPr>
            <w:rFonts w:ascii="TimesNewRoman" w:eastAsia="TimesNewRoman" w:cs="TimesNewRoman" w:hint="eastAsia"/>
            <w:kern w:val="0"/>
            <w:sz w:val="23"/>
            <w:szCs w:val="23"/>
          </w:rPr>
          <w:t>it</w:t>
        </w:r>
        <w:r w:rsidR="00921E31" w:rsidRPr="0014349A" w:rsidDel="00C667F8">
          <w:rPr>
            <w:rFonts w:ascii="TimesNewRoman" w:eastAsia="TimesNewRoman" w:cs="TimesNewRoman" w:hint="eastAsia"/>
            <w:kern w:val="0"/>
            <w:sz w:val="23"/>
            <w:szCs w:val="23"/>
          </w:rPr>
          <w:t xml:space="preserve"> </w:t>
        </w:r>
        <w:r w:rsidR="00872C87" w:rsidDel="00C667F8">
          <w:rPr>
            <w:rFonts w:ascii="TimesNewRoman" w:eastAsia="TimesNewRoman" w:cs="TimesNewRoman" w:hint="eastAsia"/>
            <w:kern w:val="0"/>
            <w:sz w:val="23"/>
            <w:szCs w:val="23"/>
          </w:rPr>
          <w:t>should be</w:t>
        </w:r>
        <w:r w:rsidR="002928B2" w:rsidRPr="0014349A" w:rsidDel="00C667F8">
          <w:rPr>
            <w:rFonts w:ascii="TimesNewRoman" w:eastAsia="TimesNewRoman" w:cs="TimesNewRoman"/>
            <w:kern w:val="0"/>
            <w:sz w:val="23"/>
            <w:szCs w:val="23"/>
          </w:rPr>
          <w:t xml:space="preserve"> </w:t>
        </w:r>
        <w:r w:rsidR="002928B2" w:rsidRPr="0014349A" w:rsidDel="00C667F8">
          <w:rPr>
            <w:rFonts w:ascii="TimesNewRoman" w:eastAsia="TimesNewRoman" w:cs="TimesNewRoman" w:hint="eastAsia"/>
            <w:kern w:val="0"/>
            <w:sz w:val="23"/>
            <w:szCs w:val="23"/>
          </w:rPr>
          <w:t xml:space="preserve">either the </w:t>
        </w:r>
        <w:r w:rsidR="002928B2" w:rsidRPr="0014349A" w:rsidDel="00C667F8">
          <w:rPr>
            <w:rFonts w:ascii="TimesNewRoman" w:eastAsia="TimesNewRoman" w:cs="TimesNewRoman"/>
            <w:kern w:val="0"/>
            <w:sz w:val="23"/>
            <w:szCs w:val="23"/>
          </w:rPr>
          <w:t>whole structure (if accuracy of modal parameters identified from the sensor</w:t>
        </w:r>
        <w:r w:rsidR="00205134" w:rsidDel="00C667F8">
          <w:rPr>
            <w:rFonts w:ascii="TimesNewRoman" w:eastAsia="TimesNewRoman" w:cs="TimesNewRoman" w:hint="eastAsia"/>
            <w:kern w:val="0"/>
            <w:sz w:val="23"/>
            <w:szCs w:val="23"/>
          </w:rPr>
          <w:t>/sensor set</w:t>
        </w:r>
        <w:r w:rsidR="002928B2" w:rsidRPr="0014349A" w:rsidDel="00C667F8">
          <w:rPr>
            <w:rFonts w:ascii="TimesNewRoman" w:eastAsia="TimesNewRoman" w:cs="TimesNewRoman"/>
            <w:kern w:val="0"/>
            <w:sz w:val="23"/>
            <w:szCs w:val="23"/>
          </w:rPr>
          <w:t xml:space="preserve"> satisfies the requirement) or 0 (if it fails).</w:t>
        </w:r>
        <w:r w:rsidR="002928B2" w:rsidRPr="0014349A" w:rsidDel="00C667F8">
          <w:rPr>
            <w:rFonts w:ascii="TimesNewRoman" w:eastAsia="TimesNewRoman" w:cs="TimesNewRoman" w:hint="eastAsia"/>
            <w:kern w:val="0"/>
            <w:sz w:val="23"/>
            <w:szCs w:val="23"/>
          </w:rPr>
          <w:t xml:space="preserve"> </w:t>
        </w:r>
        <w:r w:rsidR="00921E31" w:rsidRPr="00F57D46" w:rsidDel="00C667F8">
          <w:rPr>
            <w:rFonts w:ascii="TimesNewRoman" w:eastAsia="TimesNewRoman" w:cs="TimesNewRoman"/>
            <w:kern w:val="0"/>
            <w:sz w:val="23"/>
            <w:szCs w:val="23"/>
          </w:rPr>
          <w:t xml:space="preserve">More importantly, the aforementioned </w:t>
        </w:r>
        <w:r w:rsidR="00205134" w:rsidRPr="00F57D46" w:rsidDel="00C667F8">
          <w:rPr>
            <w:rFonts w:ascii="TimesNewRoman" w:eastAsia="TimesNewRoman" w:cs="TimesNewRoman" w:hint="eastAsia"/>
            <w:kern w:val="0"/>
            <w:sz w:val="23"/>
            <w:szCs w:val="23"/>
          </w:rPr>
          <w:t xml:space="preserve">union </w:t>
        </w:r>
        <w:r w:rsidR="00921E31" w:rsidRPr="00F57D46" w:rsidDel="00C667F8">
          <w:rPr>
            <w:rFonts w:ascii="TimesNewRoman" w:eastAsia="TimesNewRoman" w:cs="TimesNewRoman"/>
            <w:kern w:val="0"/>
            <w:sz w:val="23"/>
            <w:szCs w:val="23"/>
          </w:rPr>
          <w:t xml:space="preserve">equitation is not valid in SHM.  For example, </w:t>
        </w:r>
        <w:r w:rsidR="00872C87" w:rsidRPr="00F57D46" w:rsidDel="00C667F8">
          <w:rPr>
            <w:rFonts w:ascii="TimesNewRoman" w:eastAsia="TimesNewRoman" w:cs="TimesNewRoman" w:hint="eastAsia"/>
            <w:kern w:val="0"/>
            <w:sz w:val="23"/>
            <w:szCs w:val="23"/>
          </w:rPr>
          <w:t>assume</w:t>
        </w:r>
        <w:r w:rsidR="00921E31" w:rsidRPr="00F57D46" w:rsidDel="00C667F8">
          <w:rPr>
            <w:rFonts w:ascii="TimesNewRoman" w:eastAsia="TimesNewRoman" w:cs="TimesNewRoman"/>
            <w:kern w:val="0"/>
            <w:sz w:val="23"/>
            <w:szCs w:val="23"/>
          </w:rPr>
          <w:t xml:space="preserve"> </w:t>
        </w:r>
        <w:r w:rsidR="00872C87" w:rsidRPr="00F57D46" w:rsidDel="00C667F8">
          <w:rPr>
            <w:rFonts w:ascii="TimesNewRoman" w:eastAsia="TimesNewRoman" w:cs="TimesNewRoman"/>
            <w:kern w:val="0"/>
            <w:sz w:val="23"/>
            <w:szCs w:val="23"/>
          </w:rPr>
          <w:t>sensor s</w:t>
        </w:r>
        <w:r w:rsidR="00872C87" w:rsidRPr="005424C3" w:rsidDel="00C667F8">
          <w:rPr>
            <w:rFonts w:ascii="TimesNewRoman" w:eastAsia="TimesNewRoman" w:cs="TimesNewRoman"/>
            <w:kern w:val="0"/>
            <w:sz w:val="23"/>
            <w:szCs w:val="23"/>
            <w:vertAlign w:val="subscript"/>
          </w:rPr>
          <w:t>1</w:t>
        </w:r>
        <w:r w:rsidR="00872C87" w:rsidRPr="00F57D46" w:rsidDel="00C667F8">
          <w:rPr>
            <w:rFonts w:ascii="TimesNewRoman" w:eastAsia="TimesNewRoman" w:cs="TimesNewRoman" w:hint="eastAsia"/>
            <w:kern w:val="0"/>
            <w:sz w:val="23"/>
            <w:szCs w:val="23"/>
          </w:rPr>
          <w:t xml:space="preserve">, </w:t>
        </w:r>
        <w:r w:rsidR="00921E31" w:rsidRPr="00F57D46" w:rsidDel="00C667F8">
          <w:rPr>
            <w:rFonts w:ascii="TimesNewRoman" w:eastAsia="TimesNewRoman" w:cs="TimesNewRoman"/>
            <w:kern w:val="0"/>
            <w:sz w:val="23"/>
            <w:szCs w:val="23"/>
          </w:rPr>
          <w:t>s</w:t>
        </w:r>
        <w:r w:rsidR="00921E31" w:rsidRPr="005424C3" w:rsidDel="00C667F8">
          <w:rPr>
            <w:rFonts w:ascii="TimesNewRoman" w:eastAsia="TimesNewRoman" w:cs="TimesNewRoman"/>
            <w:kern w:val="0"/>
            <w:sz w:val="23"/>
            <w:szCs w:val="23"/>
            <w:vertAlign w:val="subscript"/>
          </w:rPr>
          <w:t>2</w:t>
        </w:r>
        <w:r w:rsidR="00872C87" w:rsidRPr="00F57D46" w:rsidDel="00C667F8">
          <w:rPr>
            <w:rFonts w:ascii="TimesNewRoman" w:eastAsia="TimesNewRoman" w:cs="TimesNewRoman" w:hint="eastAsia"/>
            <w:kern w:val="0"/>
            <w:sz w:val="23"/>
            <w:szCs w:val="23"/>
          </w:rPr>
          <w:t>,..s</w:t>
        </w:r>
        <w:r w:rsidR="00872C87" w:rsidRPr="005424C3" w:rsidDel="00C667F8">
          <w:rPr>
            <w:rFonts w:ascii="TimesNewRoman" w:eastAsia="TimesNewRoman" w:cs="TimesNewRoman" w:hint="eastAsia"/>
            <w:kern w:val="0"/>
            <w:sz w:val="23"/>
            <w:szCs w:val="23"/>
            <w:vertAlign w:val="subscript"/>
          </w:rPr>
          <w:t>N</w:t>
        </w:r>
        <w:r w:rsidR="00872C87" w:rsidRPr="00F57D46" w:rsidDel="00C667F8">
          <w:rPr>
            <w:rFonts w:ascii="TimesNewRoman" w:eastAsia="TimesNewRoman" w:cs="TimesNewRoman" w:hint="eastAsia"/>
            <w:kern w:val="0"/>
            <w:sz w:val="23"/>
            <w:szCs w:val="23"/>
          </w:rPr>
          <w:t>, when working independently,</w:t>
        </w:r>
        <w:r w:rsidR="00921E31" w:rsidRPr="00F57D46" w:rsidDel="00C667F8">
          <w:rPr>
            <w:rFonts w:ascii="TimesNewRoman" w:eastAsia="TimesNewRoman" w:cs="TimesNewRoman"/>
            <w:kern w:val="0"/>
            <w:sz w:val="23"/>
            <w:szCs w:val="23"/>
          </w:rPr>
          <w:t xml:space="preserve"> </w:t>
        </w:r>
        <w:r w:rsidR="00921E31" w:rsidRPr="00F57D46" w:rsidDel="00C667F8">
          <w:rPr>
            <w:rFonts w:ascii="TimesNewRoman" w:eastAsia="TimesNewRoman" w:cs="TimesNewRoman" w:hint="eastAsia"/>
            <w:kern w:val="0"/>
            <w:sz w:val="23"/>
            <w:szCs w:val="23"/>
          </w:rPr>
          <w:t>can</w:t>
        </w:r>
        <w:r w:rsidR="00872C87" w:rsidRPr="00F57D46" w:rsidDel="00C667F8">
          <w:rPr>
            <w:rFonts w:ascii="TimesNewRoman" w:eastAsia="TimesNewRoman" w:cs="TimesNewRoman" w:hint="eastAsia"/>
            <w:kern w:val="0"/>
            <w:sz w:val="23"/>
            <w:szCs w:val="23"/>
          </w:rPr>
          <w:t>not</w:t>
        </w:r>
        <w:r w:rsidR="00921E31" w:rsidRPr="00F57D46" w:rsidDel="00C667F8">
          <w:rPr>
            <w:rFonts w:ascii="TimesNewRoman" w:eastAsia="TimesNewRoman" w:cs="TimesNewRoman" w:hint="eastAsia"/>
            <w:kern w:val="0"/>
            <w:sz w:val="23"/>
            <w:szCs w:val="23"/>
          </w:rPr>
          <w:t xml:space="preserve"> detect damage and </w:t>
        </w:r>
        <w:r w:rsidR="00872C87" w:rsidRPr="00F57D46" w:rsidDel="00C667F8">
          <w:rPr>
            <w:rFonts w:ascii="TimesNewRoman" w:eastAsia="TimesNewRoman" w:cs="TimesNewRoman" w:hint="eastAsia"/>
            <w:kern w:val="0"/>
            <w:sz w:val="23"/>
            <w:szCs w:val="23"/>
          </w:rPr>
          <w:t>therefore all</w:t>
        </w:r>
        <w:r w:rsidR="00921E31" w:rsidRPr="00F57D46" w:rsidDel="00C667F8">
          <w:rPr>
            <w:rFonts w:ascii="TimesNewRoman" w:eastAsia="TimesNewRoman" w:cs="TimesNewRoman" w:hint="eastAsia"/>
            <w:kern w:val="0"/>
            <w:sz w:val="23"/>
            <w:szCs w:val="23"/>
          </w:rPr>
          <w:t xml:space="preserve"> </w:t>
        </w:r>
        <w:r w:rsidR="00921E31" w:rsidRPr="00F57D46" w:rsidDel="00C667F8">
          <w:rPr>
            <w:rFonts w:ascii="TimesNewRoman" w:eastAsia="TimesNewRoman" w:cs="TimesNewRoman"/>
            <w:kern w:val="0"/>
            <w:sz w:val="23"/>
            <w:szCs w:val="23"/>
          </w:rPr>
          <w:t xml:space="preserve">have 0 sensing </w:t>
        </w:r>
        <w:r w:rsidR="00921E31" w:rsidRPr="00F57D46" w:rsidDel="00C667F8">
          <w:rPr>
            <w:rFonts w:ascii="TimesNewRoman" w:eastAsia="TimesNewRoman" w:cs="TimesNewRoman" w:hint="eastAsia"/>
            <w:kern w:val="0"/>
            <w:sz w:val="23"/>
            <w:szCs w:val="23"/>
          </w:rPr>
          <w:t>region</w:t>
        </w:r>
        <w:r w:rsidR="00921E31" w:rsidRPr="00F57D46" w:rsidDel="00C667F8">
          <w:rPr>
            <w:rFonts w:ascii="TimesNewRoman" w:eastAsia="TimesNewRoman" w:cs="TimesNewRoman"/>
            <w:kern w:val="0"/>
            <w:sz w:val="23"/>
            <w:szCs w:val="23"/>
          </w:rPr>
          <w:t xml:space="preserve">, </w:t>
        </w:r>
        <w:r w:rsidR="00504F3E" w:rsidRPr="00F57D46" w:rsidDel="00C667F8">
          <w:rPr>
            <w:rFonts w:ascii="TimesNewRoman" w:eastAsia="TimesNewRoman" w:cs="TimesNewRoman" w:hint="eastAsia"/>
            <w:kern w:val="0"/>
            <w:sz w:val="23"/>
            <w:szCs w:val="23"/>
          </w:rPr>
          <w:t xml:space="preserve">while </w:t>
        </w:r>
        <w:r w:rsidR="00921E31" w:rsidRPr="00F57D46" w:rsidDel="00C667F8">
          <w:rPr>
            <w:rFonts w:ascii="TimesNewRoman" w:eastAsia="TimesNewRoman" w:cs="TimesNewRoman"/>
            <w:kern w:val="0"/>
            <w:sz w:val="23"/>
            <w:szCs w:val="23"/>
          </w:rPr>
          <w:t>when working together, the sensing area of</w:t>
        </w:r>
        <w:r w:rsidR="00872C87" w:rsidRPr="00F57D46" w:rsidDel="00C667F8">
          <w:rPr>
            <w:rFonts w:ascii="TimesNewRoman" w:eastAsia="TimesNewRoman" w:cs="TimesNewRoman" w:hint="eastAsia"/>
            <w:kern w:val="0"/>
            <w:sz w:val="23"/>
            <w:szCs w:val="23"/>
          </w:rPr>
          <w:t xml:space="preserve"> sensor set </w:t>
        </w:r>
        <w:r w:rsidR="00921E31" w:rsidRPr="00F57D46" w:rsidDel="00C667F8">
          <w:rPr>
            <w:rFonts w:ascii="TimesNewRoman" w:eastAsia="TimesNewRoman" w:cs="TimesNewRoman"/>
            <w:kern w:val="0"/>
            <w:sz w:val="23"/>
            <w:szCs w:val="23"/>
          </w:rPr>
          <w:t>{s</w:t>
        </w:r>
        <w:r w:rsidR="00921E31" w:rsidRPr="005424C3" w:rsidDel="00C667F8">
          <w:rPr>
            <w:rFonts w:ascii="TimesNewRoman" w:eastAsia="TimesNewRoman" w:cs="TimesNewRoman"/>
            <w:kern w:val="0"/>
            <w:sz w:val="23"/>
            <w:szCs w:val="23"/>
            <w:vertAlign w:val="subscript"/>
          </w:rPr>
          <w:t>1</w:t>
        </w:r>
        <w:r w:rsidR="00921E31" w:rsidRPr="00F57D46" w:rsidDel="00C667F8">
          <w:rPr>
            <w:rFonts w:ascii="TimesNewRoman" w:eastAsia="TimesNewRoman" w:cs="TimesNewRoman"/>
            <w:kern w:val="0"/>
            <w:sz w:val="23"/>
            <w:szCs w:val="23"/>
          </w:rPr>
          <w:t>,s</w:t>
        </w:r>
        <w:r w:rsidR="00921E31" w:rsidRPr="005424C3" w:rsidDel="00C667F8">
          <w:rPr>
            <w:rFonts w:ascii="TimesNewRoman" w:eastAsia="TimesNewRoman" w:cs="TimesNewRoman"/>
            <w:kern w:val="0"/>
            <w:sz w:val="23"/>
            <w:szCs w:val="23"/>
            <w:vertAlign w:val="subscript"/>
          </w:rPr>
          <w:t>2</w:t>
        </w:r>
        <w:r w:rsidR="00872C87" w:rsidRPr="00F57D46" w:rsidDel="00C667F8">
          <w:rPr>
            <w:rFonts w:ascii="TimesNewRoman" w:eastAsia="TimesNewRoman" w:cs="TimesNewRoman" w:hint="eastAsia"/>
            <w:kern w:val="0"/>
            <w:sz w:val="23"/>
            <w:szCs w:val="23"/>
          </w:rPr>
          <w:t>,..s</w:t>
        </w:r>
        <w:r w:rsidR="00872C87" w:rsidRPr="005424C3" w:rsidDel="00C667F8">
          <w:rPr>
            <w:rFonts w:ascii="TimesNewRoman" w:eastAsia="TimesNewRoman" w:cs="TimesNewRoman" w:hint="eastAsia"/>
            <w:kern w:val="0"/>
            <w:sz w:val="23"/>
            <w:szCs w:val="23"/>
            <w:vertAlign w:val="subscript"/>
          </w:rPr>
          <w:t>N</w:t>
        </w:r>
        <w:r w:rsidR="00921E31" w:rsidRPr="00F57D46" w:rsidDel="00C667F8">
          <w:rPr>
            <w:rFonts w:ascii="TimesNewRoman" w:eastAsia="TimesNewRoman" w:cs="TimesNewRoman"/>
            <w:kern w:val="0"/>
            <w:sz w:val="23"/>
            <w:szCs w:val="23"/>
          </w:rPr>
          <w:t xml:space="preserve">}can be the whole structure. Therefore, we do not know if a structure is </w:t>
        </w:r>
        <w:r w:rsidR="00872C87" w:rsidRPr="00F57D46" w:rsidDel="00C667F8">
          <w:rPr>
            <w:rFonts w:ascii="TimesNewRoman" w:eastAsia="TimesNewRoman" w:cs="TimesNewRoman"/>
            <w:kern w:val="0"/>
            <w:sz w:val="23"/>
            <w:szCs w:val="23"/>
          </w:rPr>
          <w:t>‘</w:t>
        </w:r>
        <w:r w:rsidR="00921E31" w:rsidRPr="00F57D46" w:rsidDel="00C667F8">
          <w:rPr>
            <w:rFonts w:ascii="TimesNewRoman" w:eastAsia="TimesNewRoman" w:cs="TimesNewRoman"/>
            <w:kern w:val="0"/>
            <w:sz w:val="23"/>
            <w:szCs w:val="23"/>
          </w:rPr>
          <w:t>SHM-covered</w:t>
        </w:r>
        <w:r w:rsidR="00872C87" w:rsidRPr="00F57D46" w:rsidDel="00C667F8">
          <w:rPr>
            <w:rFonts w:ascii="TimesNewRoman" w:eastAsia="TimesNewRoman" w:cs="TimesNewRoman"/>
            <w:kern w:val="0"/>
            <w:sz w:val="23"/>
            <w:szCs w:val="23"/>
          </w:rPr>
          <w:t>’</w:t>
        </w:r>
        <w:r w:rsidR="00921E31" w:rsidRPr="00F57D46" w:rsidDel="00C667F8">
          <w:rPr>
            <w:rFonts w:ascii="TimesNewRoman" w:eastAsia="TimesNewRoman" w:cs="TimesNewRoman"/>
            <w:kern w:val="0"/>
            <w:sz w:val="23"/>
            <w:szCs w:val="23"/>
          </w:rPr>
          <w:t xml:space="preserve"> by set S even </w:t>
        </w:r>
        <w:r w:rsidR="00921E31" w:rsidRPr="00F57D46" w:rsidDel="00C667F8">
          <w:rPr>
            <w:rFonts w:ascii="TimesNewRoman" w:eastAsia="TimesNewRoman" w:cs="TimesNewRoman"/>
            <w:kern w:val="0"/>
            <w:sz w:val="23"/>
            <w:szCs w:val="23"/>
          </w:rPr>
          <w:lastRenderedPageBreak/>
          <w:t xml:space="preserve">the sensing </w:t>
        </w:r>
        <w:r w:rsidR="00872C87" w:rsidRPr="00F57D46" w:rsidDel="00C667F8">
          <w:rPr>
            <w:rFonts w:ascii="TimesNewRoman" w:eastAsia="TimesNewRoman" w:cs="TimesNewRoman" w:hint="eastAsia"/>
            <w:kern w:val="0"/>
            <w:sz w:val="23"/>
            <w:szCs w:val="23"/>
          </w:rPr>
          <w:t>region</w:t>
        </w:r>
        <w:r w:rsidR="00921E31" w:rsidRPr="00F57D46" w:rsidDel="00C667F8">
          <w:rPr>
            <w:rFonts w:ascii="TimesNewRoman" w:eastAsia="TimesNewRoman" w:cs="TimesNewRoman"/>
            <w:kern w:val="0"/>
            <w:sz w:val="23"/>
            <w:szCs w:val="23"/>
          </w:rPr>
          <w:t xml:space="preserve"> of each sensor node in S is given. </w:t>
        </w:r>
        <w:r w:rsidR="00DA075F" w:rsidRPr="00F57D46" w:rsidDel="00C667F8">
          <w:rPr>
            <w:rFonts w:ascii="TimesNewRoman" w:eastAsia="TimesNewRoman" w:cs="TimesNewRoman"/>
            <w:kern w:val="0"/>
            <w:sz w:val="23"/>
            <w:szCs w:val="23"/>
          </w:rPr>
          <w:t xml:space="preserve">Different </w:t>
        </w:r>
        <w:r w:rsidRPr="00F57D46" w:rsidDel="00C667F8">
          <w:rPr>
            <w:rFonts w:ascii="TimesNewRoman" w:eastAsia="TimesNewRoman" w:cs="TimesNewRoman"/>
            <w:kern w:val="0"/>
            <w:sz w:val="23"/>
            <w:szCs w:val="23"/>
          </w:rPr>
          <w:t>model</w:t>
        </w:r>
        <w:r w:rsidDel="00C667F8">
          <w:rPr>
            <w:rFonts w:ascii="TimesNewRoman" w:eastAsia="TimesNewRoman" w:cs="TimesNewRoman" w:hint="eastAsia"/>
            <w:kern w:val="0"/>
            <w:sz w:val="23"/>
            <w:szCs w:val="23"/>
          </w:rPr>
          <w:t>s of the</w:t>
        </w:r>
        <w:r w:rsidRPr="00F57D46" w:rsidDel="00C667F8">
          <w:rPr>
            <w:rFonts w:ascii="TimesNewRoman" w:eastAsia="TimesNewRoman" w:cs="TimesNewRoman"/>
            <w:kern w:val="0"/>
            <w:sz w:val="23"/>
            <w:szCs w:val="23"/>
          </w:rPr>
          <w:t xml:space="preserve"> </w:t>
        </w:r>
        <w:r w:rsidR="00DA075F" w:rsidRPr="00F57D46" w:rsidDel="00C667F8">
          <w:rPr>
            <w:rFonts w:ascii="TimesNewRoman" w:eastAsia="TimesNewRoman" w:cs="TimesNewRoman"/>
            <w:kern w:val="0"/>
            <w:sz w:val="23"/>
            <w:szCs w:val="23"/>
          </w:rPr>
          <w:t xml:space="preserve">sensing </w:t>
        </w:r>
        <w:r w:rsidR="00DA075F" w:rsidRPr="00F57D46" w:rsidDel="00C667F8">
          <w:rPr>
            <w:rFonts w:ascii="TimesNewRoman" w:eastAsia="TimesNewRoman" w:cs="TimesNewRoman" w:hint="eastAsia"/>
            <w:kern w:val="0"/>
            <w:sz w:val="23"/>
            <w:szCs w:val="23"/>
          </w:rPr>
          <w:t>region</w:t>
        </w:r>
        <w:r w:rsidR="00DA075F" w:rsidRPr="00F57D46" w:rsidDel="00C667F8">
          <w:rPr>
            <w:rFonts w:ascii="TimesNewRoman" w:eastAsia="TimesNewRoman" w:cs="TimesNewRoman"/>
            <w:kern w:val="0"/>
            <w:sz w:val="23"/>
            <w:szCs w:val="23"/>
          </w:rPr>
          <w:t xml:space="preserve"> causes thos</w:t>
        </w:r>
        <w:r w:rsidR="00DA075F" w:rsidRPr="00F57D46" w:rsidDel="00C667F8">
          <w:rPr>
            <w:rFonts w:ascii="TimesNewRoman" w:eastAsia="TimesNewRoman" w:cs="TimesNewRoman" w:hint="eastAsia"/>
            <w:kern w:val="0"/>
            <w:sz w:val="23"/>
            <w:szCs w:val="23"/>
          </w:rPr>
          <w:t>e previous protocols no longer</w:t>
        </w:r>
        <w:r w:rsidR="00DA075F" w:rsidRPr="00F57D46" w:rsidDel="00C667F8">
          <w:rPr>
            <w:rFonts w:ascii="TimesNewRoman" w:eastAsia="TimesNewRoman" w:cs="TimesNewRoman"/>
            <w:kern w:val="0"/>
            <w:sz w:val="23"/>
            <w:szCs w:val="23"/>
          </w:rPr>
          <w:t xml:space="preserve"> applicable in SHM</w:t>
        </w:r>
        <w:r w:rsidR="00DA075F" w:rsidRPr="00B64A9A" w:rsidDel="00C667F8">
          <w:rPr>
            <w:rFonts w:ascii="TimesNewRoman" w:eastAsia="TimesNewRoman" w:cs="TimesNewRoman" w:hint="eastAsia"/>
            <w:kern w:val="0"/>
            <w:sz w:val="23"/>
            <w:szCs w:val="23"/>
          </w:rPr>
          <w:t>.</w:t>
        </w:r>
        <w:r w:rsidR="00DA075F" w:rsidDel="00C667F8">
          <w:rPr>
            <w:rFonts w:ascii="TimesNewRoman" w:eastAsia="TimesNewRoman" w:cs="TimesNewRoman" w:hint="eastAsia"/>
            <w:kern w:val="0"/>
            <w:sz w:val="23"/>
            <w:szCs w:val="23"/>
          </w:rPr>
          <w:t xml:space="preserve"> </w:t>
        </w:r>
      </w:moveFrom>
    </w:p>
    <w:p w:rsidR="000168DE" w:rsidRPr="00F57D46" w:rsidDel="00C667F8" w:rsidRDefault="000168DE" w:rsidP="00305A3E">
      <w:pPr>
        <w:autoSpaceDE w:val="0"/>
        <w:autoSpaceDN w:val="0"/>
        <w:adjustRightInd w:val="0"/>
        <w:rPr>
          <w:rFonts w:ascii="TimesNewRoman" w:eastAsia="TimesNewRoman" w:cs="TimesNewRoman"/>
          <w:kern w:val="0"/>
          <w:sz w:val="23"/>
          <w:szCs w:val="23"/>
        </w:rPr>
      </w:pPr>
    </w:p>
    <w:p w:rsidR="002928B2" w:rsidDel="000A384A" w:rsidRDefault="00DA075F" w:rsidP="00305A3E">
      <w:pPr>
        <w:autoSpaceDE w:val="0"/>
        <w:autoSpaceDN w:val="0"/>
        <w:adjustRightInd w:val="0"/>
        <w:rPr>
          <w:del w:id="570" w:author="lxf" w:date="2010-05-12T11:50:00Z"/>
          <w:rFonts w:ascii="TimesNewRoman" w:eastAsia="TimesNewRoman" w:cs="TimesNewRoman"/>
          <w:bCs/>
          <w:kern w:val="0"/>
          <w:sz w:val="23"/>
          <w:szCs w:val="23"/>
        </w:rPr>
      </w:pPr>
      <w:moveFrom w:id="571" w:author="lxf" w:date="2010-05-08T13:54:00Z">
        <w:del w:id="572" w:author="lxf" w:date="2010-05-12T11:50:00Z">
          <w:r w:rsidDel="000A384A">
            <w:rPr>
              <w:rFonts w:ascii="TimesNewRoman" w:eastAsia="TimesNewRoman" w:cs="TimesNewRoman" w:hint="eastAsia"/>
              <w:bCs/>
              <w:kern w:val="0"/>
              <w:sz w:val="23"/>
              <w:szCs w:val="23"/>
            </w:rPr>
            <w:delText>Another important point is that since we cannot define sensing region for individual sensor node, R</w:delText>
          </w:r>
          <w:r w:rsidRPr="005424C3" w:rsidDel="000A384A">
            <w:rPr>
              <w:rFonts w:ascii="TimesNewRoman" w:eastAsia="TimesNewRoman" w:cs="TimesNewRoman" w:hint="eastAsia"/>
              <w:bCs/>
              <w:kern w:val="0"/>
              <w:sz w:val="23"/>
              <w:szCs w:val="23"/>
              <w:vertAlign w:val="subscript"/>
            </w:rPr>
            <w:delText>c</w:delText>
          </w:r>
          <w:r w:rsidDel="000A384A">
            <w:rPr>
              <w:rFonts w:ascii="SimSun" w:eastAsia="SimSun" w:hAnsi="SimSun" w:cs="TimesNewRoman" w:hint="eastAsia"/>
              <w:bCs/>
              <w:kern w:val="0"/>
              <w:sz w:val="23"/>
              <w:szCs w:val="23"/>
            </w:rPr>
            <w:delText>≥</w:delText>
          </w:r>
          <w:r w:rsidR="00A3367C" w:rsidDel="000A384A">
            <w:rPr>
              <w:rFonts w:ascii="TimesNewRoman" w:eastAsia="TimesNewRoman" w:cs="TimesNewRoman" w:hint="eastAsia"/>
              <w:bCs/>
              <w:kern w:val="0"/>
              <w:sz w:val="23"/>
              <w:szCs w:val="23"/>
            </w:rPr>
            <w:delText>2R</w:delText>
          </w:r>
          <w:r w:rsidR="00A3367C" w:rsidRPr="005424C3" w:rsidDel="000A384A">
            <w:rPr>
              <w:rFonts w:ascii="TimesNewRoman" w:eastAsia="TimesNewRoman" w:cs="TimesNewRoman" w:hint="eastAsia"/>
              <w:bCs/>
              <w:kern w:val="0"/>
              <w:sz w:val="23"/>
              <w:szCs w:val="23"/>
              <w:vertAlign w:val="subscript"/>
            </w:rPr>
            <w:delText>s</w:delText>
          </w:r>
          <w:r w:rsidR="00A3367C" w:rsidDel="000A384A">
            <w:rPr>
              <w:rFonts w:ascii="TimesNewRoman" w:eastAsia="TimesNewRoman" w:cs="TimesNewRoman" w:hint="eastAsia"/>
              <w:bCs/>
              <w:kern w:val="0"/>
              <w:sz w:val="23"/>
              <w:szCs w:val="23"/>
            </w:rPr>
            <w:delText xml:space="preserve"> is</w:delText>
          </w:r>
          <w:r w:rsidDel="000A384A">
            <w:rPr>
              <w:rFonts w:ascii="TimesNewRoman" w:eastAsia="TimesNewRoman" w:cs="TimesNewRoman" w:hint="eastAsia"/>
              <w:bCs/>
              <w:kern w:val="0"/>
              <w:sz w:val="23"/>
              <w:szCs w:val="23"/>
            </w:rPr>
            <w:delText xml:space="preserve"> no long</w:delText>
          </w:r>
          <w:r w:rsidR="00A3367C" w:rsidDel="000A384A">
            <w:rPr>
              <w:rFonts w:ascii="TimesNewRoman" w:eastAsia="TimesNewRoman" w:cs="TimesNewRoman" w:hint="eastAsia"/>
              <w:bCs/>
              <w:kern w:val="0"/>
              <w:sz w:val="23"/>
              <w:szCs w:val="23"/>
            </w:rPr>
            <w:delText>er</w:delText>
          </w:r>
          <w:r w:rsidDel="000A384A">
            <w:rPr>
              <w:rFonts w:ascii="TimesNewRoman" w:eastAsia="TimesNewRoman" w:cs="TimesNewRoman" w:hint="eastAsia"/>
              <w:bCs/>
              <w:kern w:val="0"/>
              <w:sz w:val="23"/>
              <w:szCs w:val="23"/>
            </w:rPr>
            <w:delText xml:space="preserve"> valid and connectivity must be considered when</w:delText>
          </w:r>
          <w:r w:rsidR="00A84D23" w:rsidDel="000A384A">
            <w:rPr>
              <w:rFonts w:ascii="TimesNewRoman" w:eastAsia="TimesNewRoman" w:cs="TimesNewRoman" w:hint="eastAsia"/>
              <w:bCs/>
              <w:kern w:val="0"/>
              <w:sz w:val="23"/>
              <w:szCs w:val="23"/>
            </w:rPr>
            <w:delText>ever</w:delText>
          </w:r>
          <w:r w:rsidDel="000A384A">
            <w:rPr>
              <w:rFonts w:ascii="TimesNewRoman" w:eastAsia="TimesNewRoman" w:cs="TimesNewRoman" w:hint="eastAsia"/>
              <w:bCs/>
              <w:kern w:val="0"/>
              <w:sz w:val="23"/>
              <w:szCs w:val="23"/>
            </w:rPr>
            <w:delText xml:space="preserve"> designing protocols for WSN in SHM.</w:delText>
          </w:r>
          <w:r w:rsidDel="000A384A">
            <w:rPr>
              <w:rFonts w:ascii="TimesNewRoman" w:eastAsia="TimesNewRoman" w:cs="TimesNewRoman" w:hint="eastAsia"/>
              <w:kern w:val="0"/>
              <w:sz w:val="23"/>
              <w:szCs w:val="23"/>
            </w:rPr>
            <w:delText xml:space="preserve"> </w:delText>
          </w:r>
        </w:del>
      </w:moveFrom>
    </w:p>
    <w:p w:rsidR="00872C87" w:rsidRPr="00457DEC" w:rsidDel="000A384A" w:rsidRDefault="00872C87" w:rsidP="00305A3E">
      <w:pPr>
        <w:autoSpaceDE w:val="0"/>
        <w:autoSpaceDN w:val="0"/>
        <w:adjustRightInd w:val="0"/>
        <w:rPr>
          <w:del w:id="573" w:author="lxf" w:date="2010-05-12T11:50:00Z"/>
          <w:rFonts w:ascii="TimesNewRoman" w:eastAsia="TimesNewRoman" w:cs="TimesNewRoman"/>
          <w:bCs/>
          <w:kern w:val="0"/>
          <w:sz w:val="23"/>
          <w:szCs w:val="23"/>
        </w:rPr>
      </w:pPr>
    </w:p>
    <w:p w:rsidR="00872C87" w:rsidDel="000A384A" w:rsidRDefault="00872C87" w:rsidP="00305A3E">
      <w:pPr>
        <w:autoSpaceDE w:val="0"/>
        <w:autoSpaceDN w:val="0"/>
        <w:adjustRightInd w:val="0"/>
        <w:rPr>
          <w:del w:id="574" w:author="lxf" w:date="2010-05-12T11:50:00Z"/>
          <w:rFonts w:ascii="TimesNewRoman" w:eastAsia="TimesNewRoman" w:cs="TimesNewRoman"/>
          <w:kern w:val="0"/>
          <w:sz w:val="23"/>
          <w:szCs w:val="23"/>
        </w:rPr>
      </w:pPr>
      <w:moveFrom w:id="575" w:author="lxf" w:date="2010-05-08T13:54:00Z">
        <w:del w:id="576" w:author="lxf" w:date="2010-05-12T11:50:00Z">
          <w:r w:rsidDel="000A384A">
            <w:rPr>
              <w:rFonts w:ascii="TimesNewRoman" w:eastAsia="TimesNewRoman" w:cs="TimesNewRoman" w:hint="eastAsia"/>
              <w:kern w:val="0"/>
              <w:sz w:val="23"/>
              <w:szCs w:val="23"/>
            </w:rPr>
            <w:delText xml:space="preserve">In this paper, we study the coverage problem in SHM and defined a new coverage: SHM-coverage, which is </w:delText>
          </w:r>
          <w:r w:rsidR="00C6355B" w:rsidDel="000A384A">
            <w:rPr>
              <w:rFonts w:ascii="TimesNewRoman" w:eastAsia="TimesNewRoman" w:cs="TimesNewRoman" w:hint="eastAsia"/>
              <w:kern w:val="0"/>
              <w:sz w:val="23"/>
              <w:szCs w:val="23"/>
            </w:rPr>
            <w:delText xml:space="preserve">directly </w:delText>
          </w:r>
          <w:r w:rsidDel="000A384A">
            <w:rPr>
              <w:rFonts w:ascii="TimesNewRoman" w:eastAsia="TimesNewRoman" w:cs="TimesNewRoman" w:hint="eastAsia"/>
              <w:kern w:val="0"/>
              <w:sz w:val="23"/>
              <w:szCs w:val="23"/>
            </w:rPr>
            <w:delText xml:space="preserve">connected </w:delText>
          </w:r>
          <w:r w:rsidR="00504F3E" w:rsidDel="000A384A">
            <w:rPr>
              <w:rFonts w:ascii="TimesNewRoman" w:eastAsia="TimesNewRoman" w:cs="TimesNewRoman" w:hint="eastAsia"/>
              <w:kern w:val="0"/>
              <w:sz w:val="23"/>
              <w:szCs w:val="23"/>
            </w:rPr>
            <w:delText xml:space="preserve">with </w:delText>
          </w:r>
          <w:r w:rsidR="002F3B9F" w:rsidDel="000A384A">
            <w:rPr>
              <w:rFonts w:ascii="TimesNewRoman" w:eastAsia="TimesNewRoman" w:cs="TimesNewRoman" w:hint="eastAsia"/>
              <w:kern w:val="0"/>
              <w:sz w:val="23"/>
              <w:szCs w:val="23"/>
            </w:rPr>
            <w:delText xml:space="preserve">the function of WSN in SHM: </w:delText>
          </w:r>
          <w:r w:rsidR="00C6355B" w:rsidDel="000A384A">
            <w:rPr>
              <w:rFonts w:ascii="TimesNewRoman" w:eastAsia="TimesNewRoman" w:cs="TimesNewRoman" w:hint="eastAsia"/>
              <w:kern w:val="0"/>
              <w:sz w:val="23"/>
              <w:szCs w:val="23"/>
            </w:rPr>
            <w:delText>damage detection</w:delText>
          </w:r>
          <w:r w:rsidDel="000A384A">
            <w:rPr>
              <w:rFonts w:ascii="TimesNewRoman" w:eastAsia="TimesNewRoman" w:cs="TimesNewRoman" w:hint="eastAsia"/>
              <w:kern w:val="0"/>
              <w:sz w:val="23"/>
              <w:szCs w:val="23"/>
            </w:rPr>
            <w:delText xml:space="preserve">.  </w:delText>
          </w:r>
          <w:r w:rsidR="00C6355B" w:rsidDel="000A384A">
            <w:rPr>
              <w:rFonts w:ascii="TimesNewRoman" w:eastAsia="TimesNewRoman" w:cs="TimesNewRoman" w:hint="eastAsia"/>
              <w:kern w:val="0"/>
              <w:sz w:val="23"/>
              <w:szCs w:val="23"/>
            </w:rPr>
            <w:delText xml:space="preserve">We first give the criterion to determine whether a </w:delText>
          </w:r>
          <w:r w:rsidR="00C6355B" w:rsidDel="000A384A">
            <w:rPr>
              <w:rFonts w:ascii="TimesNewRoman" w:eastAsia="TimesNewRoman" w:cs="TimesNewRoman"/>
              <w:kern w:val="0"/>
              <w:sz w:val="23"/>
              <w:szCs w:val="23"/>
            </w:rPr>
            <w:delText>given sensors set can</w:delText>
          </w:r>
          <w:r w:rsidR="00C6355B" w:rsidDel="000A384A">
            <w:rPr>
              <w:rFonts w:ascii="TimesNewRoman" w:eastAsia="TimesNewRoman" w:cs="TimesNewRoman" w:hint="eastAsia"/>
              <w:kern w:val="0"/>
              <w:sz w:val="23"/>
              <w:szCs w:val="23"/>
            </w:rPr>
            <w:delText xml:space="preserve"> </w:delText>
          </w:r>
          <w:r w:rsidR="00C6355B" w:rsidDel="000A384A">
            <w:rPr>
              <w:rFonts w:ascii="TimesNewRoman" w:eastAsia="TimesNewRoman" w:cs="TimesNewRoman"/>
              <w:kern w:val="0"/>
              <w:sz w:val="23"/>
              <w:szCs w:val="23"/>
            </w:rPr>
            <w:delText>‘</w:delText>
          </w:r>
          <w:r w:rsidR="00C6355B" w:rsidDel="000A384A">
            <w:rPr>
              <w:rFonts w:ascii="TimesNewRoman" w:eastAsia="TimesNewRoman" w:cs="TimesNewRoman" w:hint="eastAsia"/>
              <w:kern w:val="0"/>
              <w:sz w:val="23"/>
              <w:szCs w:val="23"/>
            </w:rPr>
            <w:delText>SHM-cover</w:delText>
          </w:r>
          <w:r w:rsidR="00C6355B" w:rsidDel="000A384A">
            <w:rPr>
              <w:rFonts w:ascii="TimesNewRoman" w:eastAsia="TimesNewRoman" w:cs="TimesNewRoman"/>
              <w:kern w:val="0"/>
              <w:sz w:val="23"/>
              <w:szCs w:val="23"/>
            </w:rPr>
            <w:delText>’</w:delText>
          </w:r>
          <w:r w:rsidR="00C6355B" w:rsidDel="000A384A">
            <w:rPr>
              <w:rFonts w:ascii="TimesNewRoman" w:eastAsia="TimesNewRoman" w:cs="TimesNewRoman" w:hint="eastAsia"/>
              <w:kern w:val="0"/>
              <w:sz w:val="23"/>
              <w:szCs w:val="23"/>
            </w:rPr>
            <w:delText xml:space="preserve"> a structure. Based on the criterion, w</w:delText>
          </w:r>
          <w:r w:rsidDel="000A384A">
            <w:rPr>
              <w:rFonts w:ascii="TimesNewRoman" w:eastAsia="TimesNewRoman" w:cs="TimesNewRoman" w:hint="eastAsia"/>
              <w:kern w:val="0"/>
              <w:sz w:val="23"/>
              <w:szCs w:val="23"/>
            </w:rPr>
            <w:delText>e also proposed an</w:delText>
          </w:r>
          <w:r w:rsidRPr="00B64A9A" w:rsidDel="000A384A">
            <w:rPr>
              <w:rFonts w:ascii="TimesNewRoman" w:eastAsia="TimesNewRoman" w:cs="TimesNewRoman" w:hint="eastAsia"/>
              <w:kern w:val="0"/>
              <w:sz w:val="23"/>
              <w:szCs w:val="23"/>
            </w:rPr>
            <w:delText xml:space="preserve"> energy-efficient scheduling scheme, </w:delText>
          </w:r>
          <w:r w:rsidDel="000A384A">
            <w:rPr>
              <w:rFonts w:ascii="TimesNewRoman" w:eastAsia="TimesNewRoman" w:cs="TimesNewRoman" w:hint="eastAsia"/>
              <w:kern w:val="0"/>
              <w:sz w:val="23"/>
              <w:szCs w:val="23"/>
            </w:rPr>
            <w:delText xml:space="preserve">in which </w:delText>
          </w:r>
          <w:r w:rsidRPr="00B64A9A" w:rsidDel="000A384A">
            <w:rPr>
              <w:rFonts w:ascii="TimesNewRoman" w:eastAsia="TimesNewRoman" w:cs="TimesNewRoman" w:hint="eastAsia"/>
              <w:kern w:val="0"/>
              <w:sz w:val="23"/>
              <w:szCs w:val="23"/>
            </w:rPr>
            <w:delText>sensor nodes deployed on a structure are divided into d</w:delText>
          </w:r>
          <w:r w:rsidDel="000A384A">
            <w:rPr>
              <w:rFonts w:ascii="TimesNewRoman" w:eastAsia="TimesNewRoman" w:cs="TimesNewRoman" w:hint="eastAsia"/>
              <w:kern w:val="0"/>
              <w:sz w:val="23"/>
              <w:szCs w:val="23"/>
            </w:rPr>
            <w:delText xml:space="preserve">isjoint set while each set can </w:delText>
          </w:r>
          <w:r w:rsidDel="000A384A">
            <w:rPr>
              <w:rFonts w:ascii="TimesNewRoman" w:eastAsia="TimesNewRoman" w:cs="TimesNewRoman"/>
              <w:kern w:val="0"/>
              <w:sz w:val="23"/>
              <w:szCs w:val="23"/>
            </w:rPr>
            <w:delText>‘</w:delText>
          </w:r>
          <w:r w:rsidDel="000A384A">
            <w:rPr>
              <w:rFonts w:ascii="TimesNewRoman" w:eastAsia="TimesNewRoman" w:cs="TimesNewRoman" w:hint="eastAsia"/>
              <w:kern w:val="0"/>
              <w:sz w:val="23"/>
              <w:szCs w:val="23"/>
            </w:rPr>
            <w:delText>SHM-cover</w:delText>
          </w:r>
          <w:r w:rsidDel="000A384A">
            <w:rPr>
              <w:rFonts w:ascii="TimesNewRoman" w:eastAsia="TimesNewRoman" w:cs="TimesNewRoman"/>
              <w:kern w:val="0"/>
              <w:sz w:val="23"/>
              <w:szCs w:val="23"/>
            </w:rPr>
            <w:delText>’</w:delText>
          </w:r>
          <w:r w:rsidDel="000A384A">
            <w:rPr>
              <w:rFonts w:ascii="TimesNewRoman" w:eastAsia="TimesNewRoman" w:cs="TimesNewRoman" w:hint="eastAsia"/>
              <w:kern w:val="0"/>
              <w:sz w:val="23"/>
              <w:szCs w:val="23"/>
            </w:rPr>
            <w:delText xml:space="preserve"> the whole structure</w:delText>
          </w:r>
          <w:r w:rsidRPr="00B64A9A" w:rsidDel="000A384A">
            <w:rPr>
              <w:rFonts w:ascii="TimesNewRoman" w:eastAsia="TimesNewRoman" w:cs="TimesNewRoman"/>
              <w:kern w:val="0"/>
              <w:sz w:val="23"/>
              <w:szCs w:val="23"/>
            </w:rPr>
            <w:delText xml:space="preserve">. </w:delText>
          </w:r>
          <w:r w:rsidRPr="00B64A9A" w:rsidDel="000A384A">
            <w:rPr>
              <w:rFonts w:ascii="TimesNewRoman" w:eastAsia="TimesNewRoman" w:cs="TimesNewRoman" w:hint="eastAsia"/>
              <w:kern w:val="0"/>
              <w:sz w:val="23"/>
              <w:szCs w:val="23"/>
            </w:rPr>
            <w:delText>Within the scheme,</w:delText>
          </w:r>
          <w:r w:rsidRPr="00B64A9A" w:rsidDel="000A384A">
            <w:rPr>
              <w:rFonts w:ascii="TimesNewRoman" w:eastAsia="TimesNewRoman" w:cs="TimesNewRoman"/>
              <w:kern w:val="0"/>
              <w:sz w:val="23"/>
              <w:szCs w:val="23"/>
            </w:rPr>
            <w:delText xml:space="preserve"> two approaches, one heuristic and the other based on genetic algorithm </w:delText>
          </w:r>
          <w:r w:rsidRPr="00B64A9A" w:rsidDel="000A384A">
            <w:rPr>
              <w:rFonts w:ascii="TimesNewRoman" w:eastAsia="TimesNewRoman" w:cs="TimesNewRoman" w:hint="eastAsia"/>
              <w:kern w:val="0"/>
              <w:sz w:val="23"/>
              <w:szCs w:val="23"/>
            </w:rPr>
            <w:delText>are proposed.</w:delText>
          </w:r>
          <w:r w:rsidRPr="00B64A9A" w:rsidDel="000A384A">
            <w:rPr>
              <w:rFonts w:ascii="TimesNewRoman" w:eastAsia="TimesNewRoman" w:cs="TimesNewRoman"/>
              <w:kern w:val="0"/>
              <w:sz w:val="23"/>
              <w:szCs w:val="23"/>
            </w:rPr>
            <w:delText xml:space="preserve"> Through simulation, the effectiveness of the proposed approaches is demonstrated and they show great promise for WSN-based SHM.</w:delText>
          </w:r>
        </w:del>
      </w:moveFrom>
    </w:p>
    <w:p w:rsidR="00C6355B" w:rsidDel="000A384A" w:rsidRDefault="00C6355B" w:rsidP="00305A3E">
      <w:pPr>
        <w:autoSpaceDE w:val="0"/>
        <w:autoSpaceDN w:val="0"/>
        <w:adjustRightInd w:val="0"/>
        <w:rPr>
          <w:del w:id="577" w:author="lxf" w:date="2010-05-12T11:50:00Z"/>
          <w:rFonts w:ascii="TimesNewRoman" w:eastAsia="TimesNewRoman" w:cs="TimesNewRoman"/>
          <w:kern w:val="0"/>
          <w:sz w:val="23"/>
          <w:szCs w:val="23"/>
        </w:rPr>
      </w:pPr>
    </w:p>
    <w:p w:rsidR="00C6355B" w:rsidDel="000A384A" w:rsidRDefault="00C6355B" w:rsidP="00C6355B">
      <w:pPr>
        <w:autoSpaceDE w:val="0"/>
        <w:autoSpaceDN w:val="0"/>
        <w:adjustRightInd w:val="0"/>
        <w:rPr>
          <w:del w:id="578" w:author="lxf" w:date="2010-05-12T11:50:00Z"/>
          <w:rFonts w:ascii="TimesNewRoman" w:eastAsia="TimesNewRoman" w:cs="TimesNewRoman"/>
          <w:kern w:val="0"/>
          <w:sz w:val="23"/>
          <w:szCs w:val="23"/>
        </w:rPr>
      </w:pPr>
      <w:moveFrom w:id="579" w:author="lxf" w:date="2010-05-08T13:54:00Z">
        <w:del w:id="580" w:author="lxf" w:date="2010-05-12T11:50:00Z">
          <w:r w:rsidRPr="00C6355B" w:rsidDel="000A384A">
            <w:rPr>
              <w:rFonts w:ascii="TimesNewRoman" w:eastAsia="TimesNewRoman" w:cs="TimesNewRoman"/>
              <w:kern w:val="0"/>
              <w:sz w:val="23"/>
              <w:szCs w:val="23"/>
            </w:rPr>
            <w:delText>The contributions of this paper are the</w:delText>
          </w:r>
          <w:r w:rsidRPr="00C6355B" w:rsidDel="000A384A">
            <w:rPr>
              <w:rFonts w:ascii="TimesNewRoman" w:eastAsia="TimesNewRoman" w:cs="TimesNewRoman" w:hint="eastAsia"/>
              <w:kern w:val="0"/>
              <w:sz w:val="23"/>
              <w:szCs w:val="23"/>
            </w:rPr>
            <w:delText xml:space="preserve"> </w:delText>
          </w:r>
          <w:r w:rsidRPr="00C6355B" w:rsidDel="000A384A">
            <w:rPr>
              <w:rFonts w:ascii="TimesNewRoman" w:eastAsia="TimesNewRoman" w:cs="TimesNewRoman"/>
              <w:kern w:val="0"/>
              <w:sz w:val="23"/>
              <w:szCs w:val="23"/>
            </w:rPr>
            <w:delText>following:</w:delText>
          </w:r>
          <w:r w:rsidRPr="00C6355B" w:rsidDel="000A384A">
            <w:rPr>
              <w:rFonts w:ascii="TimesNewRoman" w:eastAsia="TimesNewRoman" w:cs="TimesNewRoman" w:hint="eastAsia"/>
              <w:kern w:val="0"/>
              <w:sz w:val="23"/>
              <w:szCs w:val="23"/>
            </w:rPr>
            <w:delText xml:space="preserve"> </w:delText>
          </w:r>
        </w:del>
      </w:moveFrom>
    </w:p>
    <w:p w:rsidR="00C6355B" w:rsidDel="000A384A" w:rsidRDefault="00D70F0C" w:rsidP="00C6355B">
      <w:pPr>
        <w:numPr>
          <w:ilvl w:val="0"/>
          <w:numId w:val="14"/>
        </w:numPr>
        <w:autoSpaceDE w:val="0"/>
        <w:autoSpaceDN w:val="0"/>
        <w:adjustRightInd w:val="0"/>
        <w:rPr>
          <w:del w:id="581" w:author="lxf" w:date="2010-05-12T11:50:00Z"/>
          <w:rFonts w:ascii="TimesNewRoman" w:eastAsia="TimesNewRoman" w:cs="TimesNewRoman"/>
          <w:kern w:val="0"/>
          <w:sz w:val="23"/>
          <w:szCs w:val="23"/>
        </w:rPr>
      </w:pPr>
      <w:moveFrom w:id="582" w:author="lxf" w:date="2010-05-08T13:54:00Z">
        <w:del w:id="583" w:author="lxf" w:date="2010-05-12T11:50:00Z">
          <w:r w:rsidDel="000A384A">
            <w:rPr>
              <w:rFonts w:ascii="TimesNewRoman" w:eastAsia="TimesNewRoman" w:cs="TimesNewRoman" w:hint="eastAsia"/>
              <w:kern w:val="0"/>
              <w:sz w:val="23"/>
              <w:szCs w:val="23"/>
            </w:rPr>
            <w:delText>A</w:delText>
          </w:r>
          <w:r w:rsidR="00C6355B" w:rsidRPr="00C6355B" w:rsidDel="000A384A">
            <w:rPr>
              <w:rFonts w:ascii="TimesNewRoman" w:eastAsia="TimesNewRoman" w:cs="TimesNewRoman"/>
              <w:kern w:val="0"/>
              <w:sz w:val="23"/>
              <w:szCs w:val="23"/>
            </w:rPr>
            <w:delText xml:space="preserve"> new </w:delText>
          </w:r>
          <w:r w:rsidR="00C6355B" w:rsidDel="000A384A">
            <w:rPr>
              <w:rFonts w:ascii="TimesNewRoman" w:eastAsia="TimesNewRoman" w:cs="TimesNewRoman" w:hint="eastAsia"/>
              <w:kern w:val="0"/>
              <w:sz w:val="23"/>
              <w:szCs w:val="23"/>
            </w:rPr>
            <w:delText>concept of coverage</w:delText>
          </w:r>
          <w:r w:rsidDel="000A384A">
            <w:rPr>
              <w:rFonts w:ascii="TimesNewRoman" w:eastAsia="TimesNewRoman" w:cs="TimesNewRoman" w:hint="eastAsia"/>
              <w:kern w:val="0"/>
              <w:sz w:val="23"/>
              <w:szCs w:val="23"/>
            </w:rPr>
            <w:delText xml:space="preserve">: </w:delText>
          </w:r>
          <w:r w:rsidR="00C6355B" w:rsidDel="000A384A">
            <w:rPr>
              <w:rFonts w:ascii="TimesNewRoman" w:eastAsia="TimesNewRoman" w:cs="TimesNewRoman" w:hint="eastAsia"/>
              <w:kern w:val="0"/>
              <w:sz w:val="23"/>
              <w:szCs w:val="23"/>
            </w:rPr>
            <w:delText xml:space="preserve">SHM-coverage </w:delText>
          </w:r>
          <w:r w:rsidDel="000A384A">
            <w:rPr>
              <w:rFonts w:ascii="TimesNewRoman" w:eastAsia="TimesNewRoman" w:cs="TimesNewRoman" w:hint="eastAsia"/>
              <w:kern w:val="0"/>
              <w:sz w:val="23"/>
              <w:szCs w:val="23"/>
            </w:rPr>
            <w:delText>is firstly defined. SHM coverage</w:delText>
          </w:r>
          <w:r w:rsidR="00C6355B" w:rsidDel="000A384A">
            <w:rPr>
              <w:rFonts w:ascii="TimesNewRoman" w:eastAsia="TimesNewRoman" w:cs="TimesNewRoman" w:hint="eastAsia"/>
              <w:kern w:val="0"/>
              <w:sz w:val="23"/>
              <w:szCs w:val="23"/>
            </w:rPr>
            <w:delText xml:space="preserve"> is specifically used for structural health monitoring</w:delText>
          </w:r>
          <w:r w:rsidDel="000A384A">
            <w:rPr>
              <w:rFonts w:ascii="TimesNewRoman" w:eastAsia="TimesNewRoman" w:cs="TimesNewRoman" w:hint="eastAsia"/>
              <w:kern w:val="0"/>
              <w:sz w:val="23"/>
              <w:szCs w:val="23"/>
            </w:rPr>
            <w:delText>.</w:delText>
          </w:r>
          <w:r w:rsidR="00C6355B" w:rsidRPr="00C6355B" w:rsidDel="000A384A">
            <w:rPr>
              <w:rFonts w:ascii="TimesNewRoman" w:eastAsia="TimesNewRoman" w:cs="TimesNewRoman"/>
              <w:kern w:val="0"/>
              <w:sz w:val="23"/>
              <w:szCs w:val="23"/>
            </w:rPr>
            <w:delText xml:space="preserve"> </w:delText>
          </w:r>
          <w:r w:rsidR="004F3167" w:rsidDel="000A384A">
            <w:rPr>
              <w:rFonts w:ascii="TimesNewRoman" w:eastAsia="TimesNewRoman" w:cs="TimesNewRoman" w:hint="eastAsia"/>
              <w:kern w:val="0"/>
              <w:sz w:val="23"/>
              <w:szCs w:val="23"/>
            </w:rPr>
            <w:delText>The difference between the SHM-coverage and the traditional coverage is clearly described.</w:delText>
          </w:r>
        </w:del>
      </w:moveFrom>
    </w:p>
    <w:p w:rsidR="00C6355B" w:rsidDel="000A384A" w:rsidRDefault="00D70F0C" w:rsidP="00C6355B">
      <w:pPr>
        <w:numPr>
          <w:ilvl w:val="0"/>
          <w:numId w:val="14"/>
        </w:numPr>
        <w:autoSpaceDE w:val="0"/>
        <w:autoSpaceDN w:val="0"/>
        <w:adjustRightInd w:val="0"/>
        <w:rPr>
          <w:del w:id="584" w:author="lxf" w:date="2010-05-12T11:50:00Z"/>
          <w:rFonts w:ascii="TimesNewRoman" w:eastAsia="TimesNewRoman" w:cs="TimesNewRoman"/>
          <w:kern w:val="0"/>
          <w:sz w:val="23"/>
          <w:szCs w:val="23"/>
        </w:rPr>
      </w:pPr>
      <w:moveFrom w:id="585" w:author="lxf" w:date="2010-05-08T13:54:00Z">
        <w:del w:id="586" w:author="lxf" w:date="2010-05-12T11:50:00Z">
          <w:r w:rsidDel="000A384A">
            <w:rPr>
              <w:rFonts w:ascii="TimesNewRoman" w:eastAsia="TimesNewRoman" w:cs="TimesNewRoman" w:hint="eastAsia"/>
              <w:kern w:val="0"/>
              <w:sz w:val="23"/>
              <w:szCs w:val="23"/>
            </w:rPr>
            <w:delText>T</w:delText>
          </w:r>
          <w:r w:rsidR="00C6355B" w:rsidRPr="00C6355B" w:rsidDel="000A384A">
            <w:rPr>
              <w:rFonts w:ascii="TimesNewRoman" w:eastAsia="TimesNewRoman" w:cs="TimesNewRoman"/>
              <w:kern w:val="0"/>
              <w:sz w:val="23"/>
              <w:szCs w:val="23"/>
            </w:rPr>
            <w:delText>wo</w:delText>
          </w:r>
          <w:r w:rsidR="004F3167" w:rsidDel="000A384A">
            <w:rPr>
              <w:rFonts w:ascii="TimesNewRoman" w:eastAsia="TimesNewRoman" w:cs="TimesNewRoman"/>
              <w:kern w:val="0"/>
              <w:sz w:val="23"/>
              <w:szCs w:val="23"/>
            </w:rPr>
            <w:delText xml:space="preserve"> </w:delText>
          </w:r>
          <w:r w:rsidR="004F3167" w:rsidRPr="00B64A9A" w:rsidDel="000A384A">
            <w:rPr>
              <w:rFonts w:ascii="TimesNewRoman" w:eastAsia="TimesNewRoman" w:cs="TimesNewRoman" w:hint="eastAsia"/>
              <w:kern w:val="0"/>
              <w:sz w:val="23"/>
              <w:szCs w:val="23"/>
            </w:rPr>
            <w:delText xml:space="preserve">energy-efficient scheduling </w:delText>
          </w:r>
          <w:r w:rsidR="004F3167" w:rsidDel="000A384A">
            <w:rPr>
              <w:rFonts w:ascii="TimesNewRoman" w:eastAsia="TimesNewRoman" w:cs="TimesNewRoman" w:hint="eastAsia"/>
              <w:kern w:val="0"/>
              <w:sz w:val="23"/>
              <w:szCs w:val="23"/>
            </w:rPr>
            <w:delText>methods</w:delText>
          </w:r>
          <w:r w:rsidR="004F3167" w:rsidRPr="004F3167" w:rsidDel="000A384A">
            <w:rPr>
              <w:rFonts w:ascii="TimesNewRoman" w:eastAsia="TimesNewRoman" w:cs="TimesNewRoman" w:hint="eastAsia"/>
              <w:kern w:val="0"/>
              <w:sz w:val="23"/>
              <w:szCs w:val="23"/>
            </w:rPr>
            <w:delText xml:space="preserve"> </w:delText>
          </w:r>
          <w:r w:rsidR="004F3167" w:rsidDel="000A384A">
            <w:rPr>
              <w:rFonts w:ascii="TimesNewRoman" w:eastAsia="TimesNewRoman" w:cs="TimesNewRoman" w:hint="eastAsia"/>
              <w:kern w:val="0"/>
              <w:sz w:val="23"/>
              <w:szCs w:val="23"/>
            </w:rPr>
            <w:delText>for WSN-based SHM</w:delText>
          </w:r>
          <w:r w:rsidDel="000A384A">
            <w:rPr>
              <w:rFonts w:ascii="TimesNewRoman" w:eastAsia="TimesNewRoman" w:cs="TimesNewRoman" w:hint="eastAsia"/>
              <w:kern w:val="0"/>
              <w:sz w:val="23"/>
              <w:szCs w:val="23"/>
            </w:rPr>
            <w:delText xml:space="preserve"> are proposed</w:delText>
          </w:r>
          <w:r w:rsidR="004F3167" w:rsidDel="000A384A">
            <w:rPr>
              <w:rFonts w:ascii="TimesNewRoman" w:eastAsia="TimesNewRoman" w:cs="TimesNewRoman" w:hint="eastAsia"/>
              <w:kern w:val="0"/>
              <w:sz w:val="23"/>
              <w:szCs w:val="23"/>
            </w:rPr>
            <w:delText>,</w:delText>
          </w:r>
          <w:r w:rsidR="004F3167" w:rsidRPr="004F3167" w:rsidDel="000A384A">
            <w:rPr>
              <w:rFonts w:ascii="TimesNewRoman" w:eastAsia="TimesNewRoman" w:cs="TimesNewRoman" w:hint="eastAsia"/>
              <w:kern w:val="0"/>
              <w:sz w:val="23"/>
              <w:szCs w:val="23"/>
            </w:rPr>
            <w:delText xml:space="preserve"> </w:delText>
          </w:r>
          <w:r w:rsidR="004F3167" w:rsidDel="000A384A">
            <w:rPr>
              <w:rFonts w:ascii="TimesNewRoman" w:eastAsia="TimesNewRoman" w:cs="TimesNewRoman" w:hint="eastAsia"/>
              <w:kern w:val="0"/>
              <w:sz w:val="23"/>
              <w:szCs w:val="23"/>
            </w:rPr>
            <w:delText>one</w:delText>
          </w:r>
          <w:r w:rsidR="004F3167" w:rsidDel="000A384A">
            <w:rPr>
              <w:rFonts w:ascii="TimesNewRoman" w:eastAsia="TimesNewRoman" w:cs="TimesNewRoman"/>
              <w:kern w:val="0"/>
              <w:sz w:val="23"/>
              <w:szCs w:val="23"/>
            </w:rPr>
            <w:delText xml:space="preserve"> </w:delText>
          </w:r>
          <w:r w:rsidDel="000A384A">
            <w:rPr>
              <w:rFonts w:ascii="TimesNewRoman" w:eastAsia="TimesNewRoman" w:cs="TimesNewRoman" w:hint="eastAsia"/>
              <w:kern w:val="0"/>
              <w:sz w:val="23"/>
              <w:szCs w:val="23"/>
            </w:rPr>
            <w:delText xml:space="preserve">is </w:delText>
          </w:r>
          <w:r w:rsidR="004F3167" w:rsidDel="000A384A">
            <w:rPr>
              <w:rFonts w:ascii="TimesNewRoman" w:eastAsia="TimesNewRoman" w:cs="TimesNewRoman"/>
              <w:kern w:val="0"/>
              <w:sz w:val="23"/>
              <w:szCs w:val="23"/>
            </w:rPr>
            <w:delText>heuristic</w:delText>
          </w:r>
          <w:r w:rsidR="004F3167" w:rsidDel="000A384A">
            <w:rPr>
              <w:rFonts w:ascii="TimesNewRoman" w:eastAsia="TimesNewRoman" w:cs="TimesNewRoman" w:hint="eastAsia"/>
              <w:kern w:val="0"/>
              <w:sz w:val="23"/>
              <w:szCs w:val="23"/>
            </w:rPr>
            <w:delText xml:space="preserve"> and another based on genetic algorithm. The scheduling can significantly extend the lifetime of a structure and not at the expense of damage detection capability</w:delText>
          </w:r>
          <w:r w:rsidR="00C6355B" w:rsidRPr="00C6355B" w:rsidDel="000A384A">
            <w:rPr>
              <w:rFonts w:ascii="TimesNewRoman" w:eastAsia="TimesNewRoman" w:cs="TimesNewRoman"/>
              <w:kern w:val="0"/>
              <w:sz w:val="23"/>
              <w:szCs w:val="23"/>
            </w:rPr>
            <w:delText>, and</w:delText>
          </w:r>
        </w:del>
      </w:moveFrom>
    </w:p>
    <w:p w:rsidR="00872C87" w:rsidDel="000A384A" w:rsidRDefault="00D70F0C" w:rsidP="00C6355B">
      <w:pPr>
        <w:numPr>
          <w:ilvl w:val="0"/>
          <w:numId w:val="14"/>
        </w:numPr>
        <w:autoSpaceDE w:val="0"/>
        <w:autoSpaceDN w:val="0"/>
        <w:adjustRightInd w:val="0"/>
        <w:rPr>
          <w:del w:id="587" w:author="lxf" w:date="2010-05-12T11:50:00Z"/>
          <w:rFonts w:ascii="TimesNewRoman" w:eastAsia="TimesNewRoman" w:cs="TimesNewRoman"/>
          <w:kern w:val="0"/>
          <w:sz w:val="23"/>
          <w:szCs w:val="23"/>
        </w:rPr>
      </w:pPr>
      <w:moveFrom w:id="588" w:author="lxf" w:date="2010-05-08T13:54:00Z">
        <w:del w:id="589" w:author="lxf" w:date="2010-05-12T11:50:00Z">
          <w:r w:rsidDel="000A384A">
            <w:rPr>
              <w:rFonts w:ascii="TimesNewRoman" w:eastAsia="TimesNewRoman" w:cs="TimesNewRoman" w:hint="eastAsia"/>
              <w:kern w:val="0"/>
              <w:sz w:val="23"/>
              <w:szCs w:val="23"/>
            </w:rPr>
            <w:delText>T</w:delText>
          </w:r>
          <w:r w:rsidR="00C6355B" w:rsidRPr="00C6355B" w:rsidDel="000A384A">
            <w:rPr>
              <w:rFonts w:ascii="TimesNewRoman" w:eastAsia="TimesNewRoman" w:cs="TimesNewRoman"/>
              <w:kern w:val="0"/>
              <w:sz w:val="23"/>
              <w:szCs w:val="23"/>
            </w:rPr>
            <w:delText xml:space="preserve">he performance of our approach </w:delText>
          </w:r>
          <w:r w:rsidDel="000A384A">
            <w:rPr>
              <w:rFonts w:ascii="TimesNewRoman" w:eastAsia="TimesNewRoman" w:cs="TimesNewRoman" w:hint="eastAsia"/>
              <w:kern w:val="0"/>
              <w:sz w:val="23"/>
              <w:szCs w:val="23"/>
            </w:rPr>
            <w:delText xml:space="preserve">is </w:delText>
          </w:r>
          <w:r w:rsidDel="000A384A">
            <w:rPr>
              <w:rFonts w:ascii="TimesNewRoman" w:eastAsia="TimesNewRoman" w:cs="TimesNewRoman"/>
              <w:kern w:val="0"/>
              <w:sz w:val="23"/>
              <w:szCs w:val="23"/>
            </w:rPr>
            <w:delText>demonstrated</w:delText>
          </w:r>
          <w:r w:rsidDel="000A384A">
            <w:rPr>
              <w:rFonts w:ascii="TimesNewRoman" w:eastAsia="TimesNewRoman" w:cs="TimesNewRoman" w:hint="eastAsia"/>
              <w:kern w:val="0"/>
              <w:sz w:val="23"/>
              <w:szCs w:val="23"/>
            </w:rPr>
            <w:delText xml:space="preserve"> </w:delText>
          </w:r>
          <w:r w:rsidR="00C6355B" w:rsidRPr="00C6355B" w:rsidDel="000A384A">
            <w:rPr>
              <w:rFonts w:ascii="TimesNewRoman" w:eastAsia="TimesNewRoman" w:cs="TimesNewRoman"/>
              <w:kern w:val="0"/>
              <w:sz w:val="23"/>
              <w:szCs w:val="23"/>
            </w:rPr>
            <w:delText>through simulation.</w:delText>
          </w:r>
          <w:r w:rsidRPr="00D70F0C" w:rsidDel="000A384A">
            <w:rPr>
              <w:rFonts w:ascii="TimesNewRoman" w:eastAsia="TimesNewRoman" w:cs="TimesNewRoman"/>
              <w:kern w:val="0"/>
              <w:sz w:val="23"/>
              <w:szCs w:val="23"/>
            </w:rPr>
            <w:delText xml:space="preserve"> </w:delText>
          </w:r>
        </w:del>
      </w:moveFrom>
    </w:p>
    <w:p w:rsidR="00376E2D" w:rsidDel="000A384A" w:rsidRDefault="00376E2D" w:rsidP="00F1411D">
      <w:pPr>
        <w:tabs>
          <w:tab w:val="num" w:pos="720"/>
        </w:tabs>
        <w:autoSpaceDE w:val="0"/>
        <w:autoSpaceDN w:val="0"/>
        <w:adjustRightInd w:val="0"/>
        <w:rPr>
          <w:del w:id="590" w:author="lxf" w:date="2010-05-12T11:50:00Z"/>
          <w:rFonts w:ascii="TimesNewRoman" w:hAnsi="TimesNewRoman" w:cs="TimesNewRoman"/>
          <w:kern w:val="0"/>
          <w:sz w:val="23"/>
          <w:szCs w:val="23"/>
        </w:rPr>
      </w:pPr>
    </w:p>
    <w:p w:rsidR="002F3B9F" w:rsidDel="000A384A" w:rsidRDefault="002F3B9F" w:rsidP="002F3B9F">
      <w:pPr>
        <w:autoSpaceDE w:val="0"/>
        <w:autoSpaceDN w:val="0"/>
        <w:adjustRightInd w:val="0"/>
        <w:rPr>
          <w:del w:id="591" w:author="lxf" w:date="2010-05-12T11:50:00Z"/>
          <w:rFonts w:ascii="TimesNewRoman" w:hAnsi="TimesNewRoman" w:cs="TimesNewRoman"/>
          <w:bCs/>
          <w:kern w:val="0"/>
          <w:sz w:val="23"/>
          <w:szCs w:val="23"/>
        </w:rPr>
      </w:pPr>
      <w:moveFrom w:id="592" w:author="lxf" w:date="2010-05-08T13:54:00Z">
        <w:del w:id="593" w:author="lxf" w:date="2010-05-12T11:50:00Z">
          <w:r w:rsidDel="000A384A">
            <w:rPr>
              <w:rFonts w:ascii="TimesNewRoman" w:hAnsi="TimesNewRoman" w:cs="TimesNewRoman" w:hint="eastAsia"/>
              <w:bCs/>
              <w:kern w:val="0"/>
              <w:sz w:val="23"/>
              <w:szCs w:val="23"/>
            </w:rPr>
            <w:delText xml:space="preserve">The structure of the paper is organized as follows. In section II, we introduce the preliminaries, provide relevant definitions and formulate the problem. In section III and IV, we present a heuristic </w:delText>
          </w:r>
          <w:r w:rsidDel="000A384A">
            <w:rPr>
              <w:rFonts w:ascii="TimesNewRoman" w:hAnsi="TimesNewRoman" w:cs="TimesNewRoman"/>
              <w:bCs/>
              <w:kern w:val="0"/>
              <w:sz w:val="23"/>
              <w:szCs w:val="23"/>
            </w:rPr>
            <w:delText>approach</w:delText>
          </w:r>
          <w:r w:rsidDel="000A384A">
            <w:rPr>
              <w:rFonts w:ascii="TimesNewRoman" w:hAnsi="TimesNewRoman" w:cs="TimesNewRoman" w:hint="eastAsia"/>
              <w:bCs/>
              <w:kern w:val="0"/>
              <w:sz w:val="23"/>
              <w:szCs w:val="23"/>
            </w:rPr>
            <w:delText xml:space="preserve"> and a GA approach for energy efficient coverage-preserving </w:delText>
          </w:r>
          <w:r w:rsidDel="000A384A">
            <w:rPr>
              <w:rFonts w:ascii="TimesNewRoman" w:hAnsi="TimesNewRoman" w:cs="TimesNewRoman"/>
              <w:bCs/>
              <w:kern w:val="0"/>
              <w:sz w:val="23"/>
              <w:szCs w:val="23"/>
            </w:rPr>
            <w:delText>scheduling</w:delText>
          </w:r>
          <w:r w:rsidDel="000A384A">
            <w:rPr>
              <w:rFonts w:ascii="TimesNewRoman" w:hAnsi="TimesNewRoman" w:cs="TimesNewRoman" w:hint="eastAsia"/>
              <w:bCs/>
              <w:kern w:val="0"/>
              <w:sz w:val="23"/>
              <w:szCs w:val="23"/>
            </w:rPr>
            <w:delText xml:space="preserve">, respectively. In last subsection, the simulation result based on a </w:delText>
          </w:r>
          <w:r w:rsidR="00D70F0C" w:rsidDel="000A384A">
            <w:rPr>
              <w:rFonts w:ascii="TimesNewRoman" w:hAnsi="TimesNewRoman" w:cs="TimesNewRoman" w:hint="eastAsia"/>
              <w:bCs/>
              <w:kern w:val="0"/>
              <w:sz w:val="23"/>
              <w:szCs w:val="23"/>
            </w:rPr>
            <w:delText>suspension bridge model</w:delText>
          </w:r>
          <w:r w:rsidDel="000A384A">
            <w:rPr>
              <w:rFonts w:ascii="TimesNewRoman" w:hAnsi="TimesNewRoman" w:cs="TimesNewRoman" w:hint="eastAsia"/>
              <w:bCs/>
              <w:kern w:val="0"/>
              <w:sz w:val="23"/>
              <w:szCs w:val="23"/>
            </w:rPr>
            <w:delText xml:space="preserve"> is proposed.</w:delText>
          </w:r>
        </w:del>
      </w:moveFrom>
    </w:p>
    <w:moveFromRangeEnd w:id="514"/>
    <w:p w:rsidR="002F3B9F" w:rsidRPr="002F3B9F" w:rsidDel="000A384A" w:rsidRDefault="002F3B9F" w:rsidP="00F1411D">
      <w:pPr>
        <w:tabs>
          <w:tab w:val="num" w:pos="720"/>
        </w:tabs>
        <w:autoSpaceDE w:val="0"/>
        <w:autoSpaceDN w:val="0"/>
        <w:adjustRightInd w:val="0"/>
        <w:rPr>
          <w:del w:id="594" w:author="lxf" w:date="2010-05-12T11:50:00Z"/>
          <w:rFonts w:ascii="TimesNewRoman" w:hAnsi="TimesNewRoman" w:cs="TimesNewRoman"/>
          <w:kern w:val="0"/>
          <w:sz w:val="23"/>
          <w:szCs w:val="23"/>
        </w:rPr>
      </w:pPr>
    </w:p>
    <w:p w:rsidR="006E03CB" w:rsidRDefault="00E06304">
      <w:pPr>
        <w:pStyle w:val="Heading1"/>
      </w:pPr>
      <w:r>
        <w:rPr>
          <w:rFonts w:hint="eastAsia"/>
        </w:rPr>
        <w:t xml:space="preserve">Problem </w:t>
      </w:r>
      <w:r>
        <w:t>Formulation</w:t>
      </w:r>
    </w:p>
    <w:p w:rsidR="000C24FF" w:rsidRDefault="000C24FF" w:rsidP="004F3167">
      <w:pPr>
        <w:autoSpaceDE w:val="0"/>
        <w:autoSpaceDN w:val="0"/>
        <w:adjustRightInd w:val="0"/>
        <w:rPr>
          <w:rFonts w:ascii="TimesNewRoman" w:hAnsi="TimesNewRoman" w:cs="TimesNewRoman"/>
          <w:bCs/>
          <w:kern w:val="0"/>
          <w:sz w:val="23"/>
          <w:szCs w:val="23"/>
        </w:rPr>
      </w:pPr>
    </w:p>
    <w:p w:rsidR="004F3167" w:rsidRDefault="004F3167" w:rsidP="004F3167">
      <w:pPr>
        <w:autoSpaceDE w:val="0"/>
        <w:autoSpaceDN w:val="0"/>
        <w:adjustRightInd w:val="0"/>
        <w:rPr>
          <w:rFonts w:ascii="TimesNewRoman" w:hAnsi="TimesNewRoman" w:cs="TimesNewRoman"/>
          <w:bCs/>
          <w:kern w:val="0"/>
          <w:sz w:val="23"/>
          <w:szCs w:val="23"/>
        </w:rPr>
      </w:pPr>
      <w:r>
        <w:rPr>
          <w:rFonts w:ascii="TimesNewRoman" w:hAnsi="TimesNewRoman" w:cs="TimesNewRoman" w:hint="eastAsia"/>
          <w:bCs/>
          <w:kern w:val="0"/>
          <w:sz w:val="23"/>
          <w:szCs w:val="23"/>
        </w:rPr>
        <w:t xml:space="preserve">We now formally define the </w:t>
      </w:r>
      <w:r w:rsidR="00364833">
        <w:rPr>
          <w:rFonts w:ascii="TimesNewRoman" w:hAnsi="TimesNewRoman" w:cs="TimesNewRoman" w:hint="eastAsia"/>
          <w:bCs/>
          <w:kern w:val="0"/>
          <w:sz w:val="23"/>
          <w:szCs w:val="23"/>
        </w:rPr>
        <w:t>SHM-coverage</w:t>
      </w:r>
      <w:r w:rsidR="005A3DDA">
        <w:rPr>
          <w:rFonts w:ascii="TimesNewRoman" w:hAnsi="TimesNewRoman" w:cs="TimesNewRoman" w:hint="eastAsia"/>
          <w:bCs/>
          <w:kern w:val="0"/>
          <w:sz w:val="23"/>
          <w:szCs w:val="23"/>
        </w:rPr>
        <w:t xml:space="preserve"> problem addressed in this paper. </w:t>
      </w:r>
      <w:ins w:id="595" w:author="lxf" w:date="2010-05-14T15:37:00Z">
        <w:r w:rsidR="0062521A">
          <w:rPr>
            <w:rFonts w:ascii="TimesNewRoman" w:hAnsi="TimesNewRoman" w:cs="TimesNewRoman" w:hint="eastAsia"/>
            <w:bCs/>
            <w:kern w:val="0"/>
            <w:sz w:val="23"/>
            <w:szCs w:val="23"/>
          </w:rPr>
          <w:t>We start by giving the definition of SHM-coverage.</w:t>
        </w:r>
      </w:ins>
    </w:p>
    <w:p w:rsidR="00475440" w:rsidRDefault="00475440" w:rsidP="005A3DDA">
      <w:pPr>
        <w:autoSpaceDE w:val="0"/>
        <w:autoSpaceDN w:val="0"/>
        <w:adjustRightInd w:val="0"/>
        <w:rPr>
          <w:ins w:id="596" w:author="lxf" w:date="2010-05-08T15:41:00Z"/>
          <w:rFonts w:ascii="TimesNewRoman" w:hAnsi="TimesNewRoman" w:cs="TimesNewRoman"/>
          <w:bCs/>
          <w:i/>
          <w:kern w:val="0"/>
          <w:sz w:val="23"/>
          <w:szCs w:val="23"/>
        </w:rPr>
      </w:pPr>
    </w:p>
    <w:p w:rsidR="004F3167" w:rsidRPr="0062521A" w:rsidRDefault="002A7979" w:rsidP="005A3DDA">
      <w:pPr>
        <w:autoSpaceDE w:val="0"/>
        <w:autoSpaceDN w:val="0"/>
        <w:adjustRightInd w:val="0"/>
        <w:rPr>
          <w:rFonts w:ascii="TimesNewRoman" w:hAnsi="TimesNewRoman" w:cs="TimesNewRoman"/>
          <w:bCs/>
          <w:i/>
          <w:kern w:val="0"/>
          <w:sz w:val="23"/>
          <w:szCs w:val="23"/>
          <w:rPrChange w:id="597" w:author="lxf" w:date="2010-05-14T15:40:00Z">
            <w:rPr>
              <w:rFonts w:ascii="TimesNewRoman" w:hAnsi="TimesNewRoman" w:cs="TimesNewRoman"/>
              <w:bCs/>
              <w:kern w:val="0"/>
              <w:sz w:val="23"/>
              <w:szCs w:val="23"/>
            </w:rPr>
          </w:rPrChange>
        </w:rPr>
      </w:pPr>
      <w:ins w:id="598" w:author="lxf" w:date="2010-05-14T15:37:00Z">
        <w:r w:rsidRPr="002A7979">
          <w:rPr>
            <w:rFonts w:ascii="TimesNewRoman" w:hAnsi="TimesNewRoman" w:cs="TimesNewRoman"/>
            <w:bCs/>
            <w:i/>
            <w:kern w:val="0"/>
            <w:sz w:val="23"/>
            <w:szCs w:val="23"/>
            <w:rPrChange w:id="599" w:author="lxf" w:date="2010-05-14T15:40:00Z">
              <w:rPr>
                <w:rFonts w:ascii="TimesNewRoman" w:hAnsi="TimesNewRoman" w:cs="TimesNewRoman"/>
                <w:bCs/>
                <w:kern w:val="0"/>
                <w:sz w:val="23"/>
                <w:szCs w:val="23"/>
              </w:rPr>
            </w:rPrChange>
          </w:rPr>
          <w:t>SHM-coverage</w:t>
        </w:r>
      </w:ins>
      <w:ins w:id="600" w:author="lxf" w:date="2010-05-14T15:38:00Z">
        <w:r w:rsidRPr="002A7979">
          <w:rPr>
            <w:rFonts w:ascii="TimesNewRoman" w:hAnsi="TimesNewRoman" w:cs="TimesNewRoman"/>
            <w:bCs/>
            <w:i/>
            <w:kern w:val="0"/>
            <w:sz w:val="23"/>
            <w:szCs w:val="23"/>
            <w:rPrChange w:id="601" w:author="lxf" w:date="2010-05-14T15:40:00Z">
              <w:rPr>
                <w:rFonts w:ascii="TimesNewRoman" w:hAnsi="TimesNewRoman" w:cs="TimesNewRoman"/>
                <w:bCs/>
                <w:kern w:val="0"/>
                <w:sz w:val="23"/>
                <w:szCs w:val="23"/>
              </w:rPr>
            </w:rPrChange>
          </w:rPr>
          <w:t xml:space="preserve"> (</w:t>
        </w:r>
      </w:ins>
      <w:r w:rsidR="00FC3F2D">
        <w:rPr>
          <w:rFonts w:ascii="TimesNewRoman" w:hAnsi="TimesNewRoman" w:cs="TimesNewRoman"/>
          <w:bCs/>
          <w:i/>
          <w:kern w:val="0"/>
          <w:sz w:val="23"/>
          <w:szCs w:val="23"/>
        </w:rPr>
        <w:t>Definition 1</w:t>
      </w:r>
      <w:ins w:id="602" w:author="lxf" w:date="2010-05-14T15:38:00Z">
        <w:r w:rsidR="00FC3F2D">
          <w:rPr>
            <w:rFonts w:ascii="TimesNewRoman" w:hAnsi="TimesNewRoman" w:cs="TimesNewRoman"/>
            <w:bCs/>
            <w:i/>
            <w:kern w:val="0"/>
            <w:sz w:val="23"/>
            <w:szCs w:val="23"/>
          </w:rPr>
          <w:t>)</w:t>
        </w:r>
      </w:ins>
      <w:del w:id="603" w:author="lxf" w:date="2010-05-14T15:37:00Z">
        <w:r w:rsidR="00FC3F2D">
          <w:rPr>
            <w:rFonts w:ascii="TimesNewRoman" w:hAnsi="TimesNewRoman" w:cs="TimesNewRoman"/>
            <w:bCs/>
            <w:i/>
            <w:kern w:val="0"/>
            <w:sz w:val="23"/>
            <w:szCs w:val="23"/>
          </w:rPr>
          <w:delText xml:space="preserve">. </w:delText>
        </w:r>
        <w:r w:rsidRPr="002A7979">
          <w:rPr>
            <w:rFonts w:ascii="TimesNewRoman" w:hAnsi="TimesNewRoman" w:cs="TimesNewRoman"/>
            <w:bCs/>
            <w:i/>
            <w:kern w:val="0"/>
            <w:sz w:val="23"/>
            <w:szCs w:val="23"/>
            <w:rPrChange w:id="604" w:author="lxf" w:date="2010-05-14T15:40:00Z">
              <w:rPr>
                <w:rFonts w:ascii="TimesNewRoman" w:hAnsi="TimesNewRoman" w:cs="TimesNewRoman"/>
                <w:bCs/>
                <w:kern w:val="0"/>
                <w:sz w:val="23"/>
                <w:szCs w:val="23"/>
              </w:rPr>
            </w:rPrChange>
          </w:rPr>
          <w:delText xml:space="preserve"> </w:delText>
        </w:r>
      </w:del>
      <w:ins w:id="605" w:author="lxf" w:date="2010-05-14T15:37:00Z">
        <w:r w:rsidR="00FC3F2D">
          <w:rPr>
            <w:rFonts w:ascii="TimesNewRoman" w:hAnsi="TimesNewRoman" w:cs="TimesNewRoman"/>
            <w:bCs/>
            <w:i/>
            <w:kern w:val="0"/>
            <w:sz w:val="23"/>
            <w:szCs w:val="23"/>
          </w:rPr>
          <w:t xml:space="preserve">: </w:t>
        </w:r>
      </w:ins>
      <w:del w:id="606" w:author="lxf" w:date="2010-05-14T15:37:00Z">
        <w:r w:rsidRPr="002A7979">
          <w:rPr>
            <w:rFonts w:ascii="TimesNewRoman" w:hAnsi="TimesNewRoman" w:cs="TimesNewRoman"/>
            <w:bCs/>
            <w:i/>
            <w:kern w:val="0"/>
            <w:sz w:val="23"/>
            <w:szCs w:val="23"/>
            <w:rPrChange w:id="607" w:author="lxf" w:date="2010-05-14T15:40:00Z">
              <w:rPr>
                <w:rFonts w:ascii="TimesNewRoman" w:hAnsi="TimesNewRoman" w:cs="TimesNewRoman"/>
                <w:bCs/>
                <w:kern w:val="0"/>
                <w:sz w:val="23"/>
                <w:szCs w:val="23"/>
              </w:rPr>
            </w:rPrChange>
          </w:rPr>
          <w:delText xml:space="preserve">SHM-coverage: </w:delText>
        </w:r>
      </w:del>
      <w:r w:rsidRPr="002A7979">
        <w:rPr>
          <w:rFonts w:ascii="TimesNewRoman" w:hAnsi="TimesNewRoman" w:cs="TimesNewRoman"/>
          <w:bCs/>
          <w:i/>
          <w:kern w:val="0"/>
          <w:sz w:val="23"/>
          <w:szCs w:val="23"/>
          <w:rPrChange w:id="608" w:author="lxf" w:date="2010-05-14T15:40:00Z">
            <w:rPr>
              <w:rFonts w:ascii="TimesNewRoman" w:hAnsi="TimesNewRoman" w:cs="TimesNewRoman"/>
              <w:bCs/>
              <w:kern w:val="0"/>
              <w:sz w:val="23"/>
              <w:szCs w:val="23"/>
            </w:rPr>
          </w:rPrChange>
        </w:rPr>
        <w:t xml:space="preserve">A structure is said to be SHM-covered by a sensor set S if using S, the modal parameters of the structure can be identified with no less than a pre-defined accuracy. </w:t>
      </w:r>
    </w:p>
    <w:p w:rsidR="00364833" w:rsidRDefault="00364833" w:rsidP="005A3DDA">
      <w:pPr>
        <w:autoSpaceDE w:val="0"/>
        <w:autoSpaceDN w:val="0"/>
        <w:adjustRightInd w:val="0"/>
        <w:rPr>
          <w:rFonts w:ascii="TimesNewRoman" w:hAnsi="TimesNewRoman" w:cs="TimesNewRoman"/>
          <w:bCs/>
          <w:kern w:val="0"/>
          <w:sz w:val="23"/>
          <w:szCs w:val="23"/>
        </w:rPr>
      </w:pPr>
    </w:p>
    <w:p w:rsidR="00100D4A" w:rsidRDefault="00364833" w:rsidP="00100D4A">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 xml:space="preserve">From the </w:t>
      </w:r>
      <w:r>
        <w:rPr>
          <w:rFonts w:ascii="TimesNewRoman" w:hAnsi="TimesNewRoman" w:cs="TimesNewRoman"/>
          <w:bCs/>
          <w:kern w:val="0"/>
          <w:sz w:val="23"/>
          <w:szCs w:val="23"/>
        </w:rPr>
        <w:t>definition</w:t>
      </w:r>
      <w:r>
        <w:rPr>
          <w:rFonts w:ascii="TimesNewRoman" w:hAnsi="TimesNewRoman" w:cs="TimesNewRoman" w:hint="eastAsia"/>
          <w:bCs/>
          <w:kern w:val="0"/>
          <w:sz w:val="23"/>
          <w:szCs w:val="23"/>
        </w:rPr>
        <w:t xml:space="preserve">, it can be seen that </w:t>
      </w:r>
      <w:r w:rsidR="009B2EEE">
        <w:rPr>
          <w:rFonts w:ascii="TimesNewRoman" w:hAnsi="TimesNewRoman" w:cs="TimesNewRoman" w:hint="eastAsia"/>
          <w:bCs/>
          <w:kern w:val="0"/>
          <w:sz w:val="23"/>
          <w:szCs w:val="23"/>
        </w:rPr>
        <w:t>SHM-coverage is tightly connected with the ability to detect structure damage s</w:t>
      </w:r>
      <w:r w:rsidR="00100D4A">
        <w:rPr>
          <w:rFonts w:ascii="TimesNewRoman" w:hAnsi="TimesNewRoman" w:cs="TimesNewRoman" w:hint="eastAsia"/>
          <w:bCs/>
          <w:kern w:val="0"/>
          <w:sz w:val="23"/>
          <w:szCs w:val="23"/>
        </w:rPr>
        <w:t xml:space="preserve">ince damage is detected by </w:t>
      </w:r>
      <w:r w:rsidR="00100D4A">
        <w:rPr>
          <w:rFonts w:ascii="TimesNewRoman" w:hAnsi="TimesNewRoman" w:cs="TimesNewRoman"/>
          <w:bCs/>
          <w:kern w:val="0"/>
          <w:sz w:val="23"/>
          <w:szCs w:val="23"/>
        </w:rPr>
        <w:t>examin</w:t>
      </w:r>
      <w:r w:rsidR="00100D4A">
        <w:rPr>
          <w:rFonts w:ascii="TimesNewRoman" w:hAnsi="TimesNewRoman" w:cs="TimesNewRoman" w:hint="eastAsia"/>
          <w:bCs/>
          <w:kern w:val="0"/>
          <w:sz w:val="23"/>
          <w:szCs w:val="23"/>
        </w:rPr>
        <w:t xml:space="preserve">ing the changes of </w:t>
      </w:r>
      <w:r w:rsidR="00100D4A">
        <w:rPr>
          <w:rFonts w:ascii="TimesNewRoman" w:hAnsi="TimesNewRoman" w:cs="TimesNewRoman" w:hint="eastAsia"/>
          <w:bCs/>
          <w:kern w:val="0"/>
          <w:sz w:val="23"/>
          <w:szCs w:val="23"/>
        </w:rPr>
        <w:lastRenderedPageBreak/>
        <w:t>identify modal parameters</w:t>
      </w:r>
      <w:r w:rsidR="009B2EEE">
        <w:rPr>
          <w:rFonts w:ascii="TimesNewRoman" w:hAnsi="TimesNewRoman" w:cs="TimesNewRoman" w:hint="eastAsia"/>
          <w:bCs/>
          <w:kern w:val="0"/>
          <w:sz w:val="23"/>
          <w:szCs w:val="23"/>
        </w:rPr>
        <w:t xml:space="preserve">. If a sensor set S can SHM-cover a structure, we can say that a certain level of damage, wherever occurs on the structure, can be detected using data </w:t>
      </w:r>
      <w:r w:rsidR="009B2EEE">
        <w:rPr>
          <w:rFonts w:ascii="TimesNewRoman" w:hAnsi="TimesNewRoman" w:cs="TimesNewRoman"/>
          <w:bCs/>
          <w:kern w:val="0"/>
          <w:sz w:val="23"/>
          <w:szCs w:val="23"/>
        </w:rPr>
        <w:t>from</w:t>
      </w:r>
      <w:r w:rsidR="009B2EEE">
        <w:rPr>
          <w:rFonts w:ascii="TimesNewRoman" w:hAnsi="TimesNewRoman" w:cs="TimesNewRoman" w:hint="eastAsia"/>
          <w:bCs/>
          <w:kern w:val="0"/>
          <w:sz w:val="23"/>
          <w:szCs w:val="23"/>
        </w:rPr>
        <w:t xml:space="preserve"> S.</w:t>
      </w:r>
      <w:r w:rsidR="00FC69FA">
        <w:rPr>
          <w:rFonts w:ascii="TimesNewRoman" w:hAnsi="TimesNewRoman" w:cs="TimesNewRoman" w:hint="eastAsia"/>
          <w:bCs/>
          <w:kern w:val="0"/>
          <w:sz w:val="23"/>
          <w:szCs w:val="23"/>
        </w:rPr>
        <w:t xml:space="preserve"> </w:t>
      </w:r>
    </w:p>
    <w:p w:rsidR="00100D4A" w:rsidRDefault="00100D4A" w:rsidP="00100D4A">
      <w:pPr>
        <w:pStyle w:val="ListParagraph"/>
        <w:autoSpaceDE w:val="0"/>
        <w:autoSpaceDN w:val="0"/>
        <w:adjustRightInd w:val="0"/>
        <w:ind w:firstLineChars="0" w:firstLine="0"/>
        <w:rPr>
          <w:rFonts w:ascii="TimesNewRoman" w:hAnsi="TimesNewRoman" w:cs="TimesNewRoman"/>
          <w:bCs/>
          <w:kern w:val="0"/>
          <w:sz w:val="23"/>
          <w:szCs w:val="23"/>
        </w:rPr>
      </w:pPr>
    </w:p>
    <w:p w:rsidR="00064B03" w:rsidRDefault="00FC69FA" w:rsidP="003703D8">
      <w:pPr>
        <w:pStyle w:val="ListParagraph"/>
        <w:autoSpaceDE w:val="0"/>
        <w:autoSpaceDN w:val="0"/>
        <w:adjustRightInd w:val="0"/>
        <w:ind w:firstLineChars="0" w:firstLine="0"/>
        <w:rPr>
          <w:ins w:id="609" w:author="lxf" w:date="2010-05-14T11:29:00Z"/>
          <w:rFonts w:ascii="TimesNewRoman" w:hAnsi="TimesNewRoman" w:cs="TimesNewRoman"/>
          <w:kern w:val="0"/>
          <w:sz w:val="23"/>
          <w:szCs w:val="23"/>
        </w:rPr>
      </w:pPr>
      <w:r>
        <w:rPr>
          <w:rFonts w:ascii="TimesNewRoman" w:hAnsi="TimesNewRoman" w:cs="TimesNewRoman" w:hint="eastAsia"/>
          <w:kern w:val="0"/>
          <w:sz w:val="23"/>
          <w:szCs w:val="23"/>
        </w:rPr>
        <w:t>For a given sensor set S, to determine whether S can SHM-cover a structure, we need to find a</w:t>
      </w:r>
      <w:r w:rsidR="009B2EEE">
        <w:rPr>
          <w:rFonts w:ascii="TimesNewRoman" w:hAnsi="TimesNewRoman" w:cs="TimesNewRoman" w:hint="eastAsia"/>
          <w:kern w:val="0"/>
          <w:sz w:val="23"/>
          <w:szCs w:val="23"/>
        </w:rPr>
        <w:t xml:space="preserve"> criterion </w:t>
      </w:r>
      <w:r>
        <w:rPr>
          <w:rFonts w:ascii="TimesNewRoman" w:hAnsi="TimesNewRoman" w:cs="TimesNewRoman" w:hint="eastAsia"/>
          <w:kern w:val="0"/>
          <w:sz w:val="23"/>
          <w:szCs w:val="23"/>
        </w:rPr>
        <w:t xml:space="preserve">to evaluate </w:t>
      </w:r>
      <w:r w:rsidR="009B2EEE">
        <w:rPr>
          <w:rFonts w:ascii="TimesNewRoman" w:hAnsi="TimesNewRoman" w:cs="TimesNewRoman" w:hint="eastAsia"/>
          <w:kern w:val="0"/>
          <w:sz w:val="23"/>
          <w:szCs w:val="23"/>
        </w:rPr>
        <w:t xml:space="preserve">the </w:t>
      </w:r>
      <w:r>
        <w:rPr>
          <w:rFonts w:ascii="TimesNewRoman" w:hAnsi="TimesNewRoman" w:cs="TimesNewRoman" w:hint="eastAsia"/>
          <w:kern w:val="0"/>
          <w:sz w:val="23"/>
          <w:szCs w:val="23"/>
        </w:rPr>
        <w:t xml:space="preserve">accuracy of identified </w:t>
      </w:r>
      <w:r w:rsidR="009B2EEE">
        <w:rPr>
          <w:rFonts w:ascii="TimesNewRoman" w:hAnsi="TimesNewRoman" w:cs="TimesNewRoman" w:hint="eastAsia"/>
          <w:kern w:val="0"/>
          <w:sz w:val="23"/>
          <w:szCs w:val="23"/>
        </w:rPr>
        <w:t>modal parameters</w:t>
      </w:r>
      <w:r>
        <w:rPr>
          <w:rFonts w:ascii="TimesNewRoman" w:hAnsi="TimesNewRoman" w:cs="TimesNewRoman" w:hint="eastAsia"/>
          <w:kern w:val="0"/>
          <w:sz w:val="23"/>
          <w:szCs w:val="23"/>
        </w:rPr>
        <w:t>.</w:t>
      </w:r>
      <w:r w:rsidR="00811CBA">
        <w:rPr>
          <w:rFonts w:ascii="TimesNewRoman" w:hAnsi="TimesNewRoman" w:cs="TimesNewRoman" w:hint="eastAsia"/>
          <w:kern w:val="0"/>
          <w:sz w:val="23"/>
          <w:szCs w:val="23"/>
        </w:rPr>
        <w:t xml:space="preserve"> </w:t>
      </w:r>
      <w:r w:rsidR="009B2EEE">
        <w:rPr>
          <w:rFonts w:ascii="TimesNewRoman" w:hAnsi="TimesNewRoman" w:cs="TimesNewRoman" w:hint="eastAsia"/>
          <w:kern w:val="0"/>
          <w:sz w:val="23"/>
          <w:szCs w:val="23"/>
        </w:rPr>
        <w:t xml:space="preserve">To identify modal parameters, a classic modal identification method, </w:t>
      </w:r>
      <w:r w:rsidR="009B2EEE" w:rsidRPr="00855EB8">
        <w:rPr>
          <w:rFonts w:ascii="TimesNewRoman" w:hAnsi="TimesNewRoman" w:cs="TimesNewRoman" w:hint="eastAsia"/>
          <w:kern w:val="0"/>
          <w:sz w:val="23"/>
          <w:szCs w:val="23"/>
        </w:rPr>
        <w:t>Eigen-Realization Algorithm (</w:t>
      </w:r>
      <w:r w:rsidR="009B2EEE" w:rsidRPr="00855EB8">
        <w:rPr>
          <w:rFonts w:ascii="TimesNewRoman" w:hAnsi="TimesNewRoman" w:cs="TimesNewRoman"/>
          <w:kern w:val="0"/>
          <w:sz w:val="23"/>
          <w:szCs w:val="23"/>
        </w:rPr>
        <w:t>ERA</w:t>
      </w:r>
      <w:r w:rsidR="009B2EEE" w:rsidRPr="00855EB8">
        <w:rPr>
          <w:rFonts w:ascii="TimesNewRoman" w:hAnsi="TimesNewRoman" w:cs="TimesNewRoman" w:hint="eastAsia"/>
          <w:kern w:val="0"/>
          <w:sz w:val="23"/>
          <w:szCs w:val="23"/>
        </w:rPr>
        <w:t>)</w:t>
      </w:r>
      <w:del w:id="610" w:author="lxf" w:date="2010-05-08T15:29:00Z">
        <w:r w:rsidR="009B2EEE" w:rsidDel="00307AE5">
          <w:rPr>
            <w:rFonts w:ascii="TimesNewRoman" w:hAnsi="TimesNewRoman" w:cs="TimesNewRoman" w:hint="eastAsia"/>
            <w:kern w:val="0"/>
            <w:sz w:val="23"/>
            <w:szCs w:val="23"/>
          </w:rPr>
          <w:delText xml:space="preserve"> [</w:delText>
        </w:r>
        <w:r w:rsidR="002A7979" w:rsidRPr="002A7979">
          <w:rPr>
            <w:rPrChange w:id="611" w:author="lxf" w:date="2010-05-14T19:48:00Z">
              <w:rPr>
                <w:rStyle w:val="EndnoteReference"/>
                <w:rFonts w:ascii="TimesNewRoman" w:hAnsi="TimesNewRoman" w:cs="TimesNewRoman"/>
                <w:kern w:val="0"/>
                <w:sz w:val="23"/>
                <w:szCs w:val="23"/>
                <w:vertAlign w:val="baseline"/>
              </w:rPr>
            </w:rPrChange>
          </w:rPr>
          <w:endnoteReference w:id="13"/>
        </w:r>
      </w:del>
      <w:ins w:id="618" w:author="lxf" w:date="2010-05-08T15:29:00Z">
        <w:r w:rsidR="00307AE5">
          <w:rPr>
            <w:rFonts w:ascii="TimesNewRoman" w:hAnsi="TimesNewRoman" w:cs="TimesNewRoman" w:hint="eastAsia"/>
            <w:kern w:val="0"/>
            <w:sz w:val="23"/>
            <w:szCs w:val="23"/>
          </w:rPr>
          <w:t xml:space="preserve"> [</w:t>
        </w:r>
      </w:ins>
      <w:ins w:id="619" w:author="lxf" w:date="2010-05-14T19:46:00Z">
        <w:r w:rsidR="00450D78">
          <w:rPr>
            <w:rFonts w:ascii="TimesNewRoman" w:hAnsi="TimesNewRoman" w:cs="TimesNewRoman" w:hint="eastAsia"/>
            <w:kern w:val="0"/>
            <w:sz w:val="23"/>
            <w:szCs w:val="23"/>
          </w:rPr>
          <w:t>10</w:t>
        </w:r>
      </w:ins>
      <w:r w:rsidR="009B2EEE">
        <w:rPr>
          <w:rFonts w:ascii="TimesNewRoman" w:hAnsi="TimesNewRoman" w:cs="TimesNewRoman" w:hint="eastAsia"/>
          <w:kern w:val="0"/>
          <w:sz w:val="23"/>
          <w:szCs w:val="23"/>
        </w:rPr>
        <w:t>] is adopted</w:t>
      </w:r>
      <w:r w:rsidR="009B2EEE" w:rsidRPr="00855EB8">
        <w:rPr>
          <w:rFonts w:ascii="TimesNewRoman" w:hAnsi="TimesNewRoman" w:cs="TimesNewRoman" w:hint="eastAsia"/>
          <w:kern w:val="0"/>
          <w:sz w:val="23"/>
          <w:szCs w:val="23"/>
        </w:rPr>
        <w:t xml:space="preserve">. </w:t>
      </w:r>
      <w:r w:rsidR="006D0933">
        <w:rPr>
          <w:rFonts w:ascii="TimesNewRoman" w:hAnsi="TimesNewRoman" w:cs="TimesNewRoman" w:hint="eastAsia"/>
          <w:kern w:val="0"/>
          <w:sz w:val="23"/>
          <w:szCs w:val="23"/>
        </w:rPr>
        <w:t>Give measurement data</w:t>
      </w:r>
      <w:r w:rsidR="00AD67FE">
        <w:rPr>
          <w:rFonts w:ascii="TimesNewRoman" w:hAnsi="TimesNewRoman" w:cs="TimesNewRoman" w:hint="eastAsia"/>
          <w:kern w:val="0"/>
          <w:sz w:val="23"/>
          <w:szCs w:val="23"/>
        </w:rPr>
        <w:t xml:space="preserve"> from a sensor set S, t</w:t>
      </w:r>
      <w:r w:rsidR="00DD3BA0">
        <w:rPr>
          <w:rFonts w:ascii="TimesNewRoman" w:hAnsi="TimesNewRoman" w:cs="TimesNewRoman" w:hint="eastAsia"/>
          <w:kern w:val="0"/>
          <w:sz w:val="23"/>
          <w:szCs w:val="23"/>
        </w:rPr>
        <w:t xml:space="preserve">he accuracy of identified modal </w:t>
      </w:r>
      <w:r w:rsidR="00DD3BA0">
        <w:rPr>
          <w:rFonts w:ascii="TimesNewRoman" w:hAnsi="TimesNewRoman" w:cs="TimesNewRoman"/>
          <w:kern w:val="0"/>
          <w:sz w:val="23"/>
          <w:szCs w:val="23"/>
        </w:rPr>
        <w:t>parameters</w:t>
      </w:r>
      <w:r w:rsidR="00DD3BA0">
        <w:rPr>
          <w:rFonts w:ascii="TimesNewRoman" w:hAnsi="TimesNewRoman" w:cs="TimesNewRoman" w:hint="eastAsia"/>
          <w:kern w:val="0"/>
          <w:sz w:val="23"/>
          <w:szCs w:val="23"/>
        </w:rPr>
        <w:t xml:space="preserve"> </w:t>
      </w:r>
      <w:ins w:id="620" w:author="lxf" w:date="2010-05-14T11:28:00Z">
        <w:r w:rsidR="00064B03">
          <w:rPr>
            <w:rFonts w:ascii="TimesNewRoman" w:hAnsi="TimesNewRoman" w:cs="TimesNewRoman" w:hint="eastAsia"/>
            <w:kern w:val="0"/>
            <w:sz w:val="23"/>
            <w:szCs w:val="23"/>
          </w:rPr>
          <w:t xml:space="preserve">from S </w:t>
        </w:r>
      </w:ins>
      <w:r w:rsidR="006D0933">
        <w:rPr>
          <w:rFonts w:ascii="TimesNewRoman" w:hAnsi="TimesNewRoman" w:cs="TimesNewRoman" w:hint="eastAsia"/>
          <w:kern w:val="0"/>
          <w:sz w:val="23"/>
          <w:szCs w:val="23"/>
        </w:rPr>
        <w:t>using</w:t>
      </w:r>
      <w:r w:rsidR="00DD3BA0">
        <w:rPr>
          <w:rFonts w:ascii="TimesNewRoman" w:hAnsi="TimesNewRoman" w:cs="TimesNewRoman" w:hint="eastAsia"/>
          <w:kern w:val="0"/>
          <w:sz w:val="23"/>
          <w:szCs w:val="23"/>
        </w:rPr>
        <w:t xml:space="preserve"> ERA can be evaluated by the </w:t>
      </w:r>
      <w:del w:id="621" w:author="lxf" w:date="2010-05-14T11:26:00Z">
        <w:r w:rsidR="00AD67FE" w:rsidDel="00064B03">
          <w:rPr>
            <w:rFonts w:ascii="TimesNewRoman" w:hAnsi="TimesNewRoman" w:cs="TimesNewRoman" w:hint="eastAsia"/>
            <w:kern w:val="0"/>
            <w:sz w:val="23"/>
            <w:szCs w:val="23"/>
          </w:rPr>
          <w:delText>singular value decomposition (SVD)</w:delText>
        </w:r>
      </w:del>
      <w:ins w:id="622" w:author="lxf" w:date="2010-05-14T11:26:00Z">
        <w:r w:rsidR="00064B03">
          <w:rPr>
            <w:rFonts w:ascii="TimesNewRoman" w:hAnsi="TimesNewRoman" w:cs="TimesNewRoman" w:hint="eastAsia"/>
            <w:kern w:val="0"/>
            <w:sz w:val="23"/>
            <w:szCs w:val="23"/>
          </w:rPr>
          <w:t>condition number</w:t>
        </w:r>
      </w:ins>
      <w:ins w:id="623" w:author="lxf" w:date="2010-05-14T11:27:00Z">
        <w:r w:rsidR="00064B03" w:rsidRPr="00064B03">
          <w:rPr>
            <w:rFonts w:ascii="TimesNewRoman" w:hAnsi="TimesNewRoman" w:cs="TimesNewRoman" w:hint="eastAsia"/>
            <w:kern w:val="0"/>
            <w:sz w:val="23"/>
            <w:szCs w:val="23"/>
          </w:rPr>
          <w:t xml:space="preserve"> </w:t>
        </w:r>
      </w:ins>
      <w:ins w:id="624" w:author="lxf" w:date="2010-05-14T11:28:00Z">
        <w:r w:rsidR="00064B03">
          <w:rPr>
            <w:rFonts w:ascii="TimesNewRoman" w:hAnsi="TimesNewRoman" w:cs="TimesNewRoman" w:hint="eastAsia"/>
            <w:kern w:val="0"/>
            <w:sz w:val="23"/>
            <w:szCs w:val="23"/>
          </w:rPr>
          <w:t>(</w:t>
        </w:r>
      </w:ins>
      <w:ins w:id="625" w:author="lxf" w:date="2010-05-14T11:27:00Z">
        <w:r w:rsidR="00064B03">
          <w:rPr>
            <w:rFonts w:ascii="TimesNewRoman" w:hAnsi="TimesNewRoman" w:cs="TimesNewRoman" w:hint="eastAsia"/>
            <w:kern w:val="0"/>
            <w:sz w:val="23"/>
            <w:szCs w:val="23"/>
          </w:rPr>
          <w:t>which is the ratio of the largest to the smallest singular value</w:t>
        </w:r>
      </w:ins>
      <w:ins w:id="626" w:author="lxf" w:date="2010-05-14T11:28:00Z">
        <w:r w:rsidR="00064B03">
          <w:rPr>
            <w:rFonts w:ascii="TimesNewRoman" w:hAnsi="TimesNewRoman" w:cs="TimesNewRoman" w:hint="eastAsia"/>
            <w:kern w:val="0"/>
            <w:sz w:val="23"/>
            <w:szCs w:val="23"/>
          </w:rPr>
          <w:t>)</w:t>
        </w:r>
      </w:ins>
      <w:ins w:id="627" w:author="lxf" w:date="2010-05-14T11:27:00Z">
        <w:r w:rsidR="00064B03">
          <w:rPr>
            <w:rFonts w:ascii="TimesNewRoman" w:hAnsi="TimesNewRoman" w:cs="TimesNewRoman" w:hint="eastAsia"/>
            <w:kern w:val="0"/>
            <w:sz w:val="23"/>
            <w:szCs w:val="23"/>
          </w:rPr>
          <w:t xml:space="preserve"> of the truncated mode shape matrix</w:t>
        </w:r>
      </w:ins>
      <w:ins w:id="628" w:author="lxf" w:date="2010-05-14T11:28:00Z">
        <w:r w:rsidR="00064B03">
          <w:rPr>
            <w:rFonts w:ascii="TimesNewRoman" w:hAnsi="TimesNewRoman" w:cs="TimesNewRoman" w:hint="eastAsia"/>
            <w:kern w:val="0"/>
            <w:sz w:val="23"/>
            <w:szCs w:val="23"/>
          </w:rPr>
          <w:t xml:space="preserve"> of S. The truncated mode shape matrix</w:t>
        </w:r>
      </w:ins>
      <w:del w:id="629" w:author="lxf" w:date="2010-05-14T11:27:00Z">
        <w:r w:rsidR="00AD67FE" w:rsidDel="00064B03">
          <w:rPr>
            <w:rFonts w:ascii="TimesNewRoman" w:hAnsi="TimesNewRoman" w:cs="TimesNewRoman" w:hint="eastAsia"/>
            <w:kern w:val="0"/>
            <w:sz w:val="23"/>
            <w:szCs w:val="23"/>
          </w:rPr>
          <w:delText xml:space="preserve"> </w:delText>
        </w:r>
        <w:r w:rsidR="00DD3BA0" w:rsidDel="00064B03">
          <w:rPr>
            <w:rFonts w:ascii="TimesNewRoman" w:hAnsi="TimesNewRoman" w:cs="TimesNewRoman" w:hint="eastAsia"/>
            <w:kern w:val="0"/>
            <w:sz w:val="23"/>
            <w:szCs w:val="23"/>
          </w:rPr>
          <w:delText xml:space="preserve">of </w:delText>
        </w:r>
        <w:r w:rsidR="003703D8" w:rsidDel="00064B03">
          <w:rPr>
            <w:rFonts w:ascii="TimesNewRoman" w:hAnsi="TimesNewRoman" w:cs="TimesNewRoman" w:hint="eastAsia"/>
            <w:kern w:val="0"/>
            <w:sz w:val="23"/>
            <w:szCs w:val="23"/>
          </w:rPr>
          <w:delText xml:space="preserve">the </w:delText>
        </w:r>
        <w:r w:rsidR="006D0933" w:rsidDel="00064B03">
          <w:rPr>
            <w:rFonts w:ascii="TimesNewRoman" w:hAnsi="TimesNewRoman" w:cs="TimesNewRoman" w:hint="eastAsia"/>
            <w:kern w:val="0"/>
            <w:sz w:val="23"/>
            <w:szCs w:val="23"/>
          </w:rPr>
          <w:delText xml:space="preserve">truncated </w:delText>
        </w:r>
        <w:r w:rsidR="003703D8" w:rsidDel="00064B03">
          <w:rPr>
            <w:rFonts w:ascii="TimesNewRoman" w:hAnsi="TimesNewRoman" w:cs="TimesNewRoman" w:hint="eastAsia"/>
            <w:kern w:val="0"/>
            <w:sz w:val="23"/>
            <w:szCs w:val="23"/>
          </w:rPr>
          <w:delText xml:space="preserve">mode shape matrix </w:delText>
        </w:r>
      </w:del>
      <w:del w:id="630" w:author="lxf" w:date="2010-05-14T11:28:00Z">
        <w:r w:rsidR="006D0933" w:rsidDel="00064B03">
          <w:rPr>
            <w:rFonts w:ascii="TimesNewRoman" w:hAnsi="TimesNewRoman" w:cs="TimesNewRoman" w:hint="eastAsia"/>
            <w:kern w:val="0"/>
            <w:sz w:val="23"/>
            <w:szCs w:val="23"/>
          </w:rPr>
          <w:delText>which</w:delText>
        </w:r>
      </w:del>
      <w:r w:rsidR="006D0933">
        <w:rPr>
          <w:rFonts w:ascii="TimesNewRoman" w:hAnsi="TimesNewRoman" w:cs="TimesNewRoman" w:hint="eastAsia"/>
          <w:kern w:val="0"/>
          <w:sz w:val="23"/>
          <w:szCs w:val="23"/>
        </w:rPr>
        <w:t xml:space="preserve"> only contains the rows </w:t>
      </w:r>
      <w:r w:rsidR="003703D8">
        <w:rPr>
          <w:rFonts w:ascii="TimesNewRoman" w:hAnsi="TimesNewRoman" w:cs="TimesNewRoman"/>
          <w:kern w:val="0"/>
          <w:sz w:val="23"/>
          <w:szCs w:val="23"/>
        </w:rPr>
        <w:t>corresponding</w:t>
      </w:r>
      <w:r w:rsidR="003703D8">
        <w:rPr>
          <w:rFonts w:ascii="TimesNewRoman" w:hAnsi="TimesNewRoman" w:cs="TimesNewRoman" w:hint="eastAsia"/>
          <w:kern w:val="0"/>
          <w:sz w:val="23"/>
          <w:szCs w:val="23"/>
        </w:rPr>
        <w:t xml:space="preserve"> to the sensor </w:t>
      </w:r>
      <w:del w:id="631" w:author="lxf" w:date="2010-05-14T19:48:00Z">
        <w:r w:rsidR="003703D8" w:rsidDel="00450D78">
          <w:rPr>
            <w:rFonts w:ascii="TimesNewRoman" w:hAnsi="TimesNewRoman" w:cs="TimesNewRoman" w:hint="eastAsia"/>
            <w:kern w:val="0"/>
            <w:sz w:val="23"/>
            <w:szCs w:val="23"/>
          </w:rPr>
          <w:delText xml:space="preserve">set </w:delText>
        </w:r>
      </w:del>
      <w:del w:id="632" w:author="lxf" w:date="2010-05-12T11:54:00Z">
        <w:r w:rsidR="003703D8" w:rsidDel="000A384A">
          <w:rPr>
            <w:rFonts w:ascii="TimesNewRoman" w:hAnsi="TimesNewRoman" w:cs="TimesNewRoman" w:hint="eastAsia"/>
            <w:kern w:val="0"/>
            <w:sz w:val="23"/>
            <w:szCs w:val="23"/>
          </w:rPr>
          <w:delText>[</w:delText>
        </w:r>
      </w:del>
      <w:del w:id="633" w:author="lxf" w:date="2010-05-08T15:29:00Z">
        <w:r w:rsidR="002A7979" w:rsidRPr="002A7979">
          <w:rPr>
            <w:rPrChange w:id="634" w:author="lxf" w:date="2010-05-14T19:48:00Z">
              <w:rPr>
                <w:rStyle w:val="EndnoteReference"/>
                <w:rFonts w:ascii="TimesNewRoman" w:hAnsi="TimesNewRoman" w:cs="TimesNewRoman"/>
                <w:kern w:val="0"/>
                <w:sz w:val="23"/>
                <w:szCs w:val="23"/>
                <w:vertAlign w:val="baseline"/>
              </w:rPr>
            </w:rPrChange>
          </w:rPr>
          <w:endnoteReference w:id="14"/>
        </w:r>
        <w:r w:rsidR="00666ED1" w:rsidDel="00307AE5">
          <w:rPr>
            <w:rFonts w:ascii="TimesNewRoman" w:hAnsi="TimesNewRoman" w:cs="TimesNewRoman" w:hint="eastAsia"/>
            <w:kern w:val="0"/>
            <w:sz w:val="23"/>
            <w:szCs w:val="23"/>
          </w:rPr>
          <w:delText>,</w:delText>
        </w:r>
        <w:r w:rsidR="002A7979" w:rsidRPr="002A7979">
          <w:rPr>
            <w:rPrChange w:id="641" w:author="lxf" w:date="2010-05-14T19:48:00Z">
              <w:rPr>
                <w:rStyle w:val="EndnoteReference"/>
                <w:rFonts w:ascii="TimesNewRoman" w:hAnsi="TimesNewRoman" w:cs="TimesNewRoman"/>
                <w:kern w:val="0"/>
                <w:sz w:val="23"/>
                <w:szCs w:val="23"/>
                <w:vertAlign w:val="baseline"/>
              </w:rPr>
            </w:rPrChange>
          </w:rPr>
          <w:endnoteReference w:id="15"/>
        </w:r>
      </w:del>
      <w:del w:id="645" w:author="lxf" w:date="2010-05-12T11:54:00Z">
        <w:r w:rsidR="00666ED1" w:rsidDel="000A384A">
          <w:rPr>
            <w:rFonts w:ascii="TimesNewRoman" w:hAnsi="TimesNewRoman" w:cs="TimesNewRoman" w:hint="eastAsia"/>
            <w:kern w:val="0"/>
            <w:sz w:val="23"/>
            <w:szCs w:val="23"/>
          </w:rPr>
          <w:delText>]</w:delText>
        </w:r>
        <w:r w:rsidR="003703D8" w:rsidDel="000A384A">
          <w:rPr>
            <w:rFonts w:ascii="TimesNewRoman" w:hAnsi="TimesNewRoman" w:cs="TimesNewRoman" w:hint="eastAsia"/>
            <w:kern w:val="0"/>
            <w:sz w:val="23"/>
            <w:szCs w:val="23"/>
          </w:rPr>
          <w:delText>.</w:delText>
        </w:r>
        <w:r w:rsidR="006D0933" w:rsidDel="000A384A">
          <w:rPr>
            <w:rFonts w:ascii="TimesNewRoman" w:hAnsi="TimesNewRoman" w:cs="TimesNewRoman" w:hint="eastAsia"/>
            <w:kern w:val="0"/>
            <w:sz w:val="23"/>
            <w:szCs w:val="23"/>
          </w:rPr>
          <w:delText xml:space="preserve"> </w:delText>
        </w:r>
        <w:r w:rsidR="009A177D" w:rsidDel="000A384A">
          <w:rPr>
            <w:rFonts w:ascii="TimesNewRoman" w:hAnsi="TimesNewRoman" w:cs="TimesNewRoman" w:hint="eastAsia"/>
            <w:kern w:val="0"/>
            <w:sz w:val="23"/>
            <w:szCs w:val="23"/>
          </w:rPr>
          <w:delText xml:space="preserve"> </w:delText>
        </w:r>
      </w:del>
      <w:del w:id="646" w:author="lxf" w:date="2010-05-12T12:03:00Z">
        <w:r w:rsidR="00666ED1" w:rsidDel="00DF37C7">
          <w:rPr>
            <w:rFonts w:ascii="TimesNewRoman" w:hAnsi="TimesNewRoman" w:cs="TimesNewRoman" w:hint="eastAsia"/>
            <w:kern w:val="0"/>
            <w:sz w:val="23"/>
            <w:szCs w:val="23"/>
          </w:rPr>
          <w:delText>Specifically</w:delText>
        </w:r>
      </w:del>
      <w:ins w:id="647" w:author="lxf" w:date="2010-05-14T19:48:00Z">
        <w:r w:rsidR="002A7979" w:rsidRPr="002A7979">
          <w:rPr>
            <w:rFonts w:ascii="TimesNewRoman" w:hAnsi="TimesNewRoman" w:cs="TimesNewRoman"/>
            <w:kern w:val="0"/>
            <w:sz w:val="23"/>
            <w:szCs w:val="23"/>
            <w:rPrChange w:id="648" w:author="lxf" w:date="2010-05-14T19:48:00Z">
              <w:rPr>
                <w:vertAlign w:val="superscript"/>
              </w:rPr>
            </w:rPrChange>
          </w:rPr>
          <w:t xml:space="preserve"> </w:t>
        </w:r>
        <w:r w:rsidR="00450D78" w:rsidRPr="00450D78">
          <w:rPr>
            <w:rFonts w:ascii="TimesNewRoman" w:hAnsi="TimesNewRoman" w:cs="TimesNewRoman"/>
            <w:kern w:val="0"/>
            <w:sz w:val="23"/>
            <w:szCs w:val="23"/>
          </w:rPr>
          <w:t>set S [11]. The detailed description of this criterion is as follows:</w:t>
        </w:r>
      </w:ins>
    </w:p>
    <w:p w:rsidR="00064B03" w:rsidRDefault="00064B03" w:rsidP="003703D8">
      <w:pPr>
        <w:pStyle w:val="ListParagraph"/>
        <w:autoSpaceDE w:val="0"/>
        <w:autoSpaceDN w:val="0"/>
        <w:adjustRightInd w:val="0"/>
        <w:ind w:firstLineChars="0" w:firstLine="0"/>
        <w:rPr>
          <w:ins w:id="649" w:author="lxf" w:date="2010-05-14T11:29:00Z"/>
          <w:rFonts w:ascii="TimesNewRoman" w:hAnsi="TimesNewRoman" w:cs="TimesNewRoman"/>
          <w:kern w:val="0"/>
          <w:sz w:val="23"/>
          <w:szCs w:val="23"/>
        </w:rPr>
      </w:pPr>
    </w:p>
    <w:p w:rsidR="006D0933" w:rsidRDefault="006D0933" w:rsidP="003703D8">
      <w:pPr>
        <w:pStyle w:val="ListParagraph"/>
        <w:autoSpaceDE w:val="0"/>
        <w:autoSpaceDN w:val="0"/>
        <w:adjustRightInd w:val="0"/>
        <w:ind w:firstLineChars="0" w:firstLine="0"/>
        <w:rPr>
          <w:rFonts w:ascii="TimesNewRoman" w:hAnsi="TimesNewRoman" w:cs="TimesNewRoman"/>
          <w:kern w:val="0"/>
          <w:sz w:val="23"/>
          <w:szCs w:val="23"/>
        </w:rPr>
      </w:pPr>
      <w:del w:id="650" w:author="lxf" w:date="2010-05-14T11:29:00Z">
        <w:r w:rsidDel="00064B03">
          <w:rPr>
            <w:rFonts w:ascii="TimesNewRoman" w:hAnsi="TimesNewRoman" w:cs="TimesNewRoman" w:hint="eastAsia"/>
            <w:kern w:val="0"/>
            <w:sz w:val="23"/>
            <w:szCs w:val="23"/>
          </w:rPr>
          <w:delText xml:space="preserve">, </w:delText>
        </w:r>
      </w:del>
      <w:ins w:id="651" w:author="lxf" w:date="2010-05-14T11:29:00Z">
        <w:r w:rsidR="00064B03">
          <w:rPr>
            <w:rFonts w:ascii="TimesNewRoman" w:hAnsi="TimesNewRoman" w:cs="TimesNewRoman" w:hint="eastAsia"/>
            <w:kern w:val="0"/>
            <w:sz w:val="23"/>
            <w:szCs w:val="23"/>
          </w:rPr>
          <w:t>T</w:t>
        </w:r>
      </w:ins>
      <w:del w:id="652" w:author="lxf" w:date="2010-05-14T11:29:00Z">
        <w:r w:rsidDel="00064B03">
          <w:rPr>
            <w:rFonts w:ascii="TimesNewRoman" w:hAnsi="TimesNewRoman" w:cs="TimesNewRoman" w:hint="eastAsia"/>
            <w:kern w:val="0"/>
            <w:sz w:val="23"/>
            <w:szCs w:val="23"/>
          </w:rPr>
          <w:delText>t</w:delText>
        </w:r>
      </w:del>
      <w:r>
        <w:rPr>
          <w:rFonts w:ascii="TimesNewRoman" w:hAnsi="TimesNewRoman" w:cs="TimesNewRoman" w:hint="eastAsia"/>
          <w:kern w:val="0"/>
          <w:sz w:val="23"/>
          <w:szCs w:val="23"/>
        </w:rPr>
        <w:t xml:space="preserve">he full mode shape </w:t>
      </w:r>
      <w:proofErr w:type="gramStart"/>
      <w:r>
        <w:rPr>
          <w:rFonts w:ascii="TimesNewRoman" w:hAnsi="TimesNewRoman" w:cs="TimesNewRoman" w:hint="eastAsia"/>
          <w:kern w:val="0"/>
          <w:sz w:val="23"/>
          <w:szCs w:val="23"/>
        </w:rPr>
        <w:t>matrix</w:t>
      </w:r>
      <w:ins w:id="653" w:author="lxf" w:date="2010-05-14T11:29:00Z">
        <w:r w:rsidR="00064B03">
          <w:rPr>
            <w:rFonts w:ascii="TimesNewRoman" w:hAnsi="TimesNewRoman" w:cs="TimesNewRoman" w:hint="eastAsia"/>
            <w:kern w:val="0"/>
            <w:sz w:val="23"/>
            <w:szCs w:val="23"/>
          </w:rPr>
          <w:t xml:space="preserve"> </w:t>
        </w:r>
        <m:oMath>
          <w:proofErr w:type="gramEnd"/>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m:r>
                <m:rPr>
                  <m:sty m:val="p"/>
                </m:rPr>
                <w:rPr>
                  <w:rFonts w:ascii="Cambria Math" w:hAnsi="Cambria Math" w:cs="TimesNewRoman"/>
                  <w:kern w:val="0"/>
                  <w:sz w:val="23"/>
                  <w:szCs w:val="23"/>
                </w:rPr>
                <m:t>full</m:t>
              </m:r>
            </m:sub>
          </m:sSub>
        </m:oMath>
      </w:ins>
      <w:r>
        <w:rPr>
          <w:rFonts w:ascii="TimesNewRoman" w:hAnsi="TimesNewRoman" w:cs="TimesNewRoman" w:hint="eastAsia"/>
          <w:kern w:val="0"/>
          <w:sz w:val="23"/>
          <w:szCs w:val="23"/>
        </w:rPr>
        <w:t xml:space="preserve">, which can be obtained from the </w:t>
      </w:r>
      <w:r w:rsidR="009A177D">
        <w:rPr>
          <w:rFonts w:ascii="TimesNewRoman" w:hAnsi="TimesNewRoman" w:cs="TimesNewRoman" w:hint="eastAsia"/>
          <w:kern w:val="0"/>
          <w:sz w:val="23"/>
          <w:szCs w:val="23"/>
        </w:rPr>
        <w:t>finite element model (FEM)</w:t>
      </w:r>
      <w:r>
        <w:rPr>
          <w:rFonts w:ascii="TimesNewRoman" w:hAnsi="TimesNewRoman" w:cs="TimesNewRoman" w:hint="eastAsia"/>
          <w:kern w:val="0"/>
          <w:sz w:val="23"/>
          <w:szCs w:val="23"/>
        </w:rPr>
        <w:t xml:space="preserve"> of the structure</w:t>
      </w:r>
      <w:del w:id="654" w:author="lxf" w:date="2010-05-12T11:55:00Z">
        <w:r w:rsidDel="00DF37C7">
          <w:rPr>
            <w:rFonts w:ascii="TimesNewRoman" w:hAnsi="TimesNewRoman" w:cs="TimesNewRoman" w:hint="eastAsia"/>
            <w:kern w:val="0"/>
            <w:sz w:val="23"/>
            <w:szCs w:val="23"/>
          </w:rPr>
          <w:delText>:</w:delText>
        </w:r>
      </w:del>
      <w:ins w:id="655" w:author="lxf" w:date="2010-05-12T11:55:00Z">
        <w:r w:rsidR="00DF37C7">
          <w:rPr>
            <w:rFonts w:ascii="TimesNewRoman" w:hAnsi="TimesNewRoman" w:cs="TimesNewRoman" w:hint="eastAsia"/>
            <w:kern w:val="0"/>
            <w:sz w:val="23"/>
            <w:szCs w:val="23"/>
          </w:rPr>
          <w:t>, can be repre</w:t>
        </w:r>
      </w:ins>
      <w:ins w:id="656" w:author="lxf" w:date="2010-05-12T11:56:00Z">
        <w:r w:rsidR="00DF37C7">
          <w:rPr>
            <w:rFonts w:ascii="TimesNewRoman" w:hAnsi="TimesNewRoman" w:cs="TimesNewRoman" w:hint="eastAsia"/>
            <w:kern w:val="0"/>
            <w:sz w:val="23"/>
            <w:szCs w:val="23"/>
          </w:rPr>
          <w:t>se</w:t>
        </w:r>
      </w:ins>
      <w:ins w:id="657" w:author="lxf" w:date="2010-05-12T11:55:00Z">
        <w:r w:rsidR="00DF37C7">
          <w:rPr>
            <w:rFonts w:ascii="TimesNewRoman" w:hAnsi="TimesNewRoman" w:cs="TimesNewRoman" w:hint="eastAsia"/>
            <w:kern w:val="0"/>
            <w:sz w:val="23"/>
            <w:szCs w:val="23"/>
          </w:rPr>
          <w:t>nted as:</w:t>
        </w:r>
      </w:ins>
    </w:p>
    <w:p w:rsidR="006D0933" w:rsidRPr="00666ED1" w:rsidRDefault="006D0933" w:rsidP="003703D8">
      <w:pPr>
        <w:pStyle w:val="ListParagraph"/>
        <w:autoSpaceDE w:val="0"/>
        <w:autoSpaceDN w:val="0"/>
        <w:adjustRightInd w:val="0"/>
        <w:ind w:firstLineChars="0" w:firstLine="0"/>
        <w:rPr>
          <w:rFonts w:ascii="TimesNewRoman" w:hAnsi="TimesNewRoman" w:cs="TimesNewRoman"/>
          <w:kern w:val="0"/>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Change w:id="658" w:author="lxf" w:date="2010-05-12T12:01: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PrChange>
      </w:tblPr>
      <w:tblGrid>
        <w:gridCol w:w="2840"/>
        <w:gridCol w:w="2938"/>
        <w:gridCol w:w="2744"/>
        <w:tblGridChange w:id="659">
          <w:tblGrid>
            <w:gridCol w:w="2840"/>
            <w:gridCol w:w="2841"/>
            <w:gridCol w:w="2841"/>
          </w:tblGrid>
        </w:tblGridChange>
      </w:tblGrid>
      <w:tr w:rsidR="00666ED1" w:rsidTr="00DF37C7">
        <w:tc>
          <w:tcPr>
            <w:tcW w:w="2840" w:type="dxa"/>
            <w:vAlign w:val="center"/>
            <w:tcPrChange w:id="660" w:author="lxf" w:date="2010-05-12T12:01:00Z">
              <w:tcPr>
                <w:tcW w:w="2840" w:type="dxa"/>
                <w:vAlign w:val="center"/>
              </w:tcPr>
            </w:tcPrChange>
          </w:tcPr>
          <w:p w:rsidR="00666ED1" w:rsidRDefault="00666ED1" w:rsidP="00666ED1">
            <w:pPr>
              <w:pStyle w:val="ListParagraph"/>
              <w:autoSpaceDE w:val="0"/>
              <w:autoSpaceDN w:val="0"/>
              <w:adjustRightInd w:val="0"/>
              <w:ind w:firstLineChars="0" w:firstLine="0"/>
              <w:jc w:val="center"/>
              <w:rPr>
                <w:rFonts w:ascii="TimesNewRoman" w:hAnsi="TimesNewRoman" w:cs="TimesNewRoman"/>
                <w:kern w:val="0"/>
                <w:sz w:val="23"/>
                <w:szCs w:val="23"/>
              </w:rPr>
            </w:pPr>
          </w:p>
        </w:tc>
        <w:tc>
          <w:tcPr>
            <w:tcW w:w="2938" w:type="dxa"/>
            <w:vAlign w:val="center"/>
            <w:tcPrChange w:id="661" w:author="lxf" w:date="2010-05-12T12:01:00Z">
              <w:tcPr>
                <w:tcW w:w="2841" w:type="dxa"/>
                <w:vAlign w:val="center"/>
              </w:tcPr>
            </w:tcPrChange>
          </w:tcPr>
          <w:p w:rsidR="00C62830" w:rsidRDefault="002A7979">
            <w:pPr>
              <w:pStyle w:val="ListParagraph"/>
              <w:autoSpaceDE w:val="0"/>
              <w:autoSpaceDN w:val="0"/>
              <w:adjustRightInd w:val="0"/>
              <w:ind w:firstLineChars="0" w:firstLine="0"/>
              <w:jc w:val="center"/>
              <w:rPr>
                <w:rFonts w:ascii="TimesNewRoman" w:hAnsi="TimesNewRoman" w:cs="TimesNewRoman"/>
                <w:kern w:val="0"/>
                <w:sz w:val="23"/>
                <w:szCs w:val="23"/>
              </w:rPr>
            </w:pPr>
            <m:oMathPara>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662" w:author="lxf" w:date="2010-05-12T12:00:00Z">
                      <m:r>
                        <m:rPr>
                          <m:sty m:val="p"/>
                        </m:rPr>
                        <w:rPr>
                          <w:rFonts w:ascii="Cambria Math" w:hAnsi="Cambria Math" w:cs="TimesNewRoman"/>
                          <w:kern w:val="0"/>
                          <w:sz w:val="23"/>
                          <w:szCs w:val="23"/>
                        </w:rPr>
                        <m:t>nm</m:t>
                      </m:r>
                    </w:del>
                    <w:ins w:id="663" w:author="lxf" w:date="2010-05-12T12:01:00Z">
                      <m:r>
                        <m:rPr>
                          <m:sty m:val="p"/>
                        </m:rPr>
                        <w:rPr>
                          <w:rFonts w:ascii="Cambria Math" w:hAnsi="Cambria Math" w:cs="TimesNewRoman"/>
                          <w:kern w:val="0"/>
                          <w:sz w:val="23"/>
                          <w:szCs w:val="23"/>
                        </w:rPr>
                        <m:t>full</m:t>
                      </m:r>
                    </w:ins>
                  </m:sub>
                </m:sSub>
                <m:r>
                  <m:rPr>
                    <m:sty m:val="p"/>
                  </m:rPr>
                  <w:rPr>
                    <w:rFonts w:ascii="Cambria Math" w:hAnsi="Cambria Math" w:cs="TimesNewRoman"/>
                    <w:kern w:val="0"/>
                    <w:sz w:val="23"/>
                    <w:szCs w:val="23"/>
                  </w:rPr>
                  <m:t>=</m:t>
                </m:r>
                <m:d>
                  <m:dPr>
                    <m:begChr m:val="["/>
                    <m:endChr m:val="]"/>
                    <m:ctrlPr>
                      <w:rPr>
                        <w:rFonts w:ascii="Cambria Math" w:hAnsi="Cambria Math" w:cs="TimesNewRoman"/>
                        <w:kern w:val="0"/>
                        <w:sz w:val="23"/>
                        <w:szCs w:val="23"/>
                      </w:rPr>
                    </m:ctrlPr>
                  </m:dPr>
                  <m:e>
                    <m:m>
                      <m:mPr>
                        <m:mcs>
                          <m:mc>
                            <m:mcPr>
                              <m:count m:val="4"/>
                              <m:mcJc m:val="center"/>
                            </m:mcPr>
                          </m:mc>
                        </m:mcs>
                        <m:ctrlPr>
                          <w:rPr>
                            <w:rFonts w:ascii="Cambria Math" w:hAnsi="Cambria Math" w:cs="TimesNewRoman"/>
                            <w:kern w:val="0"/>
                            <w:sz w:val="23"/>
                            <w:szCs w:val="23"/>
                          </w:rPr>
                        </m:ctrlPr>
                      </m:mP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1</m:t>
                              </m:r>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1</m:t>
                              </m:r>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hAnsi="Cambria Math" w:cs="TimesNewRoman"/>
                              <w:kern w:val="0"/>
                              <w:sz w:val="23"/>
                              <w:szCs w:val="23"/>
                            </w:rPr>
                            <m:t>…</m:t>
                          </m:r>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1</m:t>
                              </m:r>
                            </m:sub>
                            <m:sup>
                              <m:r>
                                <m:rPr>
                                  <m:sty m:val="p"/>
                                </m:rPr>
                                <w:rPr>
                                  <w:rFonts w:ascii="Cambria Math" w:hAnsi="Cambria Math" w:cs="TimesNewRoman"/>
                                  <w:kern w:val="0"/>
                                  <w:sz w:val="23"/>
                                  <w:szCs w:val="23"/>
                                </w:rPr>
                                <m:t>m</m:t>
                              </m:r>
                            </m:sup>
                          </m:sSubSup>
                          <m:ctrlPr>
                            <w:rPr>
                              <w:rFonts w:ascii="Cambria Math" w:eastAsia="Cambria Math" w:hAnsi="Cambria Math" w:cs="Cambria Math"/>
                              <w:kern w:val="0"/>
                              <w:sz w:val="23"/>
                              <w:szCs w:val="23"/>
                            </w:rPr>
                          </m:ctrlP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2</m:t>
                              </m:r>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2</m:t>
                              </m:r>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2</m:t>
                              </m:r>
                            </m:sub>
                            <m:sup>
                              <m:r>
                                <m:rPr>
                                  <m:sty m:val="p"/>
                                </m:rPr>
                                <w:rPr>
                                  <w:rFonts w:ascii="Cambria Math" w:hAnsi="Cambria Math" w:cs="TimesNewRoman"/>
                                  <w:kern w:val="0"/>
                                  <w:sz w:val="23"/>
                                  <w:szCs w:val="23"/>
                                </w:rPr>
                                <m:t>m</m:t>
                              </m:r>
                            </m:sup>
                          </m:sSubSup>
                          <m:ctrlPr>
                            <w:rPr>
                              <w:rFonts w:ascii="Cambria Math" w:eastAsia="Cambria Math" w:hAnsi="Cambria Math" w:cs="Cambria Math"/>
                              <w:kern w:val="0"/>
                              <w:sz w:val="23"/>
                              <w:szCs w:val="23"/>
                            </w:rPr>
                          </m:ctrlP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3</m:t>
                              </m:r>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3</m:t>
                              </m:r>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3</m:t>
                              </m:r>
                            </m:sub>
                            <m:sup>
                              <m:r>
                                <m:rPr>
                                  <m:sty m:val="p"/>
                                </m:rPr>
                                <w:rPr>
                                  <w:rFonts w:ascii="Cambria Math" w:hAnsi="Cambria Math" w:cs="TimesNewRoman"/>
                                  <w:kern w:val="0"/>
                                  <w:sz w:val="23"/>
                                  <w:szCs w:val="23"/>
                                </w:rPr>
                                <m:t>m</m:t>
                              </m:r>
                            </m:sup>
                          </m:sSubSup>
                          <m:ctrlPr>
                            <w:rPr>
                              <w:rFonts w:ascii="Cambria Math" w:eastAsia="Cambria Math" w:hAnsi="Cambria Math" w:cs="Cambria Math"/>
                              <w:kern w:val="0"/>
                              <w:sz w:val="23"/>
                              <w:szCs w:val="23"/>
                            </w:rPr>
                          </m:ctrlPr>
                        </m:e>
                      </m:mr>
                      <m:mr>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e>
                        <m:e>
                          <m:r>
                            <m:rPr>
                              <m:sty m:val="p"/>
                            </m:rPr>
                            <w:rPr>
                              <w:rFonts w:ascii="Cambria Math" w:hAnsi="Cambria Math" w:cs="TimesNewRoman"/>
                              <w:kern w:val="0"/>
                              <w:sz w:val="23"/>
                              <w:szCs w:val="23"/>
                            </w:rPr>
                            <m:t>.</m:t>
                          </m: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n</m:t>
                              </m:r>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n</m:t>
                              </m:r>
                            </m:sub>
                            <m:sup>
                              <m:r>
                                <m:rPr>
                                  <m:sty m:val="p"/>
                                </m:rPr>
                                <w:rPr>
                                  <w:rFonts w:ascii="Cambria Math" w:hAnsi="Cambria Math" w:cs="TimesNewRoman"/>
                                  <w:kern w:val="0"/>
                                  <w:sz w:val="23"/>
                                  <w:szCs w:val="23"/>
                                </w:rPr>
                                <m:t>m</m:t>
                              </m:r>
                            </m:sup>
                          </m:sSubSup>
                        </m:e>
                      </m:mr>
                    </m:m>
                  </m:e>
                </m:d>
              </m:oMath>
            </m:oMathPara>
          </w:p>
        </w:tc>
        <w:tc>
          <w:tcPr>
            <w:tcW w:w="2744" w:type="dxa"/>
            <w:vAlign w:val="center"/>
            <w:tcPrChange w:id="664" w:author="lxf" w:date="2010-05-12T12:01:00Z">
              <w:tcPr>
                <w:tcW w:w="2841" w:type="dxa"/>
                <w:vAlign w:val="center"/>
              </w:tcPr>
            </w:tcPrChange>
          </w:tcPr>
          <w:p w:rsidR="004D782E" w:rsidRDefault="00666ED1">
            <w:pPr>
              <w:pStyle w:val="ListParagraph"/>
              <w:autoSpaceDE w:val="0"/>
              <w:autoSpaceDN w:val="0"/>
              <w:adjustRightInd w:val="0"/>
              <w:ind w:firstLineChars="0" w:firstLine="0"/>
              <w:jc w:val="right"/>
              <w:rPr>
                <w:rFonts w:ascii="TimesNewRoman" w:hAnsi="TimesNewRoman" w:cs="TimesNewRoman"/>
                <w:kern w:val="0"/>
                <w:sz w:val="23"/>
                <w:szCs w:val="23"/>
              </w:rPr>
            </w:pPr>
            <w:r>
              <w:rPr>
                <w:rFonts w:ascii="TimesNewRoman" w:hAnsi="TimesNewRoman" w:cs="TimesNewRoman" w:hint="eastAsia"/>
                <w:kern w:val="0"/>
                <w:sz w:val="23"/>
                <w:szCs w:val="23"/>
              </w:rPr>
              <w:t>(</w:t>
            </w:r>
            <w:del w:id="665" w:author="lxf" w:date="2010-05-14T19:49:00Z">
              <w:r w:rsidDel="00450D78">
                <w:rPr>
                  <w:rFonts w:ascii="TimesNewRoman" w:hAnsi="TimesNewRoman" w:cs="TimesNewRoman" w:hint="eastAsia"/>
                  <w:kern w:val="0"/>
                  <w:sz w:val="23"/>
                  <w:szCs w:val="23"/>
                </w:rPr>
                <w:delText>1</w:delText>
              </w:r>
            </w:del>
            <w:ins w:id="666" w:author="lxf" w:date="2010-05-14T19:49:00Z">
              <w:r w:rsidR="00450D78">
                <w:rPr>
                  <w:rFonts w:ascii="TimesNewRoman" w:hAnsi="TimesNewRoman" w:cs="TimesNewRoman" w:hint="eastAsia"/>
                  <w:kern w:val="0"/>
                  <w:sz w:val="23"/>
                  <w:szCs w:val="23"/>
                </w:rPr>
                <w:t>2</w:t>
              </w:r>
            </w:ins>
            <w:r>
              <w:rPr>
                <w:rFonts w:ascii="TimesNewRoman" w:hAnsi="TimesNewRoman" w:cs="TimesNewRoman" w:hint="eastAsia"/>
                <w:kern w:val="0"/>
                <w:sz w:val="23"/>
                <w:szCs w:val="23"/>
              </w:rPr>
              <w:t>)</w:t>
            </w:r>
          </w:p>
        </w:tc>
      </w:tr>
    </w:tbl>
    <w:p w:rsidR="006D0933" w:rsidRDefault="006D0933" w:rsidP="003703D8">
      <w:pPr>
        <w:pStyle w:val="ListParagraph"/>
        <w:autoSpaceDE w:val="0"/>
        <w:autoSpaceDN w:val="0"/>
        <w:adjustRightInd w:val="0"/>
        <w:ind w:firstLineChars="0" w:firstLine="0"/>
        <w:rPr>
          <w:rFonts w:ascii="TimesNewRoman" w:hAnsi="TimesNewRoman" w:cs="TimesNewRoman"/>
          <w:kern w:val="0"/>
          <w:sz w:val="23"/>
          <w:szCs w:val="23"/>
        </w:rPr>
      </w:pPr>
    </w:p>
    <w:p w:rsidR="002A341D" w:rsidRDefault="009A177D" w:rsidP="003703D8">
      <w:pPr>
        <w:pStyle w:val="ListParagraph"/>
        <w:autoSpaceDE w:val="0"/>
        <w:autoSpaceDN w:val="0"/>
        <w:adjustRightInd w:val="0"/>
        <w:ind w:firstLineChars="0" w:firstLine="0"/>
        <w:rPr>
          <w:ins w:id="667" w:author="lxf" w:date="2010-05-14T11:23:00Z"/>
          <w:rFonts w:ascii="TimesNewRoman" w:hAnsi="TimesNewRoman" w:cs="TimesNewRoman"/>
          <w:kern w:val="0"/>
          <w:sz w:val="23"/>
          <w:szCs w:val="23"/>
        </w:rPr>
      </w:pPr>
      <w:proofErr w:type="gramStart"/>
      <w:r>
        <w:rPr>
          <w:rFonts w:ascii="TimesNewRoman" w:hAnsi="TimesNewRoman" w:cs="TimesNewRoman" w:hint="eastAsia"/>
          <w:kern w:val="0"/>
          <w:sz w:val="23"/>
          <w:szCs w:val="23"/>
        </w:rPr>
        <w:t>where</w:t>
      </w:r>
      <w:proofErr w:type="gramEnd"/>
      <w:r w:rsidR="00435B5F">
        <w:rPr>
          <w:rFonts w:ascii="TimesNewRoman" w:hAnsi="TimesNewRoman" w:cs="TimesNewRoman" w:hint="eastAsia"/>
          <w:kern w:val="0"/>
          <w:sz w:val="23"/>
          <w:szCs w:val="23"/>
        </w:rPr>
        <w:t xml:space="preserve"> </w:t>
      </w:r>
      <m:oMath>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j</m:t>
            </m:r>
          </m:sup>
        </m:sSubSup>
      </m:oMath>
      <w:r>
        <w:rPr>
          <w:rFonts w:ascii="TimesNewRoman" w:hAnsi="TimesNewRoman" w:cs="TimesNewRoman" w:hint="eastAsia"/>
          <w:kern w:val="0"/>
          <w:sz w:val="23"/>
          <w:szCs w:val="23"/>
        </w:rPr>
        <w:t xml:space="preserve"> </w:t>
      </w:r>
      <w:r w:rsidR="00435B5F">
        <w:rPr>
          <w:rFonts w:ascii="TimesNewRoman" w:hAnsi="TimesNewRoman" w:cs="TimesNewRoman" w:hint="eastAsia"/>
          <w:kern w:val="0"/>
          <w:sz w:val="23"/>
          <w:szCs w:val="23"/>
        </w:rPr>
        <w:t>(</w:t>
      </w:r>
      <w:proofErr w:type="spellStart"/>
      <w:r w:rsidR="00435B5F">
        <w:rPr>
          <w:rFonts w:ascii="TimesNewRoman" w:hAnsi="TimesNewRoman" w:cs="TimesNewRoman" w:hint="eastAsia"/>
          <w:kern w:val="0"/>
          <w:sz w:val="23"/>
          <w:szCs w:val="23"/>
        </w:rPr>
        <w:t>i</w:t>
      </w:r>
      <w:proofErr w:type="spellEnd"/>
      <w:r w:rsidR="00435B5F">
        <w:rPr>
          <w:rFonts w:ascii="TimesNewRoman" w:hAnsi="TimesNewRoman" w:cs="TimesNewRoman" w:hint="eastAsia"/>
          <w:kern w:val="0"/>
          <w:sz w:val="23"/>
          <w:szCs w:val="23"/>
        </w:rPr>
        <w:t>=1,..</w:t>
      </w:r>
      <w:proofErr w:type="gramStart"/>
      <w:r w:rsidR="00435B5F">
        <w:rPr>
          <w:rFonts w:ascii="TimesNewRoman" w:hAnsi="TimesNewRoman" w:cs="TimesNewRoman" w:hint="eastAsia"/>
          <w:kern w:val="0"/>
          <w:sz w:val="23"/>
          <w:szCs w:val="23"/>
        </w:rPr>
        <w:t>n</w:t>
      </w:r>
      <w:proofErr w:type="gramEnd"/>
      <w:r w:rsidR="00435B5F">
        <w:rPr>
          <w:rFonts w:ascii="TimesNewRoman" w:hAnsi="TimesNewRoman" w:cs="TimesNewRoman" w:hint="eastAsia"/>
          <w:kern w:val="0"/>
          <w:sz w:val="23"/>
          <w:szCs w:val="23"/>
        </w:rPr>
        <w:t xml:space="preserve">, j =1,..m) </w:t>
      </w:r>
      <w:proofErr w:type="gramStart"/>
      <w:r w:rsidR="00435B5F">
        <w:rPr>
          <w:rFonts w:ascii="TimesNewRoman" w:hAnsi="TimesNewRoman" w:cs="TimesNewRoman" w:hint="eastAsia"/>
          <w:kern w:val="0"/>
          <w:sz w:val="23"/>
          <w:szCs w:val="23"/>
        </w:rPr>
        <w:t>is</w:t>
      </w:r>
      <w:proofErr w:type="gramEnd"/>
      <w:r w:rsidR="00435B5F">
        <w:rPr>
          <w:rFonts w:ascii="TimesNewRoman" w:hAnsi="TimesNewRoman" w:cs="TimesNewRoman" w:hint="eastAsia"/>
          <w:kern w:val="0"/>
          <w:sz w:val="23"/>
          <w:szCs w:val="23"/>
        </w:rPr>
        <w:t xml:space="preserve"> the value of the </w:t>
      </w:r>
      <w:proofErr w:type="spellStart"/>
      <w:r w:rsidR="00435B5F">
        <w:rPr>
          <w:rFonts w:ascii="TimesNewRoman" w:hAnsi="TimesNewRoman" w:cs="TimesNewRoman" w:hint="eastAsia"/>
          <w:kern w:val="0"/>
          <w:sz w:val="23"/>
          <w:szCs w:val="23"/>
        </w:rPr>
        <w:t>j</w:t>
      </w:r>
      <w:r w:rsidR="00435B5F" w:rsidRPr="00435B5F">
        <w:rPr>
          <w:rFonts w:ascii="TimesNewRoman" w:hAnsi="TimesNewRoman" w:cs="TimesNewRoman" w:hint="eastAsia"/>
          <w:kern w:val="0"/>
          <w:sz w:val="23"/>
          <w:szCs w:val="23"/>
          <w:vertAlign w:val="superscript"/>
        </w:rPr>
        <w:t>th</w:t>
      </w:r>
      <w:proofErr w:type="spellEnd"/>
      <w:r w:rsidR="00435B5F">
        <w:rPr>
          <w:rFonts w:ascii="TimesNewRoman" w:hAnsi="TimesNewRoman" w:cs="TimesNewRoman" w:hint="eastAsia"/>
          <w:kern w:val="0"/>
          <w:sz w:val="23"/>
          <w:szCs w:val="23"/>
        </w:rPr>
        <w:t xml:space="preserve"> mode </w:t>
      </w:r>
      <w:r w:rsidR="00435B5F">
        <w:rPr>
          <w:rFonts w:ascii="TimesNewRoman" w:hAnsi="TimesNewRoman" w:cs="TimesNewRoman"/>
          <w:kern w:val="0"/>
          <w:sz w:val="23"/>
          <w:szCs w:val="23"/>
        </w:rPr>
        <w:t xml:space="preserve">at </w:t>
      </w:r>
      <w:proofErr w:type="spellStart"/>
      <w:r w:rsidR="00435B5F">
        <w:rPr>
          <w:rFonts w:ascii="TimesNewRoman" w:hAnsi="TimesNewRoman" w:cs="TimesNewRoman"/>
          <w:kern w:val="0"/>
          <w:sz w:val="23"/>
          <w:szCs w:val="23"/>
        </w:rPr>
        <w:t>i</w:t>
      </w:r>
      <w:r w:rsidR="00435B5F" w:rsidRPr="00435B5F">
        <w:rPr>
          <w:rFonts w:ascii="TimesNewRoman" w:hAnsi="TimesNewRoman" w:cs="TimesNewRoman"/>
          <w:kern w:val="0"/>
          <w:sz w:val="23"/>
          <w:szCs w:val="23"/>
          <w:vertAlign w:val="superscript"/>
        </w:rPr>
        <w:t>th</w:t>
      </w:r>
      <w:proofErr w:type="spellEnd"/>
      <w:r w:rsidR="00435B5F">
        <w:rPr>
          <w:rFonts w:ascii="TimesNewRoman" w:hAnsi="TimesNewRoman" w:cs="TimesNewRoman"/>
          <w:kern w:val="0"/>
          <w:sz w:val="23"/>
          <w:szCs w:val="23"/>
        </w:rPr>
        <w:t xml:space="preserve"> degree of freedom</w:t>
      </w:r>
      <w:r w:rsidR="00435B5F">
        <w:rPr>
          <w:rFonts w:ascii="TimesNewRoman" w:hAnsi="TimesNewRoman" w:cs="TimesNewRoman" w:hint="eastAsia"/>
          <w:kern w:val="0"/>
          <w:sz w:val="23"/>
          <w:szCs w:val="23"/>
        </w:rPr>
        <w:t xml:space="preserve"> (DOF)</w:t>
      </w:r>
      <w:r w:rsidR="00435B5F">
        <w:rPr>
          <w:rFonts w:ascii="TimesNewRoman" w:hAnsi="TimesNewRoman" w:cs="TimesNewRoman"/>
          <w:kern w:val="0"/>
          <w:sz w:val="23"/>
          <w:szCs w:val="23"/>
        </w:rPr>
        <w:t>.</w:t>
      </w:r>
      <w:r w:rsidR="00435B5F">
        <w:rPr>
          <w:rFonts w:ascii="TimesNewRoman" w:hAnsi="TimesNewRoman" w:cs="TimesNewRoman" w:hint="eastAsia"/>
          <w:kern w:val="0"/>
          <w:sz w:val="23"/>
          <w:szCs w:val="23"/>
        </w:rPr>
        <w:t xml:space="preserve"> </w:t>
      </w:r>
      <w:proofErr w:type="gramStart"/>
      <w:ins w:id="668" w:author="lxf" w:date="2010-05-12T11:58:00Z">
        <w:r w:rsidR="00DF37C7">
          <w:rPr>
            <w:rFonts w:ascii="TimesNewRoman" w:hAnsi="TimesNewRoman" w:cs="TimesNewRoman" w:hint="eastAsia"/>
            <w:kern w:val="0"/>
            <w:sz w:val="23"/>
            <w:szCs w:val="23"/>
          </w:rPr>
          <w:t>n</w:t>
        </w:r>
      </w:ins>
      <w:proofErr w:type="gramEnd"/>
      <w:ins w:id="669" w:author="lxf" w:date="2010-05-12T11:56:00Z">
        <w:r w:rsidR="00DF37C7">
          <w:rPr>
            <w:rFonts w:ascii="TimesNewRoman" w:hAnsi="TimesNewRoman" w:cs="TimesNewRoman" w:hint="eastAsia"/>
            <w:kern w:val="0"/>
            <w:sz w:val="23"/>
            <w:szCs w:val="23"/>
          </w:rPr>
          <w:t xml:space="preserve"> is the total number of DOFs</w:t>
        </w:r>
      </w:ins>
      <w:ins w:id="670" w:author="lxf" w:date="2010-05-12T12:01:00Z">
        <w:r w:rsidR="00DF37C7">
          <w:rPr>
            <w:rFonts w:ascii="TimesNewRoman" w:hAnsi="TimesNewRoman" w:cs="TimesNewRoman" w:hint="eastAsia"/>
            <w:kern w:val="0"/>
            <w:sz w:val="23"/>
            <w:szCs w:val="23"/>
          </w:rPr>
          <w:t xml:space="preserve">, which is </w:t>
        </w:r>
      </w:ins>
      <w:ins w:id="671" w:author="lxf" w:date="2010-05-12T11:56:00Z">
        <w:r w:rsidR="00DF37C7">
          <w:rPr>
            <w:rFonts w:ascii="TimesNewRoman" w:hAnsi="TimesNewRoman" w:cs="TimesNewRoman" w:hint="eastAsia"/>
            <w:kern w:val="0"/>
            <w:sz w:val="23"/>
            <w:szCs w:val="23"/>
          </w:rPr>
          <w:t xml:space="preserve">also the number of sensor nodes </w:t>
        </w:r>
      </w:ins>
      <w:ins w:id="672" w:author="lxf" w:date="2010-05-12T11:57:00Z">
        <w:r w:rsidR="00DF37C7">
          <w:rPr>
            <w:rFonts w:ascii="TimesNewRoman" w:hAnsi="TimesNewRoman" w:cs="TimesNewRoman" w:hint="eastAsia"/>
            <w:kern w:val="0"/>
            <w:sz w:val="23"/>
            <w:szCs w:val="23"/>
          </w:rPr>
          <w:t>in this paper</w:t>
        </w:r>
      </w:ins>
      <w:ins w:id="673" w:author="lxf" w:date="2010-05-12T12:02:00Z">
        <w:r w:rsidR="00DF37C7">
          <w:rPr>
            <w:rFonts w:ascii="TimesNewRoman" w:hAnsi="TimesNewRoman" w:cs="TimesNewRoman" w:hint="eastAsia"/>
            <w:kern w:val="0"/>
            <w:sz w:val="23"/>
            <w:szCs w:val="23"/>
          </w:rPr>
          <w:t xml:space="preserve">, </w:t>
        </w:r>
      </w:ins>
      <w:ins w:id="674" w:author="lxf" w:date="2010-05-12T11:56:00Z">
        <w:r w:rsidR="00DF37C7">
          <w:rPr>
            <w:rFonts w:ascii="TimesNewRoman" w:hAnsi="TimesNewRoman" w:cs="TimesNewRoman" w:hint="eastAsia"/>
            <w:kern w:val="0"/>
            <w:sz w:val="23"/>
            <w:szCs w:val="23"/>
          </w:rPr>
          <w:t xml:space="preserve">and m is the number of </w:t>
        </w:r>
      </w:ins>
      <w:ins w:id="675" w:author="lxf" w:date="2010-05-12T11:57:00Z">
        <w:r w:rsidR="00DF37C7">
          <w:rPr>
            <w:rFonts w:ascii="TimesNewRoman" w:hAnsi="TimesNewRoman" w:cs="TimesNewRoman" w:hint="eastAsia"/>
            <w:kern w:val="0"/>
            <w:sz w:val="23"/>
            <w:szCs w:val="23"/>
          </w:rPr>
          <w:t>mode</w:t>
        </w:r>
      </w:ins>
      <w:ins w:id="676" w:author="lxf" w:date="2010-05-12T11:58:00Z">
        <w:r w:rsidR="00DF37C7">
          <w:rPr>
            <w:rFonts w:ascii="TimesNewRoman" w:hAnsi="TimesNewRoman" w:cs="TimesNewRoman" w:hint="eastAsia"/>
            <w:kern w:val="0"/>
            <w:sz w:val="23"/>
            <w:szCs w:val="23"/>
          </w:rPr>
          <w:t>s</w:t>
        </w:r>
      </w:ins>
      <w:ins w:id="677" w:author="lxf" w:date="2010-05-12T11:57:00Z">
        <w:r w:rsidR="00DF37C7">
          <w:rPr>
            <w:rFonts w:ascii="TimesNewRoman" w:hAnsi="TimesNewRoman" w:cs="TimesNewRoman" w:hint="eastAsia"/>
            <w:kern w:val="0"/>
            <w:sz w:val="23"/>
            <w:szCs w:val="23"/>
          </w:rPr>
          <w:t xml:space="preserve">. </w:t>
        </w:r>
      </w:ins>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678" w:author="lxf" w:date="2010-05-12T12:01:00Z">
              <m:r>
                <m:rPr>
                  <m:sty m:val="p"/>
                </m:rPr>
                <w:rPr>
                  <w:rFonts w:ascii="Cambria Math" w:hAnsi="Cambria Math" w:cs="TimesNewRoman"/>
                  <w:kern w:val="0"/>
                  <w:sz w:val="23"/>
                  <w:szCs w:val="23"/>
                </w:rPr>
                <m:t>nm</m:t>
              </m:r>
            </w:del>
            <w:ins w:id="679" w:author="lxf" w:date="2010-05-12T12:01:00Z">
              <m:r>
                <m:rPr>
                  <m:sty m:val="p"/>
                </m:rPr>
                <w:rPr>
                  <w:rFonts w:ascii="Cambria Math" w:hAnsi="Cambria Math" w:cs="TimesNewRoman"/>
                  <w:kern w:val="0"/>
                  <w:sz w:val="23"/>
                  <w:szCs w:val="23"/>
                </w:rPr>
                <m:t>full</m:t>
              </m:r>
            </w:ins>
          </m:sub>
        </m:sSub>
      </m:oMath>
      <w:r>
        <w:rPr>
          <w:rFonts w:ascii="TimesNewRoman" w:hAnsi="TimesNewRoman" w:cs="TimesNewRoman" w:hint="eastAsia"/>
          <w:kern w:val="0"/>
          <w:sz w:val="23"/>
          <w:szCs w:val="23"/>
        </w:rPr>
        <w:t xml:space="preserve"> </w:t>
      </w:r>
      <w:proofErr w:type="gramStart"/>
      <w:r>
        <w:rPr>
          <w:rFonts w:ascii="TimesNewRoman" w:hAnsi="TimesNewRoman" w:cs="TimesNewRoman" w:hint="eastAsia"/>
          <w:kern w:val="0"/>
          <w:sz w:val="23"/>
          <w:szCs w:val="23"/>
        </w:rPr>
        <w:t>is</w:t>
      </w:r>
      <w:proofErr w:type="gramEnd"/>
      <w:r>
        <w:rPr>
          <w:rFonts w:ascii="TimesNewRoman" w:hAnsi="TimesNewRoman" w:cs="TimesNewRoman" w:hint="eastAsia"/>
          <w:kern w:val="0"/>
          <w:sz w:val="23"/>
          <w:szCs w:val="23"/>
        </w:rPr>
        <w:t xml:space="preserve"> the full mode shape matrix of the structure where each column representing a mode</w:t>
      </w:r>
      <w:r w:rsidR="00435B5F">
        <w:rPr>
          <w:rFonts w:ascii="TimesNewRoman" w:hAnsi="TimesNewRoman" w:cs="TimesNewRoman" w:hint="eastAsia"/>
          <w:kern w:val="0"/>
          <w:sz w:val="23"/>
          <w:szCs w:val="23"/>
        </w:rPr>
        <w:t xml:space="preserve"> </w:t>
      </w:r>
      <w:r>
        <w:rPr>
          <w:rFonts w:ascii="TimesNewRoman" w:hAnsi="TimesNewRoman" w:cs="TimesNewRoman" w:hint="eastAsia"/>
          <w:kern w:val="0"/>
          <w:sz w:val="23"/>
          <w:szCs w:val="23"/>
        </w:rPr>
        <w:t xml:space="preserve">(which can be </w:t>
      </w:r>
      <w:r w:rsidR="00435B5F">
        <w:rPr>
          <w:rFonts w:ascii="TimesNewRoman" w:hAnsi="TimesNewRoman" w:cs="TimesNewRoman" w:hint="eastAsia"/>
          <w:kern w:val="0"/>
          <w:sz w:val="23"/>
          <w:szCs w:val="23"/>
        </w:rPr>
        <w:t xml:space="preserve">roughly regarded </w:t>
      </w:r>
      <w:r>
        <w:rPr>
          <w:rFonts w:ascii="TimesNewRoman" w:hAnsi="TimesNewRoman" w:cs="TimesNewRoman" w:hint="eastAsia"/>
          <w:kern w:val="0"/>
          <w:sz w:val="23"/>
          <w:szCs w:val="23"/>
        </w:rPr>
        <w:t xml:space="preserve">as a vibration pattern for this structure) </w:t>
      </w:r>
      <w:r w:rsidR="00435B5F">
        <w:rPr>
          <w:rFonts w:ascii="TimesNewRoman" w:hAnsi="TimesNewRoman" w:cs="TimesNewRoman" w:hint="eastAsia"/>
          <w:kern w:val="0"/>
          <w:sz w:val="23"/>
          <w:szCs w:val="23"/>
        </w:rPr>
        <w:t xml:space="preserve">of the structure </w:t>
      </w:r>
      <w:r>
        <w:rPr>
          <w:rFonts w:ascii="TimesNewRoman" w:hAnsi="TimesNewRoman" w:cs="TimesNewRoman" w:hint="eastAsia"/>
          <w:kern w:val="0"/>
          <w:sz w:val="23"/>
          <w:szCs w:val="23"/>
        </w:rPr>
        <w:t xml:space="preserve">defined on all the </w:t>
      </w:r>
      <w:r w:rsidR="00435B5F">
        <w:rPr>
          <w:rFonts w:ascii="TimesNewRoman" w:hAnsi="TimesNewRoman" w:cs="TimesNewRoman" w:hint="eastAsia"/>
          <w:kern w:val="0"/>
          <w:sz w:val="23"/>
          <w:szCs w:val="23"/>
        </w:rPr>
        <w:t>DOFs</w:t>
      </w:r>
      <w:r>
        <w:rPr>
          <w:rFonts w:ascii="TimesNewRoman" w:hAnsi="TimesNewRoman" w:cs="TimesNewRoman" w:hint="eastAsia"/>
          <w:kern w:val="0"/>
          <w:sz w:val="23"/>
          <w:szCs w:val="23"/>
        </w:rPr>
        <w:t xml:space="preserve"> of the FEM. Each row of </w:t>
      </w:r>
      <w:proofErr w:type="gramStart"/>
      <w:r>
        <w:rPr>
          <w:rFonts w:ascii="TimesNewRoman" w:hAnsi="TimesNewRoman" w:cs="TimesNewRoman" w:hint="eastAsia"/>
          <w:kern w:val="0"/>
          <w:sz w:val="23"/>
          <w:szCs w:val="23"/>
        </w:rPr>
        <w:t xml:space="preserve">the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680" w:author="lxf" w:date="2010-05-12T12:01:00Z">
              <m:r>
                <m:rPr>
                  <m:sty m:val="p"/>
                </m:rPr>
                <w:rPr>
                  <w:rFonts w:ascii="Cambria Math" w:hAnsi="Cambria Math" w:cs="TimesNewRoman"/>
                  <w:kern w:val="0"/>
                  <w:sz w:val="23"/>
                  <w:szCs w:val="23"/>
                </w:rPr>
                <m:t>nm</m:t>
              </m:r>
            </w:del>
            <w:ins w:id="681" w:author="lxf" w:date="2010-05-12T12:01:00Z">
              <m:r>
                <m:rPr>
                  <m:sty m:val="p"/>
                </m:rPr>
                <w:rPr>
                  <w:rFonts w:ascii="Cambria Math" w:hAnsi="Cambria Math" w:cs="TimesNewRoman"/>
                  <w:kern w:val="0"/>
                  <w:sz w:val="23"/>
                  <w:szCs w:val="23"/>
                </w:rPr>
                <m:t>full</m:t>
              </m:r>
            </w:ins>
          </m:sub>
        </m:sSub>
      </m:oMath>
      <w:r>
        <w:rPr>
          <w:rFonts w:ascii="TimesNewRoman" w:hAnsi="TimesNewRoman" w:cs="TimesNewRoman" w:hint="eastAsia"/>
          <w:kern w:val="0"/>
          <w:sz w:val="23"/>
          <w:szCs w:val="23"/>
        </w:rPr>
        <w:t xml:space="preserve"> corresponds</w:t>
      </w:r>
      <w:proofErr w:type="gramEnd"/>
      <w:r>
        <w:rPr>
          <w:rFonts w:ascii="TimesNewRoman" w:hAnsi="TimesNewRoman" w:cs="TimesNewRoman" w:hint="eastAsia"/>
          <w:kern w:val="0"/>
          <w:sz w:val="23"/>
          <w:szCs w:val="23"/>
        </w:rPr>
        <w:t xml:space="preserve"> to a certain DOF</w:t>
      </w:r>
      <w:ins w:id="682" w:author="lxf" w:date="2010-05-12T12:02:00Z">
        <w:r w:rsidR="00DF37C7">
          <w:rPr>
            <w:rFonts w:ascii="TimesNewRoman" w:hAnsi="TimesNewRoman" w:cs="TimesNewRoman" w:hint="eastAsia"/>
            <w:kern w:val="0"/>
            <w:sz w:val="23"/>
            <w:szCs w:val="23"/>
          </w:rPr>
          <w:t xml:space="preserve"> (</w:t>
        </w:r>
      </w:ins>
      <w:ins w:id="683" w:author="lxf" w:date="2010-05-14T11:12:00Z">
        <w:r w:rsidR="00C74ECF">
          <w:rPr>
            <w:rFonts w:ascii="TimesNewRoman" w:hAnsi="TimesNewRoman" w:cs="TimesNewRoman" w:hint="eastAsia"/>
            <w:kern w:val="0"/>
            <w:sz w:val="23"/>
            <w:szCs w:val="23"/>
          </w:rPr>
          <w:t xml:space="preserve">a </w:t>
        </w:r>
      </w:ins>
      <w:ins w:id="684" w:author="lxf" w:date="2010-05-12T12:01:00Z">
        <w:r w:rsidR="00DF37C7">
          <w:rPr>
            <w:rFonts w:ascii="TimesNewRoman" w:hAnsi="TimesNewRoman" w:cs="TimesNewRoman" w:hint="eastAsia"/>
            <w:kern w:val="0"/>
            <w:sz w:val="23"/>
            <w:szCs w:val="23"/>
          </w:rPr>
          <w:t>sensor</w:t>
        </w:r>
      </w:ins>
      <w:ins w:id="685" w:author="lxf" w:date="2010-05-12T12:02:00Z">
        <w:r w:rsidR="00DF37C7">
          <w:rPr>
            <w:rFonts w:ascii="TimesNewRoman" w:hAnsi="TimesNewRoman" w:cs="TimesNewRoman" w:hint="eastAsia"/>
            <w:kern w:val="0"/>
            <w:sz w:val="23"/>
            <w:szCs w:val="23"/>
          </w:rPr>
          <w:t>)</w:t>
        </w:r>
      </w:ins>
      <w:r>
        <w:rPr>
          <w:rFonts w:ascii="TimesNewRoman" w:hAnsi="TimesNewRoman" w:cs="TimesNewRoman" w:hint="eastAsia"/>
          <w:kern w:val="0"/>
          <w:sz w:val="23"/>
          <w:szCs w:val="23"/>
        </w:rPr>
        <w:t xml:space="preserve">. </w:t>
      </w:r>
    </w:p>
    <w:p w:rsidR="002A341D" w:rsidRDefault="002A341D" w:rsidP="003703D8">
      <w:pPr>
        <w:pStyle w:val="ListParagraph"/>
        <w:autoSpaceDE w:val="0"/>
        <w:autoSpaceDN w:val="0"/>
        <w:adjustRightInd w:val="0"/>
        <w:ind w:firstLineChars="0" w:firstLine="0"/>
        <w:rPr>
          <w:ins w:id="686" w:author="lxf" w:date="2010-05-14T11:23:00Z"/>
          <w:rFonts w:ascii="TimesNewRoman" w:hAnsi="TimesNewRoman" w:cs="TimesNewRoman"/>
          <w:kern w:val="0"/>
          <w:sz w:val="23"/>
          <w:szCs w:val="23"/>
        </w:rPr>
      </w:pPr>
    </w:p>
    <w:p w:rsidR="009A177D" w:rsidDel="00DF37C7" w:rsidRDefault="009A177D" w:rsidP="003703D8">
      <w:pPr>
        <w:pStyle w:val="ListParagraph"/>
        <w:autoSpaceDE w:val="0"/>
        <w:autoSpaceDN w:val="0"/>
        <w:adjustRightInd w:val="0"/>
        <w:ind w:firstLineChars="0" w:firstLine="0"/>
        <w:rPr>
          <w:del w:id="687" w:author="lxf" w:date="2010-05-12T11:58:00Z"/>
          <w:rFonts w:ascii="TimesNewRoman" w:hAnsi="TimesNewRoman" w:cs="TimesNewRoman"/>
          <w:kern w:val="0"/>
          <w:sz w:val="23"/>
          <w:szCs w:val="23"/>
        </w:rPr>
      </w:pPr>
      <w:del w:id="688" w:author="lxf" w:date="2010-05-12T11:58:00Z">
        <w:r w:rsidDel="00DF37C7">
          <w:rPr>
            <w:rFonts w:ascii="TimesNewRoman" w:hAnsi="TimesNewRoman" w:cs="TimesNewRoman" w:hint="eastAsia"/>
            <w:kern w:val="0"/>
            <w:sz w:val="23"/>
            <w:szCs w:val="23"/>
          </w:rPr>
          <w:delText xml:space="preserve"> </w:delText>
        </w:r>
      </w:del>
    </w:p>
    <w:p w:rsidR="009A177D" w:rsidDel="00DF37C7" w:rsidRDefault="009A177D" w:rsidP="003703D8">
      <w:pPr>
        <w:pStyle w:val="ListParagraph"/>
        <w:autoSpaceDE w:val="0"/>
        <w:autoSpaceDN w:val="0"/>
        <w:adjustRightInd w:val="0"/>
        <w:ind w:firstLineChars="0" w:firstLine="0"/>
        <w:rPr>
          <w:del w:id="689" w:author="lxf" w:date="2010-05-12T11:58:00Z"/>
          <w:rFonts w:ascii="TimesNewRoman" w:hAnsi="TimesNewRoman" w:cs="TimesNewRoman"/>
          <w:kern w:val="0"/>
          <w:sz w:val="23"/>
          <w:szCs w:val="23"/>
        </w:rPr>
      </w:pPr>
    </w:p>
    <w:p w:rsidR="006D0933" w:rsidRDefault="009A177D" w:rsidP="003703D8">
      <w:pPr>
        <w:pStyle w:val="ListParagraph"/>
        <w:autoSpaceDE w:val="0"/>
        <w:autoSpaceDN w:val="0"/>
        <w:adjustRightInd w:val="0"/>
        <w:ind w:firstLineChars="0" w:firstLine="0"/>
        <w:rPr>
          <w:rFonts w:ascii="TimesNewRoman" w:hAnsi="TimesNewRoman" w:cs="TimesNewRoman"/>
          <w:kern w:val="0"/>
          <w:sz w:val="23"/>
          <w:szCs w:val="23"/>
        </w:rPr>
      </w:pPr>
      <w:r>
        <w:rPr>
          <w:rFonts w:ascii="TimesNewRoman" w:hAnsi="TimesNewRoman" w:cs="TimesNewRoman" w:hint="eastAsia"/>
          <w:kern w:val="0"/>
          <w:sz w:val="23"/>
          <w:szCs w:val="23"/>
        </w:rPr>
        <w:t>When measurement data from a sensor set S</w:t>
      </w:r>
      <w:ins w:id="690" w:author="lxf" w:date="2010-05-12T11:59:00Z">
        <w:r w:rsidR="00DF37C7">
          <w:rPr>
            <w:rFonts w:ascii="TimesNewRoman" w:hAnsi="TimesNewRoman" w:cs="TimesNewRoman" w:hint="eastAsia"/>
            <w:kern w:val="0"/>
            <w:sz w:val="23"/>
            <w:szCs w:val="23"/>
          </w:rPr>
          <w:t xml:space="preserve"> =</w:t>
        </w:r>
      </w:ins>
      <w:ins w:id="691" w:author="lxf" w:date="2010-05-14T11:17:00Z">
        <w:r w:rsidR="002A341D">
          <w:rPr>
            <w:rFonts w:ascii="TimesNewRoman" w:hAnsi="TimesNewRoman" w:cs="TimesNewRoman" w:hint="eastAsia"/>
            <w:kern w:val="0"/>
            <w:sz w:val="23"/>
            <w:szCs w:val="23"/>
          </w:rPr>
          <w:t xml:space="preserve"> </w:t>
        </w:r>
      </w:ins>
      <w:ins w:id="692" w:author="lxf" w:date="2010-05-12T11:59:00Z">
        <w:r w:rsidR="00DF37C7">
          <w:rPr>
            <w:rFonts w:ascii="TimesNewRoman" w:hAnsi="TimesNewRoman" w:cs="TimesNewRoman" w:hint="eastAsia"/>
            <w:kern w:val="0"/>
            <w:sz w:val="23"/>
            <w:szCs w:val="23"/>
          </w:rPr>
          <w:t>{s</w:t>
        </w:r>
        <w:r w:rsidR="002A7979" w:rsidRPr="002A7979">
          <w:rPr>
            <w:rFonts w:ascii="TimesNewRoman" w:hAnsi="TimesNewRoman" w:cs="TimesNewRoman"/>
            <w:kern w:val="0"/>
            <w:sz w:val="23"/>
            <w:szCs w:val="23"/>
            <w:vertAlign w:val="subscript"/>
            <w:rPrChange w:id="693" w:author="lxf" w:date="2010-05-14T11:12:00Z">
              <w:rPr>
                <w:rFonts w:ascii="TimesNewRoman" w:hAnsi="TimesNewRoman" w:cs="TimesNewRoman"/>
                <w:kern w:val="0"/>
                <w:sz w:val="23"/>
                <w:szCs w:val="23"/>
                <w:vertAlign w:val="superscript"/>
              </w:rPr>
            </w:rPrChange>
          </w:rPr>
          <w:t>1</w:t>
        </w:r>
        <w:proofErr w:type="gramStart"/>
        <w:r w:rsidR="00DF37C7">
          <w:rPr>
            <w:rFonts w:ascii="TimesNewRoman" w:hAnsi="TimesNewRoman" w:cs="TimesNewRoman" w:hint="eastAsia"/>
            <w:kern w:val="0"/>
            <w:sz w:val="23"/>
            <w:szCs w:val="23"/>
          </w:rPr>
          <w:t>,s</w:t>
        </w:r>
        <w:r w:rsidR="002A7979" w:rsidRPr="002A7979">
          <w:rPr>
            <w:rFonts w:ascii="TimesNewRoman" w:hAnsi="TimesNewRoman" w:cs="TimesNewRoman"/>
            <w:kern w:val="0"/>
            <w:sz w:val="23"/>
            <w:szCs w:val="23"/>
            <w:vertAlign w:val="subscript"/>
            <w:rPrChange w:id="694" w:author="lxf" w:date="2010-05-14T11:12:00Z">
              <w:rPr>
                <w:rFonts w:ascii="TimesNewRoman" w:hAnsi="TimesNewRoman" w:cs="TimesNewRoman"/>
                <w:kern w:val="0"/>
                <w:sz w:val="23"/>
                <w:szCs w:val="23"/>
                <w:vertAlign w:val="superscript"/>
              </w:rPr>
            </w:rPrChange>
          </w:rPr>
          <w:t>2</w:t>
        </w:r>
        <w:proofErr w:type="gramEnd"/>
        <w:r w:rsidR="00DF37C7">
          <w:rPr>
            <w:rFonts w:ascii="TimesNewRoman" w:hAnsi="TimesNewRoman" w:cs="TimesNewRoman" w:hint="eastAsia"/>
            <w:kern w:val="0"/>
            <w:sz w:val="23"/>
            <w:szCs w:val="23"/>
          </w:rPr>
          <w:t>,..</w:t>
        </w:r>
        <w:proofErr w:type="spellStart"/>
        <w:proofErr w:type="gramStart"/>
        <w:r w:rsidR="00DF37C7">
          <w:rPr>
            <w:rFonts w:ascii="TimesNewRoman" w:hAnsi="TimesNewRoman" w:cs="TimesNewRoman" w:hint="eastAsia"/>
            <w:kern w:val="0"/>
            <w:sz w:val="23"/>
            <w:szCs w:val="23"/>
          </w:rPr>
          <w:t>s</w:t>
        </w:r>
      </w:ins>
      <w:ins w:id="695" w:author="lxf" w:date="2010-05-12T12:00:00Z">
        <w:r w:rsidR="002A7979" w:rsidRPr="002A7979">
          <w:rPr>
            <w:rFonts w:ascii="TimesNewRoman" w:hAnsi="TimesNewRoman" w:cs="TimesNewRoman"/>
            <w:kern w:val="0"/>
            <w:sz w:val="23"/>
            <w:szCs w:val="23"/>
            <w:vertAlign w:val="subscript"/>
            <w:rPrChange w:id="696" w:author="lxf" w:date="2010-05-14T11:12:00Z">
              <w:rPr>
                <w:rFonts w:ascii="TimesNewRoman" w:hAnsi="TimesNewRoman" w:cs="TimesNewRoman"/>
                <w:kern w:val="0"/>
                <w:sz w:val="23"/>
                <w:szCs w:val="23"/>
                <w:vertAlign w:val="superscript"/>
              </w:rPr>
            </w:rPrChange>
          </w:rPr>
          <w:t>k</w:t>
        </w:r>
      </w:ins>
      <w:proofErr w:type="spellEnd"/>
      <w:proofErr w:type="gramEnd"/>
      <w:ins w:id="697" w:author="lxf" w:date="2010-05-12T11:59:00Z">
        <w:r w:rsidR="00DF37C7">
          <w:rPr>
            <w:rFonts w:ascii="TimesNewRoman" w:hAnsi="TimesNewRoman" w:cs="TimesNewRoman" w:hint="eastAsia"/>
            <w:kern w:val="0"/>
            <w:sz w:val="23"/>
            <w:szCs w:val="23"/>
          </w:rPr>
          <w:t>}</w:t>
        </w:r>
      </w:ins>
      <w:r>
        <w:rPr>
          <w:rFonts w:ascii="TimesNewRoman" w:hAnsi="TimesNewRoman" w:cs="TimesNewRoman" w:hint="eastAsia"/>
          <w:kern w:val="0"/>
          <w:sz w:val="23"/>
          <w:szCs w:val="23"/>
        </w:rPr>
        <w:t xml:space="preserve"> is used as input to the ERA method, the truncated mode shape matrix </w:t>
      </w:r>
      <w:del w:id="698" w:author="lxf" w:date="2010-05-14T11:16:00Z">
        <w:r w:rsidDel="002A341D">
          <w:rPr>
            <w:rFonts w:ascii="TimesNewRoman" w:hAnsi="TimesNewRoman" w:cs="TimesNewRoman" w:hint="eastAsia"/>
            <w:kern w:val="0"/>
            <w:sz w:val="23"/>
            <w:szCs w:val="23"/>
          </w:rPr>
          <w:delText xml:space="preserve">becomes </w:delText>
        </w:r>
      </w:del>
      <w:ins w:id="699" w:author="lxf" w:date="2010-05-14T11:16:00Z">
        <w:r w:rsidR="002A341D">
          <w:rPr>
            <w:rFonts w:ascii="TimesNewRoman" w:hAnsi="TimesNewRoman" w:cs="TimesNewRoman" w:hint="eastAsia"/>
            <w:kern w:val="0"/>
            <w:sz w:val="23"/>
            <w:szCs w:val="23"/>
          </w:rPr>
          <w:t>becomes:</w:t>
        </w:r>
      </w:ins>
    </w:p>
    <w:p w:rsidR="00666ED1" w:rsidRPr="00DF37C7" w:rsidRDefault="00666ED1" w:rsidP="003703D8">
      <w:pPr>
        <w:pStyle w:val="ListParagraph"/>
        <w:autoSpaceDE w:val="0"/>
        <w:autoSpaceDN w:val="0"/>
        <w:adjustRightInd w:val="0"/>
        <w:ind w:firstLineChars="0" w:firstLine="0"/>
        <w:rPr>
          <w:rFonts w:ascii="TimesNewRoman" w:hAnsi="TimesNewRoman" w:cs="TimesNewRoman"/>
          <w:kern w:val="0"/>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4111"/>
        <w:gridCol w:w="2035"/>
      </w:tblGrid>
      <w:tr w:rsidR="00666ED1" w:rsidTr="00666ED1">
        <w:tc>
          <w:tcPr>
            <w:tcW w:w="2376" w:type="dxa"/>
            <w:vAlign w:val="center"/>
          </w:tcPr>
          <w:p w:rsidR="00666ED1" w:rsidRDefault="00666ED1" w:rsidP="00666ED1">
            <w:pPr>
              <w:pStyle w:val="ListParagraph"/>
              <w:autoSpaceDE w:val="0"/>
              <w:autoSpaceDN w:val="0"/>
              <w:adjustRightInd w:val="0"/>
              <w:ind w:firstLineChars="0" w:firstLine="0"/>
              <w:jc w:val="center"/>
              <w:rPr>
                <w:rFonts w:ascii="TimesNewRoman" w:hAnsi="TimesNewRoman" w:cs="TimesNewRoman"/>
                <w:kern w:val="0"/>
                <w:sz w:val="23"/>
                <w:szCs w:val="23"/>
              </w:rPr>
            </w:pPr>
          </w:p>
        </w:tc>
        <w:tc>
          <w:tcPr>
            <w:tcW w:w="4111" w:type="dxa"/>
            <w:vAlign w:val="center"/>
          </w:tcPr>
          <w:p w:rsidR="004D782E" w:rsidRDefault="002A7979">
            <w:pPr>
              <w:pStyle w:val="ListParagraph"/>
              <w:autoSpaceDE w:val="0"/>
              <w:autoSpaceDN w:val="0"/>
              <w:adjustRightInd w:val="0"/>
              <w:ind w:firstLineChars="0" w:firstLine="0"/>
              <w:jc w:val="center"/>
              <w:rPr>
                <w:rFonts w:ascii="TimesNewRoman" w:hAnsi="TimesNewRoman" w:cs="TimesNewRoman"/>
                <w:kern w:val="0"/>
                <w:sz w:val="23"/>
                <w:szCs w:val="23"/>
              </w:rPr>
            </w:pPr>
            <m:oMathPara>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700" w:author="lxf" w:date="2010-05-12T12:00:00Z">
                      <m:r>
                        <m:rPr>
                          <m:sty m:val="p"/>
                        </m:rPr>
                        <w:rPr>
                          <w:rFonts w:ascii="Cambria Math" w:hAnsi="Cambria Math" w:cs="TimesNewRoman"/>
                          <w:kern w:val="0"/>
                          <w:sz w:val="23"/>
                          <w:szCs w:val="23"/>
                        </w:rPr>
                        <m:t>s</m:t>
                      </m:r>
                    </w:del>
                    <w:ins w:id="701" w:author="lxf" w:date="2010-05-12T12:00:00Z">
                      <m:r>
                        <m:rPr>
                          <m:sty m:val="p"/>
                        </m:rPr>
                        <w:rPr>
                          <w:rFonts w:ascii="Cambria Math" w:hAnsi="Cambria Math" w:cs="TimesNewRoman"/>
                          <w:kern w:val="0"/>
                          <w:sz w:val="23"/>
                          <w:szCs w:val="23"/>
                        </w:rPr>
                        <m:t>S</m:t>
                      </m:r>
                    </w:ins>
                    <w:del w:id="702" w:author="lxf" w:date="2010-05-12T12:00:00Z">
                      <m:r>
                        <m:rPr>
                          <m:sty m:val="p"/>
                        </m:rPr>
                        <w:rPr>
                          <w:rFonts w:ascii="Cambria Math" w:hAnsi="Cambria Math" w:cs="TimesNewRoman"/>
                          <w:kern w:val="0"/>
                          <w:sz w:val="23"/>
                          <w:szCs w:val="23"/>
                        </w:rPr>
                        <m:t>m</m:t>
                      </m:r>
                    </w:del>
                  </m:sub>
                </m:sSub>
                <m:r>
                  <m:rPr>
                    <m:sty m:val="p"/>
                  </m:rPr>
                  <w:rPr>
                    <w:rFonts w:ascii="Cambria Math" w:hAnsi="Cambria Math" w:cs="TimesNewRoman"/>
                    <w:kern w:val="0"/>
                    <w:sz w:val="23"/>
                    <w:szCs w:val="23"/>
                  </w:rPr>
                  <m:t>=</m:t>
                </m:r>
                <m:d>
                  <m:dPr>
                    <m:begChr m:val="["/>
                    <m:endChr m:val="]"/>
                    <m:ctrlPr>
                      <w:rPr>
                        <w:rFonts w:ascii="Cambria Math" w:hAnsi="Cambria Math" w:cs="TimesNewRoman"/>
                        <w:kern w:val="0"/>
                        <w:sz w:val="23"/>
                        <w:szCs w:val="23"/>
                      </w:rPr>
                    </m:ctrlPr>
                  </m:dPr>
                  <m:e>
                    <m:m>
                      <m:mPr>
                        <m:mcs>
                          <m:mc>
                            <m:mcPr>
                              <m:count m:val="4"/>
                              <m:mcJc m:val="center"/>
                            </m:mcPr>
                          </m:mc>
                        </m:mcs>
                        <m:ctrlPr>
                          <w:rPr>
                            <w:rFonts w:ascii="Cambria Math" w:hAnsi="Cambria Math" w:cs="TimesNewRoman"/>
                            <w:kern w:val="0"/>
                            <w:sz w:val="23"/>
                            <w:szCs w:val="23"/>
                          </w:rPr>
                        </m:ctrlPr>
                      </m:mP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03" w:author="lxf" w:date="2010-05-14T11:13:00Z">
                                      <w:rPr>
                                        <w:rFonts w:ascii="Cambria Math" w:hAnsi="Cambria Math" w:cs="TimesNewRoman"/>
                                        <w:kern w:val="0"/>
                                        <w:sz w:val="23"/>
                                        <w:szCs w:val="23"/>
                                      </w:rPr>
                                    </w:ins>
                                  </m:ctrlPr>
                                </m:sSubPr>
                                <m:e>
                                  <w:ins w:id="704" w:author="lxf" w:date="2010-05-14T11:13:00Z">
                                    <m:r>
                                      <m:rPr>
                                        <m:sty m:val="p"/>
                                      </m:rPr>
                                      <w:rPr>
                                        <w:rFonts w:ascii="Cambria Math" w:hAnsi="Cambria Math" w:cs="TimesNewRoman"/>
                                        <w:kern w:val="0"/>
                                        <w:sz w:val="23"/>
                                        <w:szCs w:val="23"/>
                                      </w:rPr>
                                      <m:t>s</m:t>
                                    </m:r>
                                  </w:ins>
                                </m:e>
                                <m:sub>
                                  <w:ins w:id="705" w:author="lxf" w:date="2010-05-14T11:13:00Z">
                                    <m:r>
                                      <m:rPr>
                                        <m:sty m:val="p"/>
                                      </m:rPr>
                                      <w:rPr>
                                        <w:rFonts w:ascii="Cambria Math" w:hAnsi="Cambria Math" w:cs="TimesNewRoman"/>
                                        <w:kern w:val="0"/>
                                        <w:sz w:val="23"/>
                                        <w:szCs w:val="23"/>
                                      </w:rPr>
                                      <m:t>1</m:t>
                                    </m:r>
                                  </w:ins>
                                </m:sub>
                              </m:sSub>
                              <w:del w:id="706" w:author="lxf" w:date="2010-05-14T11:13:00Z">
                                <m:r>
                                  <m:rPr>
                                    <m:sty m:val="p"/>
                                  </m:rPr>
                                  <w:rPr>
                                    <w:rFonts w:ascii="Cambria Math" w:hAnsi="Cambria Math" w:cs="TimesNewRoman"/>
                                    <w:kern w:val="0"/>
                                    <w:sz w:val="23"/>
                                    <w:szCs w:val="23"/>
                                  </w:rPr>
                                  <m:t>s1</m:t>
                                </m:r>
                              </w:del>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07" w:author="lxf" w:date="2010-05-14T11:14:00Z">
                                      <w:rPr>
                                        <w:rFonts w:ascii="Cambria Math" w:hAnsi="Cambria Math" w:cs="TimesNewRoman"/>
                                        <w:kern w:val="0"/>
                                        <w:sz w:val="23"/>
                                        <w:szCs w:val="23"/>
                                      </w:rPr>
                                    </w:ins>
                                  </m:ctrlPr>
                                </m:sSubPr>
                                <m:e>
                                  <w:ins w:id="708" w:author="lxf" w:date="2010-05-14T11:14:00Z">
                                    <m:r>
                                      <m:rPr>
                                        <m:sty m:val="p"/>
                                      </m:rPr>
                                      <w:rPr>
                                        <w:rFonts w:ascii="Cambria Math" w:hAnsi="Cambria Math" w:cs="TimesNewRoman"/>
                                        <w:kern w:val="0"/>
                                        <w:sz w:val="23"/>
                                        <w:szCs w:val="23"/>
                                      </w:rPr>
                                      <m:t>s</m:t>
                                    </m:r>
                                  </w:ins>
                                </m:e>
                                <m:sub>
                                  <w:ins w:id="709" w:author="lxf" w:date="2010-05-14T11:14:00Z">
                                    <m:r>
                                      <m:rPr>
                                        <m:sty m:val="p"/>
                                      </m:rPr>
                                      <w:rPr>
                                        <w:rFonts w:ascii="Cambria Math" w:hAnsi="Cambria Math" w:cs="TimesNewRoman"/>
                                        <w:kern w:val="0"/>
                                        <w:sz w:val="23"/>
                                        <w:szCs w:val="23"/>
                                      </w:rPr>
                                      <m:t>1</m:t>
                                    </m:r>
                                  </w:ins>
                                </m:sub>
                              </m:sSub>
                              <w:del w:id="710" w:author="lxf" w:date="2010-05-14T11:14:00Z">
                                <m:r>
                                  <m:rPr>
                                    <m:sty m:val="p"/>
                                  </m:rPr>
                                  <w:rPr>
                                    <w:rFonts w:ascii="Cambria Math" w:hAnsi="Cambria Math" w:cs="TimesNewRoman"/>
                                    <w:kern w:val="0"/>
                                    <w:sz w:val="23"/>
                                    <w:szCs w:val="23"/>
                                  </w:rPr>
                                  <m:t>s1</m:t>
                                </m:r>
                              </w:del>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hAnsi="Cambria Math" w:cs="TimesNewRoman"/>
                              <w:kern w:val="0"/>
                              <w:sz w:val="23"/>
                              <w:szCs w:val="23"/>
                            </w:rPr>
                            <m:t>…</m:t>
                          </m:r>
                          <m:ctrlPr>
                            <w:rPr>
                              <w:rFonts w:ascii="Cambria Math" w:eastAsia="Cambria Math" w:hAnsi="Cambria Math" w:cs="Cambria Math"/>
                              <w:kern w:val="0"/>
                              <w:sz w:val="23"/>
                              <w:szCs w:val="23"/>
                            </w:rPr>
                          </m:ctrlPr>
                        </m:e>
                        <m:e>
                          <m:sSubSup>
                            <m:sSubSupPr>
                              <m:ctrlPr>
                                <w:ins w:id="711" w:author="lxf" w:date="2010-05-14T11:15:00Z">
                                  <w:rPr>
                                    <w:rFonts w:ascii="Cambria Math" w:hAnsi="Cambria Math" w:cs="TimesNewRoman"/>
                                    <w:kern w:val="0"/>
                                    <w:sz w:val="23"/>
                                    <w:szCs w:val="23"/>
                                  </w:rPr>
                                </w:ins>
                              </m:ctrlPr>
                            </m:sSubSupPr>
                            <m:e>
                              <w:ins w:id="712" w:author="lxf" w:date="2010-05-14T11:15:00Z">
                                <m:r>
                                  <m:rPr>
                                    <m:sty m:val="p"/>
                                  </m:rPr>
                                  <w:rPr>
                                    <w:rFonts w:ascii="Cambria Math" w:hAnsi="Cambria Math" w:cs="TimesNewRoman"/>
                                    <w:kern w:val="0"/>
                                    <w:sz w:val="23"/>
                                    <w:szCs w:val="23"/>
                                  </w:rPr>
                                  <m:t>ϕ</m:t>
                                </m:r>
                              </w:ins>
                            </m:e>
                            <m:sub>
                              <m:sSub>
                                <m:sSubPr>
                                  <m:ctrlPr>
                                    <w:ins w:id="713" w:author="lxf" w:date="2010-05-14T11:15:00Z">
                                      <w:rPr>
                                        <w:rFonts w:ascii="Cambria Math" w:hAnsi="Cambria Math" w:cs="TimesNewRoman"/>
                                        <w:kern w:val="0"/>
                                        <w:sz w:val="23"/>
                                        <w:szCs w:val="23"/>
                                      </w:rPr>
                                    </w:ins>
                                  </m:ctrlPr>
                                </m:sSubPr>
                                <m:e>
                                  <w:ins w:id="714" w:author="lxf" w:date="2010-05-14T11:15:00Z">
                                    <m:r>
                                      <m:rPr>
                                        <m:sty m:val="p"/>
                                      </m:rPr>
                                      <w:rPr>
                                        <w:rFonts w:ascii="Cambria Math" w:hAnsi="Cambria Math" w:cs="TimesNewRoman"/>
                                        <w:kern w:val="0"/>
                                        <w:sz w:val="23"/>
                                        <w:szCs w:val="23"/>
                                      </w:rPr>
                                      <m:t>s</m:t>
                                    </m:r>
                                  </w:ins>
                                </m:e>
                                <m:sub>
                                  <w:ins w:id="715" w:author="lxf" w:date="2010-05-14T11:15:00Z">
                                    <m:r>
                                      <m:rPr>
                                        <m:sty m:val="p"/>
                                      </m:rPr>
                                      <w:rPr>
                                        <w:rFonts w:ascii="Cambria Math" w:hAnsi="Cambria Math" w:cs="TimesNewRoman"/>
                                        <w:kern w:val="0"/>
                                        <w:sz w:val="23"/>
                                        <w:szCs w:val="23"/>
                                      </w:rPr>
                                      <m:t>1</m:t>
                                    </m:r>
                                  </w:ins>
                                </m:sub>
                              </m:sSub>
                            </m:sub>
                            <m:sup>
                              <w:ins w:id="716" w:author="lxf" w:date="2010-05-14T11:15:00Z">
                                <m:r>
                                  <m:rPr>
                                    <m:sty m:val="p"/>
                                  </m:rPr>
                                  <w:rPr>
                                    <w:rFonts w:ascii="Cambria Math" w:hAnsi="Cambria Math" w:cs="TimesNewRoman"/>
                                    <w:kern w:val="0"/>
                                    <w:sz w:val="23"/>
                                    <w:szCs w:val="23"/>
                                  </w:rPr>
                                  <m:t>m</m:t>
                                </m:r>
                              </w:ins>
                            </m:sup>
                          </m:sSubSup>
                          <m:sSubSup>
                            <m:sSubSupPr>
                              <m:ctrlPr>
                                <w:del w:id="717" w:author="lxf" w:date="2010-05-14T11:15:00Z">
                                  <w:rPr>
                                    <w:rFonts w:ascii="Cambria Math" w:hAnsi="Cambria Math" w:cs="TimesNewRoman"/>
                                    <w:kern w:val="0"/>
                                    <w:sz w:val="23"/>
                                    <w:szCs w:val="23"/>
                                  </w:rPr>
                                </w:del>
                              </m:ctrlPr>
                            </m:sSubSupPr>
                            <m:e>
                              <w:del w:id="718" w:author="lxf" w:date="2010-05-14T11:15:00Z">
                                <m:r>
                                  <m:rPr>
                                    <m:sty m:val="p"/>
                                  </m:rPr>
                                  <w:rPr>
                                    <w:rFonts w:ascii="Cambria Math" w:hAnsi="Cambria Math" w:cs="TimesNewRoman"/>
                                    <w:kern w:val="0"/>
                                    <w:sz w:val="23"/>
                                    <w:szCs w:val="23"/>
                                  </w:rPr>
                                  <m:t>ϕ</m:t>
                                </m:r>
                              </w:del>
                            </m:e>
                            <m:sub>
                              <w:del w:id="719" w:author="lxf" w:date="2010-05-14T11:15:00Z">
                                <m:r>
                                  <m:rPr>
                                    <m:sty m:val="p"/>
                                  </m:rPr>
                                  <w:rPr>
                                    <w:rFonts w:ascii="Cambria Math" w:hAnsi="Cambria Math" w:cs="TimesNewRoman"/>
                                    <w:kern w:val="0"/>
                                    <w:sz w:val="23"/>
                                    <w:szCs w:val="23"/>
                                  </w:rPr>
                                  <m:t>s1</m:t>
                                </m:r>
                              </w:del>
                            </m:sub>
                            <m:sup>
                              <w:del w:id="720" w:author="lxf" w:date="2010-05-14T11:15:00Z">
                                <m:r>
                                  <m:rPr>
                                    <m:sty m:val="p"/>
                                  </m:rPr>
                                  <w:rPr>
                                    <w:rFonts w:ascii="Cambria Math" w:hAnsi="Cambria Math" w:cs="TimesNewRoman"/>
                                    <w:kern w:val="0"/>
                                    <w:sz w:val="23"/>
                                    <w:szCs w:val="23"/>
                                  </w:rPr>
                                  <m:t>m</m:t>
                                </m:r>
                              </w:del>
                            </m:sup>
                          </m:sSubSup>
                          <m:ctrlPr>
                            <w:rPr>
                              <w:rFonts w:ascii="Cambria Math" w:eastAsia="Cambria Math" w:hAnsi="Cambria Math" w:cs="Cambria Math"/>
                              <w:kern w:val="0"/>
                              <w:sz w:val="23"/>
                              <w:szCs w:val="23"/>
                            </w:rPr>
                          </m:ctrlP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21" w:author="lxf" w:date="2010-05-14T11:13:00Z">
                                      <w:rPr>
                                        <w:rFonts w:ascii="Cambria Math" w:hAnsi="Cambria Math" w:cs="TimesNewRoman"/>
                                        <w:kern w:val="0"/>
                                        <w:sz w:val="23"/>
                                        <w:szCs w:val="23"/>
                                      </w:rPr>
                                    </w:ins>
                                  </m:ctrlPr>
                                </m:sSubPr>
                                <m:e>
                                  <w:ins w:id="722" w:author="lxf" w:date="2010-05-14T11:13:00Z">
                                    <m:r>
                                      <m:rPr>
                                        <m:sty m:val="p"/>
                                      </m:rPr>
                                      <w:rPr>
                                        <w:rFonts w:ascii="Cambria Math" w:hAnsi="Cambria Math" w:cs="TimesNewRoman"/>
                                        <w:kern w:val="0"/>
                                        <w:sz w:val="23"/>
                                        <w:szCs w:val="23"/>
                                      </w:rPr>
                                      <m:t>s</m:t>
                                    </m:r>
                                  </w:ins>
                                </m:e>
                                <m:sub>
                                  <w:ins w:id="723" w:author="lxf" w:date="2010-05-14T11:13:00Z">
                                    <m:r>
                                      <m:rPr>
                                        <m:sty m:val="p"/>
                                      </m:rPr>
                                      <w:rPr>
                                        <w:rFonts w:ascii="Cambria Math" w:hAnsi="Cambria Math" w:cs="TimesNewRoman"/>
                                        <w:kern w:val="0"/>
                                        <w:sz w:val="23"/>
                                        <w:szCs w:val="23"/>
                                      </w:rPr>
                                      <m:t>2</m:t>
                                    </m:r>
                                  </w:ins>
                                </m:sub>
                              </m:sSub>
                              <w:del w:id="724" w:author="lxf" w:date="2010-05-14T11:13:00Z">
                                <m:r>
                                  <m:rPr>
                                    <m:sty m:val="p"/>
                                  </m:rPr>
                                  <w:rPr>
                                    <w:rFonts w:ascii="Cambria Math" w:hAnsi="Cambria Math" w:cs="TimesNewRoman"/>
                                    <w:kern w:val="0"/>
                                    <w:sz w:val="23"/>
                                    <w:szCs w:val="23"/>
                                  </w:rPr>
                                  <m:t>s2</m:t>
                                </m:r>
                              </w:del>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25" w:author="lxf" w:date="2010-05-14T11:14:00Z">
                                      <w:rPr>
                                        <w:rFonts w:ascii="Cambria Math" w:hAnsi="Cambria Math" w:cs="TimesNewRoman"/>
                                        <w:kern w:val="0"/>
                                        <w:sz w:val="23"/>
                                        <w:szCs w:val="23"/>
                                      </w:rPr>
                                    </w:ins>
                                  </m:ctrlPr>
                                </m:sSubPr>
                                <m:e>
                                  <w:ins w:id="726" w:author="lxf" w:date="2010-05-14T11:14:00Z">
                                    <m:r>
                                      <m:rPr>
                                        <m:sty m:val="p"/>
                                      </m:rPr>
                                      <w:rPr>
                                        <w:rFonts w:ascii="Cambria Math" w:hAnsi="Cambria Math" w:cs="TimesNewRoman"/>
                                        <w:kern w:val="0"/>
                                        <w:sz w:val="23"/>
                                        <w:szCs w:val="23"/>
                                      </w:rPr>
                                      <m:t>s</m:t>
                                    </m:r>
                                  </w:ins>
                                </m:e>
                                <m:sub>
                                  <w:ins w:id="727" w:author="lxf" w:date="2010-05-14T11:14:00Z">
                                    <m:r>
                                      <m:rPr>
                                        <m:sty m:val="p"/>
                                      </m:rPr>
                                      <w:rPr>
                                        <w:rFonts w:ascii="Cambria Math" w:hAnsi="Cambria Math" w:cs="TimesNewRoman"/>
                                        <w:kern w:val="0"/>
                                        <w:sz w:val="23"/>
                                        <w:szCs w:val="23"/>
                                      </w:rPr>
                                      <m:t>2</m:t>
                                    </m:r>
                                  </w:ins>
                                </m:sub>
                              </m:sSub>
                              <w:del w:id="728" w:author="lxf" w:date="2010-05-14T11:14:00Z">
                                <m:r>
                                  <m:rPr>
                                    <m:sty m:val="p"/>
                                  </m:rPr>
                                  <w:rPr>
                                    <w:rFonts w:ascii="Cambria Math" w:hAnsi="Cambria Math" w:cs="TimesNewRoman"/>
                                    <w:kern w:val="0"/>
                                    <w:sz w:val="23"/>
                                    <w:szCs w:val="23"/>
                                  </w:rPr>
                                  <m:t>s2</m:t>
                                </m:r>
                              </w:del>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sSubSup>
                            <m:sSubSupPr>
                              <m:ctrlPr>
                                <w:ins w:id="729" w:author="lxf" w:date="2010-05-14T11:15:00Z">
                                  <w:rPr>
                                    <w:rFonts w:ascii="Cambria Math" w:hAnsi="Cambria Math" w:cs="TimesNewRoman"/>
                                    <w:kern w:val="0"/>
                                    <w:sz w:val="23"/>
                                    <w:szCs w:val="23"/>
                                  </w:rPr>
                                </w:ins>
                              </m:ctrlPr>
                            </m:sSubSupPr>
                            <m:e>
                              <w:ins w:id="730" w:author="lxf" w:date="2010-05-14T11:15:00Z">
                                <m:r>
                                  <m:rPr>
                                    <m:sty m:val="p"/>
                                  </m:rPr>
                                  <w:rPr>
                                    <w:rFonts w:ascii="Cambria Math" w:hAnsi="Cambria Math" w:cs="TimesNewRoman"/>
                                    <w:kern w:val="0"/>
                                    <w:sz w:val="23"/>
                                    <w:szCs w:val="23"/>
                                  </w:rPr>
                                  <m:t>ϕ</m:t>
                                </m:r>
                              </w:ins>
                            </m:e>
                            <m:sub>
                              <m:sSub>
                                <m:sSubPr>
                                  <m:ctrlPr>
                                    <w:ins w:id="731" w:author="lxf" w:date="2010-05-14T11:15:00Z">
                                      <w:rPr>
                                        <w:rFonts w:ascii="Cambria Math" w:hAnsi="Cambria Math" w:cs="TimesNewRoman"/>
                                        <w:kern w:val="0"/>
                                        <w:sz w:val="23"/>
                                        <w:szCs w:val="23"/>
                                      </w:rPr>
                                    </w:ins>
                                  </m:ctrlPr>
                                </m:sSubPr>
                                <m:e>
                                  <w:ins w:id="732" w:author="lxf" w:date="2010-05-14T11:15:00Z">
                                    <m:r>
                                      <m:rPr>
                                        <m:sty m:val="p"/>
                                      </m:rPr>
                                      <w:rPr>
                                        <w:rFonts w:ascii="Cambria Math" w:hAnsi="Cambria Math" w:cs="TimesNewRoman"/>
                                        <w:kern w:val="0"/>
                                        <w:sz w:val="23"/>
                                        <w:szCs w:val="23"/>
                                      </w:rPr>
                                      <m:t>s</m:t>
                                    </m:r>
                                  </w:ins>
                                </m:e>
                                <m:sub>
                                  <w:ins w:id="733" w:author="lxf" w:date="2010-05-14T11:15:00Z">
                                    <m:r>
                                      <m:rPr>
                                        <m:sty m:val="p"/>
                                      </m:rPr>
                                      <w:rPr>
                                        <w:rFonts w:ascii="Cambria Math" w:hAnsi="Cambria Math" w:cs="TimesNewRoman"/>
                                        <w:kern w:val="0"/>
                                        <w:sz w:val="23"/>
                                        <w:szCs w:val="23"/>
                                      </w:rPr>
                                      <m:t>2</m:t>
                                    </m:r>
                                  </w:ins>
                                </m:sub>
                              </m:sSub>
                            </m:sub>
                            <m:sup>
                              <w:ins w:id="734" w:author="lxf" w:date="2010-05-14T11:15:00Z">
                                <m:r>
                                  <m:rPr>
                                    <m:sty m:val="p"/>
                                  </m:rPr>
                                  <w:rPr>
                                    <w:rFonts w:ascii="Cambria Math" w:hAnsi="Cambria Math" w:cs="TimesNewRoman"/>
                                    <w:kern w:val="0"/>
                                    <w:sz w:val="23"/>
                                    <w:szCs w:val="23"/>
                                  </w:rPr>
                                  <m:t>m</m:t>
                                </m:r>
                              </w:ins>
                            </m:sup>
                          </m:sSubSup>
                          <m:sSubSup>
                            <m:sSubSupPr>
                              <m:ctrlPr>
                                <w:del w:id="735" w:author="lxf" w:date="2010-05-14T11:15:00Z">
                                  <w:rPr>
                                    <w:rFonts w:ascii="Cambria Math" w:hAnsi="Cambria Math" w:cs="TimesNewRoman"/>
                                    <w:kern w:val="0"/>
                                    <w:sz w:val="23"/>
                                    <w:szCs w:val="23"/>
                                  </w:rPr>
                                </w:del>
                              </m:ctrlPr>
                            </m:sSubSupPr>
                            <m:e>
                              <w:del w:id="736" w:author="lxf" w:date="2010-05-14T11:15:00Z">
                                <m:r>
                                  <m:rPr>
                                    <m:sty m:val="p"/>
                                  </m:rPr>
                                  <w:rPr>
                                    <w:rFonts w:ascii="Cambria Math" w:hAnsi="Cambria Math" w:cs="TimesNewRoman"/>
                                    <w:kern w:val="0"/>
                                    <w:sz w:val="23"/>
                                    <w:szCs w:val="23"/>
                                  </w:rPr>
                                  <m:t>ϕ</m:t>
                                </m:r>
                              </w:del>
                            </m:e>
                            <m:sub>
                              <w:del w:id="737" w:author="lxf" w:date="2010-05-14T11:15:00Z">
                                <m:r>
                                  <m:rPr>
                                    <m:sty m:val="p"/>
                                  </m:rPr>
                                  <w:rPr>
                                    <w:rFonts w:ascii="Cambria Math" w:hAnsi="Cambria Math" w:cs="TimesNewRoman"/>
                                    <w:kern w:val="0"/>
                                    <w:sz w:val="23"/>
                                    <w:szCs w:val="23"/>
                                  </w:rPr>
                                  <m:t>s2</m:t>
                                </m:r>
                              </w:del>
                            </m:sub>
                            <m:sup>
                              <w:del w:id="738" w:author="lxf" w:date="2010-05-14T11:15:00Z">
                                <m:r>
                                  <m:rPr>
                                    <m:sty m:val="p"/>
                                  </m:rPr>
                                  <w:rPr>
                                    <w:rFonts w:ascii="Cambria Math" w:hAnsi="Cambria Math" w:cs="TimesNewRoman"/>
                                    <w:kern w:val="0"/>
                                    <w:sz w:val="23"/>
                                    <w:szCs w:val="23"/>
                                  </w:rPr>
                                  <m:t>m</m:t>
                                </m:r>
                              </w:del>
                            </m:sup>
                          </m:sSubSup>
                          <m:ctrlPr>
                            <w:rPr>
                              <w:rFonts w:ascii="Cambria Math" w:eastAsia="Cambria Math" w:hAnsi="Cambria Math" w:cs="Cambria Math"/>
                              <w:kern w:val="0"/>
                              <w:sz w:val="23"/>
                              <w:szCs w:val="23"/>
                            </w:rPr>
                          </m:ctrlP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39" w:author="lxf" w:date="2010-05-14T11:13:00Z">
                                      <w:rPr>
                                        <w:rFonts w:ascii="Cambria Math" w:hAnsi="Cambria Math" w:cs="TimesNewRoman"/>
                                        <w:kern w:val="0"/>
                                        <w:sz w:val="23"/>
                                        <w:szCs w:val="23"/>
                                      </w:rPr>
                                    </w:ins>
                                  </m:ctrlPr>
                                </m:sSubPr>
                                <m:e>
                                  <w:ins w:id="740" w:author="lxf" w:date="2010-05-14T11:13:00Z">
                                    <m:r>
                                      <m:rPr>
                                        <m:sty m:val="p"/>
                                      </m:rPr>
                                      <w:rPr>
                                        <w:rFonts w:ascii="Cambria Math" w:hAnsi="Cambria Math" w:cs="TimesNewRoman"/>
                                        <w:kern w:val="0"/>
                                        <w:sz w:val="23"/>
                                        <w:szCs w:val="23"/>
                                      </w:rPr>
                                      <m:t>s</m:t>
                                    </m:r>
                                  </w:ins>
                                </m:e>
                                <m:sub>
                                  <w:ins w:id="741" w:author="lxf" w:date="2010-05-14T11:13:00Z">
                                    <m:r>
                                      <m:rPr>
                                        <m:sty m:val="p"/>
                                      </m:rPr>
                                      <w:rPr>
                                        <w:rFonts w:ascii="Cambria Math" w:hAnsi="Cambria Math" w:cs="TimesNewRoman"/>
                                        <w:kern w:val="0"/>
                                        <w:sz w:val="23"/>
                                        <w:szCs w:val="23"/>
                                      </w:rPr>
                                      <m:t>3</m:t>
                                    </m:r>
                                  </w:ins>
                                </m:sub>
                              </m:sSub>
                              <w:del w:id="742" w:author="lxf" w:date="2010-05-14T11:13:00Z">
                                <m:r>
                                  <m:rPr>
                                    <m:sty m:val="p"/>
                                  </m:rPr>
                                  <w:rPr>
                                    <w:rFonts w:ascii="Cambria Math" w:hAnsi="Cambria Math" w:cs="TimesNewRoman"/>
                                    <w:kern w:val="0"/>
                                    <w:sz w:val="23"/>
                                    <w:szCs w:val="23"/>
                                  </w:rPr>
                                  <m:t>s3</m:t>
                                </m:r>
                              </w:del>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43" w:author="lxf" w:date="2010-05-14T11:14:00Z">
                                      <w:rPr>
                                        <w:rFonts w:ascii="Cambria Math" w:hAnsi="Cambria Math" w:cs="TimesNewRoman"/>
                                        <w:kern w:val="0"/>
                                        <w:sz w:val="23"/>
                                        <w:szCs w:val="23"/>
                                      </w:rPr>
                                    </w:ins>
                                  </m:ctrlPr>
                                </m:sSubPr>
                                <m:e>
                                  <w:ins w:id="744" w:author="lxf" w:date="2010-05-14T11:14:00Z">
                                    <m:r>
                                      <m:rPr>
                                        <m:sty m:val="p"/>
                                      </m:rPr>
                                      <w:rPr>
                                        <w:rFonts w:ascii="Cambria Math" w:hAnsi="Cambria Math" w:cs="TimesNewRoman"/>
                                        <w:kern w:val="0"/>
                                        <w:sz w:val="23"/>
                                        <w:szCs w:val="23"/>
                                      </w:rPr>
                                      <m:t>s</m:t>
                                    </m:r>
                                  </w:ins>
                                </m:e>
                                <m:sub>
                                  <w:ins w:id="745" w:author="lxf" w:date="2010-05-14T11:14:00Z">
                                    <m:r>
                                      <m:rPr>
                                        <m:sty m:val="p"/>
                                      </m:rPr>
                                      <w:rPr>
                                        <w:rFonts w:ascii="Cambria Math" w:hAnsi="Cambria Math" w:cs="TimesNewRoman"/>
                                        <w:kern w:val="0"/>
                                        <w:sz w:val="23"/>
                                        <w:szCs w:val="23"/>
                                      </w:rPr>
                                      <m:t>3</m:t>
                                    </m:r>
                                  </w:ins>
                                </m:sub>
                              </m:sSub>
                              <w:del w:id="746" w:author="lxf" w:date="2010-05-14T11:14:00Z">
                                <m:r>
                                  <m:rPr>
                                    <m:sty m:val="p"/>
                                  </m:rPr>
                                  <w:rPr>
                                    <w:rFonts w:ascii="Cambria Math" w:hAnsi="Cambria Math" w:cs="TimesNewRoman"/>
                                    <w:kern w:val="0"/>
                                    <w:sz w:val="23"/>
                                    <w:szCs w:val="23"/>
                                  </w:rPr>
                                  <m:t>s3</m:t>
                                </m:r>
                              </w:del>
                            </m:sub>
                            <m:sup>
                              <m:r>
                                <m:rPr>
                                  <m:sty m:val="p"/>
                                </m:rPr>
                                <w:rPr>
                                  <w:rFonts w:ascii="Cambria Math" w:hAnsi="Cambria Math" w:cs="TimesNewRoman"/>
                                  <w:kern w:val="0"/>
                                  <w:sz w:val="23"/>
                                  <w:szCs w:val="23"/>
                                </w:rPr>
                                <m:t>2</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sSubSup>
                            <m:sSubSupPr>
                              <m:ctrlPr>
                                <w:ins w:id="747" w:author="lxf" w:date="2010-05-14T11:15:00Z">
                                  <w:rPr>
                                    <w:rFonts w:ascii="Cambria Math" w:hAnsi="Cambria Math" w:cs="TimesNewRoman"/>
                                    <w:kern w:val="0"/>
                                    <w:sz w:val="23"/>
                                    <w:szCs w:val="23"/>
                                  </w:rPr>
                                </w:ins>
                              </m:ctrlPr>
                            </m:sSubSupPr>
                            <m:e>
                              <w:ins w:id="748" w:author="lxf" w:date="2010-05-14T11:15:00Z">
                                <m:r>
                                  <m:rPr>
                                    <m:sty m:val="p"/>
                                  </m:rPr>
                                  <w:rPr>
                                    <w:rFonts w:ascii="Cambria Math" w:hAnsi="Cambria Math" w:cs="TimesNewRoman"/>
                                    <w:kern w:val="0"/>
                                    <w:sz w:val="23"/>
                                    <w:szCs w:val="23"/>
                                  </w:rPr>
                                  <m:t>ϕ</m:t>
                                </m:r>
                              </w:ins>
                            </m:e>
                            <m:sub>
                              <m:sSub>
                                <m:sSubPr>
                                  <m:ctrlPr>
                                    <w:ins w:id="749" w:author="lxf" w:date="2010-05-14T11:15:00Z">
                                      <w:rPr>
                                        <w:rFonts w:ascii="Cambria Math" w:hAnsi="Cambria Math" w:cs="TimesNewRoman"/>
                                        <w:kern w:val="0"/>
                                        <w:sz w:val="23"/>
                                        <w:szCs w:val="23"/>
                                      </w:rPr>
                                    </w:ins>
                                  </m:ctrlPr>
                                </m:sSubPr>
                                <m:e>
                                  <w:ins w:id="750" w:author="lxf" w:date="2010-05-14T11:15:00Z">
                                    <m:r>
                                      <m:rPr>
                                        <m:sty m:val="p"/>
                                      </m:rPr>
                                      <w:rPr>
                                        <w:rFonts w:ascii="Cambria Math" w:hAnsi="Cambria Math" w:cs="TimesNewRoman"/>
                                        <w:kern w:val="0"/>
                                        <w:sz w:val="23"/>
                                        <w:szCs w:val="23"/>
                                      </w:rPr>
                                      <m:t>s</m:t>
                                    </m:r>
                                  </w:ins>
                                </m:e>
                                <m:sub>
                                  <w:ins w:id="751" w:author="lxf" w:date="2010-05-14T11:15:00Z">
                                    <m:r>
                                      <m:rPr>
                                        <m:sty m:val="p"/>
                                      </m:rPr>
                                      <w:rPr>
                                        <w:rFonts w:ascii="Cambria Math" w:hAnsi="Cambria Math" w:cs="TimesNewRoman"/>
                                        <w:kern w:val="0"/>
                                        <w:sz w:val="23"/>
                                        <w:szCs w:val="23"/>
                                      </w:rPr>
                                      <m:t>3</m:t>
                                    </m:r>
                                  </w:ins>
                                </m:sub>
                              </m:sSub>
                            </m:sub>
                            <m:sup>
                              <w:ins w:id="752" w:author="lxf" w:date="2010-05-14T11:16:00Z">
                                <m:r>
                                  <m:rPr>
                                    <m:sty m:val="p"/>
                                  </m:rPr>
                                  <w:rPr>
                                    <w:rFonts w:ascii="Cambria Math" w:hAnsi="Cambria Math" w:cs="TimesNewRoman"/>
                                    <w:kern w:val="0"/>
                                    <w:sz w:val="23"/>
                                    <w:szCs w:val="23"/>
                                  </w:rPr>
                                  <m:t>m</m:t>
                                </m:r>
                              </w:ins>
                            </m:sup>
                          </m:sSubSup>
                          <m:sSubSup>
                            <m:sSubSupPr>
                              <m:ctrlPr>
                                <w:del w:id="753" w:author="lxf" w:date="2010-05-14T11:15:00Z">
                                  <w:rPr>
                                    <w:rFonts w:ascii="Cambria Math" w:hAnsi="Cambria Math" w:cs="TimesNewRoman"/>
                                    <w:kern w:val="0"/>
                                    <w:sz w:val="23"/>
                                    <w:szCs w:val="23"/>
                                  </w:rPr>
                                </w:del>
                              </m:ctrlPr>
                            </m:sSubSupPr>
                            <m:e>
                              <w:del w:id="754" w:author="lxf" w:date="2010-05-14T11:15:00Z">
                                <m:r>
                                  <m:rPr>
                                    <m:sty m:val="p"/>
                                  </m:rPr>
                                  <w:rPr>
                                    <w:rFonts w:ascii="Cambria Math" w:hAnsi="Cambria Math" w:cs="TimesNewRoman"/>
                                    <w:kern w:val="0"/>
                                    <w:sz w:val="23"/>
                                    <w:szCs w:val="23"/>
                                  </w:rPr>
                                  <m:t>ϕ</m:t>
                                </m:r>
                              </w:del>
                            </m:e>
                            <m:sub>
                              <w:del w:id="755" w:author="lxf" w:date="2010-05-14T11:15:00Z">
                                <m:r>
                                  <m:rPr>
                                    <m:sty m:val="p"/>
                                  </m:rPr>
                                  <w:rPr>
                                    <w:rFonts w:ascii="Cambria Math" w:hAnsi="Cambria Math" w:cs="TimesNewRoman"/>
                                    <w:kern w:val="0"/>
                                    <w:sz w:val="23"/>
                                    <w:szCs w:val="23"/>
                                  </w:rPr>
                                  <m:t>s3</m:t>
                                </m:r>
                              </w:del>
                            </m:sub>
                            <m:sup>
                              <w:del w:id="756" w:author="lxf" w:date="2010-05-14T11:15:00Z">
                                <m:r>
                                  <m:rPr>
                                    <m:sty m:val="p"/>
                                  </m:rPr>
                                  <w:rPr>
                                    <w:rFonts w:ascii="Cambria Math" w:hAnsi="Cambria Math" w:cs="TimesNewRoman"/>
                                    <w:kern w:val="0"/>
                                    <w:sz w:val="23"/>
                                    <w:szCs w:val="23"/>
                                  </w:rPr>
                                  <m:t>m</m:t>
                                </m:r>
                              </w:del>
                            </m:sup>
                          </m:sSubSup>
                          <m:ctrlPr>
                            <w:rPr>
                              <w:rFonts w:ascii="Cambria Math" w:eastAsia="Cambria Math" w:hAnsi="Cambria Math" w:cs="Cambria Math"/>
                              <w:kern w:val="0"/>
                              <w:sz w:val="23"/>
                              <w:szCs w:val="23"/>
                            </w:rPr>
                          </m:ctrlPr>
                        </m:e>
                      </m:mr>
                      <m:mr>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e>
                        <m:e>
                          <m:r>
                            <m:rPr>
                              <m:sty m:val="p"/>
                            </m:rPr>
                            <w:rPr>
                              <w:rFonts w:ascii="Cambria Math" w:hAnsi="Cambria Math" w:cs="TimesNewRoman"/>
                              <w:kern w:val="0"/>
                              <w:sz w:val="23"/>
                              <w:szCs w:val="23"/>
                            </w:rPr>
                            <m:t>.</m:t>
                          </m:r>
                        </m:e>
                      </m:mr>
                      <m:m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ϕ</m:t>
                              </m:r>
                            </m:e>
                            <m:sub>
                              <m:sSub>
                                <m:sSubPr>
                                  <m:ctrlPr>
                                    <w:ins w:id="757" w:author="lxf" w:date="2010-05-14T11:13:00Z">
                                      <w:rPr>
                                        <w:rFonts w:ascii="Cambria Math" w:hAnsi="Cambria Math" w:cs="TimesNewRoman"/>
                                        <w:kern w:val="0"/>
                                        <w:sz w:val="23"/>
                                        <w:szCs w:val="23"/>
                                      </w:rPr>
                                    </w:ins>
                                  </m:ctrlPr>
                                </m:sSubPr>
                                <m:e>
                                  <w:ins w:id="758" w:author="lxf" w:date="2010-05-14T11:13:00Z">
                                    <m:r>
                                      <m:rPr>
                                        <m:sty m:val="p"/>
                                      </m:rPr>
                                      <w:rPr>
                                        <w:rFonts w:ascii="Cambria Math" w:hAnsi="Cambria Math" w:cs="TimesNewRoman"/>
                                        <w:kern w:val="0"/>
                                        <w:sz w:val="23"/>
                                        <w:szCs w:val="23"/>
                                      </w:rPr>
                                      <m:t>s</m:t>
                                    </m:r>
                                  </w:ins>
                                </m:e>
                                <m:sub>
                                  <w:ins w:id="759" w:author="lxf" w:date="2010-05-14T11:13:00Z">
                                    <m:r>
                                      <m:rPr>
                                        <m:sty m:val="p"/>
                                      </m:rPr>
                                      <w:rPr>
                                        <w:rFonts w:ascii="Cambria Math" w:hAnsi="Cambria Math" w:cs="TimesNewRoman"/>
                                        <w:kern w:val="0"/>
                                        <w:sz w:val="23"/>
                                        <w:szCs w:val="23"/>
                                      </w:rPr>
                                      <m:t>k</m:t>
                                    </m:r>
                                  </w:ins>
                                </m:sub>
                              </m:sSub>
                              <w:del w:id="760" w:author="lxf" w:date="2010-05-14T11:13:00Z">
                                <m:r>
                                  <m:rPr>
                                    <m:sty m:val="p"/>
                                  </m:rPr>
                                  <w:rPr>
                                    <w:rFonts w:ascii="Cambria Math" w:hAnsi="Cambria Math" w:cs="TimesNewRoman"/>
                                    <w:kern w:val="0"/>
                                    <w:sz w:val="23"/>
                                    <w:szCs w:val="23"/>
                                  </w:rPr>
                                  <m:t>s</m:t>
                                </m:r>
                              </w:del>
                              <w:del w:id="761" w:author="lxf" w:date="2010-05-12T12:00:00Z">
                                <m:r>
                                  <m:rPr>
                                    <m:sty m:val="p"/>
                                  </m:rPr>
                                  <w:rPr>
                                    <w:rFonts w:ascii="Cambria Math" w:hAnsi="Cambria Math" w:cs="TimesNewRoman"/>
                                    <w:kern w:val="0"/>
                                    <w:sz w:val="23"/>
                                    <w:szCs w:val="23"/>
                                  </w:rPr>
                                  <m:t>n</m:t>
                                </m:r>
                              </w:del>
                            </m:sub>
                            <m:sup>
                              <m:r>
                                <m:rPr>
                                  <m:sty m:val="p"/>
                                </m:rPr>
                                <w:rPr>
                                  <w:rFonts w:ascii="Cambria Math" w:hAnsi="Cambria Math" w:cs="TimesNewRoman"/>
                                  <w:kern w:val="0"/>
                                  <w:sz w:val="23"/>
                                  <w:szCs w:val="23"/>
                                </w:rPr>
                                <m:t>1</m:t>
                              </m:r>
                            </m:sup>
                          </m:sSubSup>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ctrlPr>
                            <w:rPr>
                              <w:rFonts w:ascii="Cambria Math" w:eastAsia="Cambria Math" w:hAnsi="Cambria Math" w:cs="Cambria Math"/>
                              <w:kern w:val="0"/>
                              <w:sz w:val="23"/>
                              <w:szCs w:val="23"/>
                            </w:rPr>
                          </m:ctrlPr>
                        </m:e>
                        <m:e>
                          <m:r>
                            <m:rPr>
                              <m:sty m:val="p"/>
                            </m:rPr>
                            <w:rPr>
                              <w:rFonts w:ascii="Cambria Math" w:eastAsia="Cambria Math" w:hAnsi="Cambria Math" w:cs="Cambria Math"/>
                              <w:kern w:val="0"/>
                              <w:sz w:val="23"/>
                              <w:szCs w:val="23"/>
                            </w:rPr>
                            <m:t>…</m:t>
                          </m:r>
                        </m:e>
                        <m:e>
                          <m:sSubSup>
                            <m:sSubSupPr>
                              <m:ctrlPr>
                                <w:ins w:id="762" w:author="lxf" w:date="2010-05-14T11:16:00Z">
                                  <w:rPr>
                                    <w:rFonts w:ascii="Cambria Math" w:hAnsi="Cambria Math" w:cs="TimesNewRoman"/>
                                    <w:kern w:val="0"/>
                                    <w:sz w:val="23"/>
                                    <w:szCs w:val="23"/>
                                  </w:rPr>
                                </w:ins>
                              </m:ctrlPr>
                            </m:sSubSupPr>
                            <m:e>
                              <w:ins w:id="763" w:author="lxf" w:date="2010-05-14T11:16:00Z">
                                <m:r>
                                  <m:rPr>
                                    <m:sty m:val="p"/>
                                  </m:rPr>
                                  <w:rPr>
                                    <w:rFonts w:ascii="Cambria Math" w:hAnsi="Cambria Math" w:cs="TimesNewRoman"/>
                                    <w:kern w:val="0"/>
                                    <w:sz w:val="23"/>
                                    <w:szCs w:val="23"/>
                                  </w:rPr>
                                  <m:t>ϕ</m:t>
                                </m:r>
                              </w:ins>
                            </m:e>
                            <m:sub>
                              <m:sSub>
                                <m:sSubPr>
                                  <m:ctrlPr>
                                    <w:ins w:id="764" w:author="lxf" w:date="2010-05-14T11:16:00Z">
                                      <w:rPr>
                                        <w:rFonts w:ascii="Cambria Math" w:hAnsi="Cambria Math" w:cs="TimesNewRoman"/>
                                        <w:kern w:val="0"/>
                                        <w:sz w:val="23"/>
                                        <w:szCs w:val="23"/>
                                      </w:rPr>
                                    </w:ins>
                                  </m:ctrlPr>
                                </m:sSubPr>
                                <m:e>
                                  <w:ins w:id="765" w:author="lxf" w:date="2010-05-14T11:16:00Z">
                                    <m:r>
                                      <m:rPr>
                                        <m:sty m:val="p"/>
                                      </m:rPr>
                                      <w:rPr>
                                        <w:rFonts w:ascii="Cambria Math" w:hAnsi="Cambria Math" w:cs="TimesNewRoman"/>
                                        <w:kern w:val="0"/>
                                        <w:sz w:val="23"/>
                                        <w:szCs w:val="23"/>
                                      </w:rPr>
                                      <m:t>s</m:t>
                                    </m:r>
                                  </w:ins>
                                </m:e>
                                <m:sub>
                                  <w:ins w:id="766" w:author="lxf" w:date="2010-05-14T11:16:00Z">
                                    <m:r>
                                      <m:rPr>
                                        <m:sty m:val="p"/>
                                      </m:rPr>
                                      <w:rPr>
                                        <w:rFonts w:ascii="Cambria Math" w:hAnsi="Cambria Math" w:cs="TimesNewRoman"/>
                                        <w:kern w:val="0"/>
                                        <w:sz w:val="23"/>
                                        <w:szCs w:val="23"/>
                                      </w:rPr>
                                      <m:t>k</m:t>
                                    </m:r>
                                  </w:ins>
                                </m:sub>
                              </m:sSub>
                            </m:sub>
                            <m:sup>
                              <w:ins w:id="767" w:author="lxf" w:date="2010-05-14T11:16:00Z">
                                <m:r>
                                  <m:rPr>
                                    <m:sty m:val="p"/>
                                  </m:rPr>
                                  <w:rPr>
                                    <w:rFonts w:ascii="Cambria Math" w:hAnsi="Cambria Math" w:cs="TimesNewRoman"/>
                                    <w:kern w:val="0"/>
                                    <w:sz w:val="23"/>
                                    <w:szCs w:val="23"/>
                                  </w:rPr>
                                  <m:t>m</m:t>
                                </m:r>
                              </w:ins>
                            </m:sup>
                          </m:sSubSup>
                          <m:sSubSup>
                            <m:sSubSupPr>
                              <m:ctrlPr>
                                <w:del w:id="768" w:author="lxf" w:date="2010-05-14T11:16:00Z">
                                  <w:rPr>
                                    <w:rFonts w:ascii="Cambria Math" w:hAnsi="Cambria Math" w:cs="TimesNewRoman"/>
                                    <w:kern w:val="0"/>
                                    <w:sz w:val="23"/>
                                    <w:szCs w:val="23"/>
                                  </w:rPr>
                                </w:del>
                              </m:ctrlPr>
                            </m:sSubSupPr>
                            <m:e>
                              <w:del w:id="769" w:author="lxf" w:date="2010-05-14T11:16:00Z">
                                <m:r>
                                  <m:rPr>
                                    <m:sty m:val="p"/>
                                  </m:rPr>
                                  <w:rPr>
                                    <w:rFonts w:ascii="Cambria Math" w:hAnsi="Cambria Math" w:cs="TimesNewRoman"/>
                                    <w:kern w:val="0"/>
                                    <w:sz w:val="23"/>
                                    <w:szCs w:val="23"/>
                                  </w:rPr>
                                  <m:t>ϕ</m:t>
                                </m:r>
                              </w:del>
                            </m:e>
                            <m:sub>
                              <w:del w:id="770" w:author="lxf" w:date="2010-05-14T11:16:00Z">
                                <m:r>
                                  <m:rPr>
                                    <m:sty m:val="p"/>
                                  </m:rPr>
                                  <w:rPr>
                                    <w:rFonts w:ascii="Cambria Math" w:hAnsi="Cambria Math" w:cs="TimesNewRoman"/>
                                    <w:kern w:val="0"/>
                                    <w:sz w:val="23"/>
                                    <w:szCs w:val="23"/>
                                  </w:rPr>
                                  <m:t>s</m:t>
                                </m:r>
                              </w:del>
                              <w:del w:id="771" w:author="lxf" w:date="2010-05-12T12:00:00Z">
                                <m:r>
                                  <m:rPr>
                                    <m:sty m:val="p"/>
                                  </m:rPr>
                                  <w:rPr>
                                    <w:rFonts w:ascii="Cambria Math" w:hAnsi="Cambria Math" w:cs="TimesNewRoman"/>
                                    <w:kern w:val="0"/>
                                    <w:sz w:val="23"/>
                                    <w:szCs w:val="23"/>
                                  </w:rPr>
                                  <m:t>n</m:t>
                                </m:r>
                              </w:del>
                            </m:sub>
                            <m:sup>
                              <w:del w:id="772" w:author="lxf" w:date="2010-05-14T11:16:00Z">
                                <m:r>
                                  <m:rPr>
                                    <m:sty m:val="p"/>
                                  </m:rPr>
                                  <w:rPr>
                                    <w:rFonts w:ascii="Cambria Math" w:hAnsi="Cambria Math" w:cs="TimesNewRoman"/>
                                    <w:kern w:val="0"/>
                                    <w:sz w:val="23"/>
                                    <w:szCs w:val="23"/>
                                  </w:rPr>
                                  <m:t>m</m:t>
                                </m:r>
                              </w:del>
                            </m:sup>
                          </m:sSubSup>
                        </m:e>
                      </m:mr>
                    </m:m>
                  </m:e>
                </m:d>
              </m:oMath>
            </m:oMathPara>
          </w:p>
        </w:tc>
        <w:tc>
          <w:tcPr>
            <w:tcW w:w="2035" w:type="dxa"/>
            <w:vAlign w:val="center"/>
          </w:tcPr>
          <w:p w:rsidR="004D782E" w:rsidRDefault="00666ED1">
            <w:pPr>
              <w:pStyle w:val="ListParagraph"/>
              <w:autoSpaceDE w:val="0"/>
              <w:autoSpaceDN w:val="0"/>
              <w:adjustRightInd w:val="0"/>
              <w:ind w:firstLineChars="0" w:firstLine="0"/>
              <w:jc w:val="right"/>
              <w:rPr>
                <w:rFonts w:ascii="TimesNewRoman" w:hAnsi="TimesNewRoman" w:cs="TimesNewRoman"/>
                <w:kern w:val="0"/>
                <w:sz w:val="23"/>
                <w:szCs w:val="23"/>
              </w:rPr>
            </w:pPr>
            <w:r>
              <w:rPr>
                <w:rFonts w:ascii="TimesNewRoman" w:hAnsi="TimesNewRoman" w:cs="TimesNewRoman" w:hint="eastAsia"/>
                <w:kern w:val="0"/>
                <w:sz w:val="23"/>
                <w:szCs w:val="23"/>
              </w:rPr>
              <w:t>(</w:t>
            </w:r>
            <w:del w:id="773" w:author="lxf" w:date="2010-05-14T19:49:00Z">
              <w:r w:rsidDel="00450D78">
                <w:rPr>
                  <w:rFonts w:ascii="TimesNewRoman" w:hAnsi="TimesNewRoman" w:cs="TimesNewRoman" w:hint="eastAsia"/>
                  <w:kern w:val="0"/>
                  <w:sz w:val="23"/>
                  <w:szCs w:val="23"/>
                </w:rPr>
                <w:delText>2</w:delText>
              </w:r>
            </w:del>
            <w:ins w:id="774" w:author="lxf" w:date="2010-05-14T19:49:00Z">
              <w:r w:rsidR="00450D78">
                <w:rPr>
                  <w:rFonts w:ascii="TimesNewRoman" w:hAnsi="TimesNewRoman" w:cs="TimesNewRoman" w:hint="eastAsia"/>
                  <w:kern w:val="0"/>
                  <w:sz w:val="23"/>
                  <w:szCs w:val="23"/>
                </w:rPr>
                <w:t>3</w:t>
              </w:r>
            </w:ins>
            <w:r>
              <w:rPr>
                <w:rFonts w:ascii="TimesNewRoman" w:hAnsi="TimesNewRoman" w:cs="TimesNewRoman" w:hint="eastAsia"/>
                <w:kern w:val="0"/>
                <w:sz w:val="23"/>
                <w:szCs w:val="23"/>
              </w:rPr>
              <w:t>)</w:t>
            </w:r>
          </w:p>
        </w:tc>
      </w:tr>
    </w:tbl>
    <w:p w:rsidR="00666ED1" w:rsidDel="00064B03" w:rsidRDefault="00666ED1" w:rsidP="003703D8">
      <w:pPr>
        <w:pStyle w:val="ListParagraph"/>
        <w:autoSpaceDE w:val="0"/>
        <w:autoSpaceDN w:val="0"/>
        <w:adjustRightInd w:val="0"/>
        <w:ind w:firstLineChars="0" w:firstLine="0"/>
        <w:rPr>
          <w:del w:id="775" w:author="lxf" w:date="2010-05-14T11:30:00Z"/>
          <w:rFonts w:ascii="TimesNewRoman" w:hAnsi="TimesNewRoman" w:cs="TimesNewRoman"/>
          <w:kern w:val="0"/>
          <w:sz w:val="23"/>
          <w:szCs w:val="23"/>
        </w:rPr>
      </w:pPr>
    </w:p>
    <w:p w:rsidR="009A177D" w:rsidDel="00064B03" w:rsidRDefault="009A177D" w:rsidP="009A177D">
      <w:pPr>
        <w:pStyle w:val="ListParagraph"/>
        <w:autoSpaceDE w:val="0"/>
        <w:autoSpaceDN w:val="0"/>
        <w:adjustRightInd w:val="0"/>
        <w:ind w:firstLineChars="0" w:firstLine="0"/>
        <w:rPr>
          <w:del w:id="776" w:author="lxf" w:date="2010-05-14T11:30:00Z"/>
          <w:rFonts w:ascii="TimesNewRoman" w:hAnsi="TimesNewRoman" w:cs="TimesNewRoman"/>
          <w:kern w:val="0"/>
          <w:sz w:val="23"/>
          <w:szCs w:val="23"/>
        </w:rPr>
      </w:pPr>
    </w:p>
    <w:p w:rsidR="009A177D" w:rsidRDefault="002A341D" w:rsidP="003703D8">
      <w:pPr>
        <w:pStyle w:val="ListParagraph"/>
        <w:autoSpaceDE w:val="0"/>
        <w:autoSpaceDN w:val="0"/>
        <w:adjustRightInd w:val="0"/>
        <w:ind w:firstLineChars="0" w:firstLine="0"/>
        <w:rPr>
          <w:rFonts w:ascii="TimesNewRoman" w:hAnsi="TimesNewRoman" w:cs="TimesNewRoman"/>
          <w:kern w:val="0"/>
          <w:sz w:val="23"/>
          <w:szCs w:val="23"/>
        </w:rPr>
      </w:pPr>
      <w:proofErr w:type="gramStart"/>
      <w:ins w:id="777" w:author="lxf" w:date="2010-05-14T11:17:00Z">
        <w:r>
          <w:rPr>
            <w:rFonts w:ascii="TimesNewRoman" w:hAnsi="TimesNewRoman" w:cs="TimesNewRoman" w:hint="eastAsia"/>
            <w:kern w:val="0"/>
            <w:sz w:val="23"/>
            <w:szCs w:val="23"/>
          </w:rPr>
          <w:t>w</w:t>
        </w:r>
      </w:ins>
      <w:proofErr w:type="gramEnd"/>
      <w:del w:id="778" w:author="lxf" w:date="2010-05-14T11:17:00Z">
        <w:r w:rsidR="00666ED1" w:rsidDel="002A341D">
          <w:rPr>
            <w:rFonts w:ascii="TimesNewRoman" w:hAnsi="TimesNewRoman" w:cs="TimesNewRoman"/>
            <w:kern w:val="0"/>
            <w:sz w:val="23"/>
            <w:szCs w:val="23"/>
          </w:rPr>
          <w:delText>W</w:delText>
        </w:r>
      </w:del>
      <w:r w:rsidR="00666ED1">
        <w:rPr>
          <w:rFonts w:ascii="TimesNewRoman" w:hAnsi="TimesNewRoman" w:cs="TimesNewRoman" w:hint="eastAsia"/>
          <w:kern w:val="0"/>
          <w:sz w:val="23"/>
          <w:szCs w:val="23"/>
        </w:rPr>
        <w:t xml:space="preserve">here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779" w:author="lxf" w:date="2010-05-12T12:02:00Z">
              <m:r>
                <m:rPr>
                  <m:sty m:val="p"/>
                </m:rPr>
                <w:rPr>
                  <w:rFonts w:ascii="Cambria Math" w:hAnsi="Cambria Math" w:cs="TimesNewRoman"/>
                  <w:kern w:val="0"/>
                  <w:sz w:val="23"/>
                  <w:szCs w:val="23"/>
                </w:rPr>
                <m:t>sm</m:t>
              </m:r>
            </w:del>
            <w:ins w:id="780" w:author="lxf" w:date="2010-05-12T12:02:00Z">
              <m:r>
                <m:rPr>
                  <m:sty m:val="p"/>
                </m:rPr>
                <w:rPr>
                  <w:rFonts w:ascii="Cambria Math" w:hAnsi="Cambria Math" w:cs="TimesNewRoman"/>
                  <w:kern w:val="0"/>
                  <w:sz w:val="23"/>
                  <w:szCs w:val="23"/>
                </w:rPr>
                <m:t>S</m:t>
              </m:r>
            </w:ins>
          </m:sub>
        </m:sSub>
      </m:oMath>
      <w:r w:rsidR="00666ED1" w:rsidRPr="00666ED1">
        <w:rPr>
          <w:rFonts w:ascii="TimesNewRoman" w:hAnsi="TimesNewRoman" w:cs="TimesNewRoman" w:hint="eastAsia"/>
          <w:kern w:val="0"/>
          <w:sz w:val="23"/>
          <w:szCs w:val="23"/>
        </w:rPr>
        <w:t xml:space="preserve"> </w:t>
      </w:r>
      <w:r w:rsidR="00666ED1">
        <w:rPr>
          <w:rFonts w:ascii="TimesNewRoman" w:hAnsi="TimesNewRoman" w:cs="TimesNewRoman" w:hint="eastAsia"/>
          <w:kern w:val="0"/>
          <w:sz w:val="23"/>
          <w:szCs w:val="23"/>
        </w:rPr>
        <w:t xml:space="preserve">is the truncated mode shape matrix which only contains the rows in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781" w:author="lxf" w:date="2010-05-12T12:02:00Z">
              <m:r>
                <m:rPr>
                  <m:sty m:val="p"/>
                </m:rPr>
                <w:rPr>
                  <w:rFonts w:ascii="Cambria Math" w:hAnsi="Cambria Math" w:cs="TimesNewRoman"/>
                  <w:kern w:val="0"/>
                  <w:sz w:val="23"/>
                  <w:szCs w:val="23"/>
                </w:rPr>
                <m:t>nm</m:t>
              </m:r>
            </w:del>
            <w:ins w:id="782" w:author="lxf" w:date="2010-05-12T12:02:00Z">
              <m:r>
                <m:rPr>
                  <m:sty m:val="p"/>
                </m:rPr>
                <w:rPr>
                  <w:rFonts w:ascii="Cambria Math" w:hAnsi="Cambria Math" w:cs="TimesNewRoman"/>
                  <w:kern w:val="0"/>
                  <w:sz w:val="23"/>
                  <w:szCs w:val="23"/>
                </w:rPr>
                <m:t>full</m:t>
              </m:r>
            </w:ins>
          </m:sub>
        </m:sSub>
      </m:oMath>
      <w:r w:rsidR="00666ED1">
        <w:rPr>
          <w:rFonts w:ascii="TimesNewRoman" w:hAnsi="TimesNewRoman" w:cs="TimesNewRoman" w:hint="eastAsia"/>
          <w:kern w:val="0"/>
          <w:sz w:val="23"/>
          <w:szCs w:val="23"/>
        </w:rPr>
        <w:t xml:space="preserve"> </w:t>
      </w:r>
      <w:r w:rsidR="00666ED1">
        <w:rPr>
          <w:rFonts w:ascii="TimesNewRoman" w:hAnsi="TimesNewRoman" w:cs="TimesNewRoman"/>
          <w:kern w:val="0"/>
          <w:sz w:val="23"/>
          <w:szCs w:val="23"/>
        </w:rPr>
        <w:t>corresponding</w:t>
      </w:r>
      <w:r w:rsidR="00666ED1">
        <w:rPr>
          <w:rFonts w:ascii="TimesNewRoman" w:hAnsi="TimesNewRoman" w:cs="TimesNewRoman" w:hint="eastAsia"/>
          <w:kern w:val="0"/>
          <w:sz w:val="23"/>
          <w:szCs w:val="23"/>
        </w:rPr>
        <w:t xml:space="preserve"> to the sensor set S.</w:t>
      </w:r>
      <w:r w:rsidR="00A0670D">
        <w:rPr>
          <w:rFonts w:ascii="TimesNewRoman" w:hAnsi="TimesNewRoman" w:cs="TimesNewRoman" w:hint="eastAsia"/>
          <w:kern w:val="0"/>
          <w:sz w:val="23"/>
          <w:szCs w:val="23"/>
        </w:rPr>
        <w:t xml:space="preserve"> </w:t>
      </w:r>
      <m:oMath>
        <m:sSubSup>
          <m:sSubSupPr>
            <m:ctrlPr>
              <w:ins w:id="783" w:author="lxf" w:date="2010-05-14T11:19:00Z">
                <w:rPr>
                  <w:rFonts w:ascii="Cambria Math" w:hAnsi="Cambria Math" w:cs="TimesNewRoman"/>
                  <w:kern w:val="0"/>
                  <w:sz w:val="23"/>
                  <w:szCs w:val="23"/>
                </w:rPr>
              </w:ins>
            </m:ctrlPr>
          </m:sSubSupPr>
          <m:e>
            <w:ins w:id="784" w:author="lxf" w:date="2010-05-14T11:19:00Z">
              <m:r>
                <m:rPr>
                  <m:sty m:val="p"/>
                </m:rPr>
                <w:rPr>
                  <w:rFonts w:ascii="Cambria Math" w:hAnsi="Cambria Math" w:cs="TimesNewRoman"/>
                  <w:kern w:val="0"/>
                  <w:sz w:val="23"/>
                  <w:szCs w:val="23"/>
                </w:rPr>
                <m:t>ϕ</m:t>
              </m:r>
            </w:ins>
          </m:e>
          <m:sub>
            <m:sSub>
              <m:sSubPr>
                <m:ctrlPr>
                  <w:ins w:id="785" w:author="lxf" w:date="2010-05-14T11:19:00Z">
                    <w:rPr>
                      <w:rFonts w:ascii="Cambria Math" w:hAnsi="Cambria Math" w:cs="TimesNewRoman"/>
                      <w:kern w:val="0"/>
                      <w:sz w:val="23"/>
                      <w:szCs w:val="23"/>
                    </w:rPr>
                  </w:ins>
                </m:ctrlPr>
              </m:sSubPr>
              <m:e>
                <w:ins w:id="786" w:author="lxf" w:date="2010-05-14T11:19:00Z">
                  <m:r>
                    <m:rPr>
                      <m:sty m:val="p"/>
                    </m:rPr>
                    <w:rPr>
                      <w:rFonts w:ascii="Cambria Math" w:hAnsi="Cambria Math" w:cs="TimesNewRoman"/>
                      <w:kern w:val="0"/>
                      <w:sz w:val="23"/>
                      <w:szCs w:val="23"/>
                    </w:rPr>
                    <m:t>s</m:t>
                  </m:r>
                </w:ins>
              </m:e>
              <m:sub>
                <w:ins w:id="787" w:author="lxf" w:date="2010-05-14T11:20:00Z">
                  <m:r>
                    <m:rPr>
                      <m:sty m:val="p"/>
                    </m:rPr>
                    <w:rPr>
                      <w:rFonts w:ascii="Cambria Math" w:hAnsi="Cambria Math" w:cs="TimesNewRoman"/>
                      <w:kern w:val="0"/>
                      <w:sz w:val="23"/>
                      <w:szCs w:val="23"/>
                    </w:rPr>
                    <m:t>i</m:t>
                  </m:r>
                </w:ins>
              </m:sub>
            </m:sSub>
          </m:sub>
          <m:sup>
            <w:ins w:id="788" w:author="lxf" w:date="2010-05-14T11:19:00Z">
              <m:r>
                <m:rPr>
                  <m:sty m:val="p"/>
                </m:rPr>
                <w:rPr>
                  <w:rFonts w:ascii="Cambria Math" w:hAnsi="Cambria Math" w:cs="TimesNewRoman"/>
                  <w:kern w:val="0"/>
                  <w:sz w:val="23"/>
                  <w:szCs w:val="23"/>
                </w:rPr>
                <m:t>j</m:t>
              </m:r>
            </w:ins>
          </m:sup>
        </m:sSubSup>
      </m:oMath>
      <w:ins w:id="789" w:author="lxf" w:date="2010-05-14T11:20:00Z">
        <w:r>
          <w:rPr>
            <w:rFonts w:ascii="TimesNewRoman" w:hAnsi="TimesNewRoman" w:cs="TimesNewRoman" w:hint="eastAsia"/>
            <w:kern w:val="0"/>
            <w:sz w:val="23"/>
            <w:szCs w:val="23"/>
          </w:rPr>
          <w:t>(i=1,..</w:t>
        </w:r>
        <w:proofErr w:type="gramStart"/>
        <w:r>
          <w:rPr>
            <w:rFonts w:ascii="TimesNewRoman" w:hAnsi="TimesNewRoman" w:cs="TimesNewRoman" w:hint="eastAsia"/>
            <w:kern w:val="0"/>
            <w:sz w:val="23"/>
            <w:szCs w:val="23"/>
          </w:rPr>
          <w:t>k</w:t>
        </w:r>
        <w:proofErr w:type="gramEnd"/>
        <w:r>
          <w:rPr>
            <w:rFonts w:ascii="TimesNewRoman" w:hAnsi="TimesNewRoman" w:cs="TimesNewRoman" w:hint="eastAsia"/>
            <w:kern w:val="0"/>
            <w:sz w:val="23"/>
            <w:szCs w:val="23"/>
          </w:rPr>
          <w:t>, j =1,..m)</w:t>
        </w:r>
        <w:r w:rsidRPr="002A341D">
          <w:rPr>
            <w:rFonts w:ascii="TimesNewRoman" w:hAnsi="TimesNewRoman" w:cs="TimesNewRoman" w:hint="eastAsia"/>
            <w:kern w:val="0"/>
            <w:sz w:val="23"/>
            <w:szCs w:val="23"/>
          </w:rPr>
          <w:t xml:space="preserve"> </w:t>
        </w:r>
        <w:proofErr w:type="gramStart"/>
        <w:r>
          <w:rPr>
            <w:rFonts w:ascii="TimesNewRoman" w:hAnsi="TimesNewRoman" w:cs="TimesNewRoman" w:hint="eastAsia"/>
            <w:kern w:val="0"/>
            <w:sz w:val="23"/>
            <w:szCs w:val="23"/>
          </w:rPr>
          <w:t>is</w:t>
        </w:r>
        <w:proofErr w:type="gramEnd"/>
        <w:r>
          <w:rPr>
            <w:rFonts w:ascii="TimesNewRoman" w:hAnsi="TimesNewRoman" w:cs="TimesNewRoman" w:hint="eastAsia"/>
            <w:kern w:val="0"/>
            <w:sz w:val="23"/>
            <w:szCs w:val="23"/>
          </w:rPr>
          <w:t xml:space="preserve"> the </w:t>
        </w:r>
      </w:ins>
      <w:ins w:id="790" w:author="lxf" w:date="2010-05-14T11:30:00Z">
        <w:r w:rsidR="00064B03">
          <w:rPr>
            <w:rFonts w:ascii="TimesNewRoman" w:hAnsi="TimesNewRoman" w:cs="TimesNewRoman" w:hint="eastAsia"/>
            <w:kern w:val="0"/>
            <w:sz w:val="23"/>
            <w:szCs w:val="23"/>
          </w:rPr>
          <w:t xml:space="preserve">mode shape </w:t>
        </w:r>
      </w:ins>
      <w:ins w:id="791" w:author="lxf" w:date="2010-05-14T11:20:00Z">
        <w:r>
          <w:rPr>
            <w:rFonts w:ascii="TimesNewRoman" w:hAnsi="TimesNewRoman" w:cs="TimesNewRoman" w:hint="eastAsia"/>
            <w:kern w:val="0"/>
            <w:sz w:val="23"/>
            <w:szCs w:val="23"/>
          </w:rPr>
          <w:t xml:space="preserve">value of the </w:t>
        </w:r>
        <w:proofErr w:type="spellStart"/>
        <w:r>
          <w:rPr>
            <w:rFonts w:ascii="TimesNewRoman" w:hAnsi="TimesNewRoman" w:cs="TimesNewRoman" w:hint="eastAsia"/>
            <w:kern w:val="0"/>
            <w:sz w:val="23"/>
            <w:szCs w:val="23"/>
          </w:rPr>
          <w:t>j</w:t>
        </w:r>
        <w:r w:rsidRPr="00435B5F">
          <w:rPr>
            <w:rFonts w:ascii="TimesNewRoman" w:hAnsi="TimesNewRoman" w:cs="TimesNewRoman" w:hint="eastAsia"/>
            <w:kern w:val="0"/>
            <w:sz w:val="23"/>
            <w:szCs w:val="23"/>
            <w:vertAlign w:val="superscript"/>
          </w:rPr>
          <w:t>th</w:t>
        </w:r>
        <w:proofErr w:type="spellEnd"/>
        <w:r>
          <w:rPr>
            <w:rFonts w:ascii="TimesNewRoman" w:hAnsi="TimesNewRoman" w:cs="TimesNewRoman" w:hint="eastAsia"/>
            <w:kern w:val="0"/>
            <w:sz w:val="23"/>
            <w:szCs w:val="23"/>
          </w:rPr>
          <w:t xml:space="preserve"> mode </w:t>
        </w:r>
        <w:r>
          <w:rPr>
            <w:rFonts w:ascii="TimesNewRoman" w:hAnsi="TimesNewRoman" w:cs="TimesNewRoman"/>
            <w:kern w:val="0"/>
            <w:sz w:val="23"/>
            <w:szCs w:val="23"/>
          </w:rPr>
          <w:t xml:space="preserve">at </w:t>
        </w:r>
        <w:r>
          <w:rPr>
            <w:rFonts w:ascii="TimesNewRoman" w:hAnsi="TimesNewRoman" w:cs="TimesNewRoman" w:hint="eastAsia"/>
            <w:kern w:val="0"/>
            <w:sz w:val="23"/>
            <w:szCs w:val="23"/>
          </w:rPr>
          <w:t xml:space="preserve">sensor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s</m:t>
              </m:r>
            </m:e>
            <m:sub>
              <m:r>
                <m:rPr>
                  <m:sty m:val="p"/>
                </m:rPr>
                <w:rPr>
                  <w:rFonts w:ascii="Cambria Math" w:hAnsi="Cambria Math" w:cs="TimesNewRoman"/>
                  <w:kern w:val="0"/>
                  <w:sz w:val="23"/>
                  <w:szCs w:val="23"/>
                </w:rPr>
                <m:t>i</m:t>
              </m:r>
            </m:sub>
          </m:sSub>
        </m:oMath>
        <w:r>
          <w:rPr>
            <w:rFonts w:ascii="TimesNewRoman" w:hAnsi="TimesNewRoman" w:cs="TimesNewRoman" w:hint="eastAsia"/>
            <w:kern w:val="0"/>
            <w:sz w:val="23"/>
            <w:szCs w:val="23"/>
          </w:rPr>
          <w:t>.</w:t>
        </w:r>
      </w:ins>
    </w:p>
    <w:p w:rsidR="00666ED1" w:rsidRDefault="00666ED1" w:rsidP="003703D8">
      <w:pPr>
        <w:pStyle w:val="ListParagraph"/>
        <w:autoSpaceDE w:val="0"/>
        <w:autoSpaceDN w:val="0"/>
        <w:adjustRightInd w:val="0"/>
        <w:ind w:firstLineChars="0" w:firstLine="0"/>
        <w:rPr>
          <w:rFonts w:ascii="TimesNewRoman" w:hAnsi="TimesNewRoman" w:cs="TimesNewRoman"/>
          <w:kern w:val="0"/>
          <w:sz w:val="23"/>
          <w:szCs w:val="23"/>
        </w:rPr>
      </w:pPr>
    </w:p>
    <w:p w:rsidR="00103EC3" w:rsidRDefault="00666ED1" w:rsidP="00DF37C7">
      <w:pPr>
        <w:pStyle w:val="ListParagraph"/>
        <w:autoSpaceDE w:val="0"/>
        <w:autoSpaceDN w:val="0"/>
        <w:adjustRightInd w:val="0"/>
        <w:ind w:firstLineChars="0" w:firstLine="0"/>
        <w:rPr>
          <w:ins w:id="792" w:author="lxf" w:date="2010-05-14T12:56:00Z"/>
          <w:rFonts w:ascii="TimesNewRoman" w:hAnsi="TimesNewRoman" w:cs="TimesNewRoman"/>
          <w:kern w:val="0"/>
          <w:sz w:val="23"/>
          <w:szCs w:val="23"/>
        </w:rPr>
      </w:pPr>
      <w:r>
        <w:rPr>
          <w:rFonts w:ascii="TimesNewRoman" w:hAnsi="TimesNewRoman" w:cs="TimesNewRoman" w:hint="eastAsia"/>
          <w:kern w:val="0"/>
          <w:sz w:val="23"/>
          <w:szCs w:val="23"/>
        </w:rPr>
        <w:t xml:space="preserve">The </w:t>
      </w:r>
      <w:r>
        <w:rPr>
          <w:rFonts w:ascii="TimesNewRoman" w:hAnsi="TimesNewRoman" w:cs="TimesNewRoman"/>
          <w:kern w:val="0"/>
          <w:sz w:val="23"/>
          <w:szCs w:val="23"/>
        </w:rPr>
        <w:t xml:space="preserve">singular value decomposition of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w:del w:id="793" w:author="lxf" w:date="2010-05-12T12:02:00Z">
              <m:r>
                <m:rPr>
                  <m:sty m:val="p"/>
                </m:rPr>
                <w:rPr>
                  <w:rFonts w:ascii="Cambria Math" w:hAnsi="Cambria Math" w:cs="TimesNewRoman"/>
                  <w:kern w:val="0"/>
                  <w:sz w:val="23"/>
                  <w:szCs w:val="23"/>
                </w:rPr>
                <m:t>sm</m:t>
              </m:r>
            </w:del>
            <w:ins w:id="794" w:author="lxf" w:date="2010-05-12T12:02:00Z">
              <m:r>
                <m:rPr>
                  <m:sty m:val="p"/>
                </m:rPr>
                <w:rPr>
                  <w:rFonts w:ascii="Cambria Math" w:hAnsi="Cambria Math" w:cs="TimesNewRoman"/>
                  <w:kern w:val="0"/>
                  <w:sz w:val="23"/>
                  <w:szCs w:val="23"/>
                </w:rPr>
                <m:t>S</m:t>
              </m:r>
            </w:ins>
          </m:sub>
        </m:sSub>
      </m:oMath>
      <w:r>
        <w:rPr>
          <w:rFonts w:ascii="TimesNewRoman" w:hAnsi="TimesNewRoman" w:cs="TimesNewRoman" w:hint="eastAsia"/>
          <w:kern w:val="0"/>
          <w:sz w:val="23"/>
          <w:szCs w:val="23"/>
        </w:rPr>
        <w:t xml:space="preserve"> generated a number of m singular </w:t>
      </w:r>
      <w:r>
        <w:rPr>
          <w:rFonts w:ascii="TimesNewRoman" w:hAnsi="TimesNewRoman" w:cs="TimesNewRoman"/>
          <w:kern w:val="0"/>
          <w:sz w:val="23"/>
          <w:szCs w:val="23"/>
        </w:rPr>
        <w:t>values</w:t>
      </w:r>
      <w:del w:id="795" w:author="lxf" w:date="2010-05-14T11:30:00Z">
        <w:r w:rsidDel="00064B03">
          <w:rPr>
            <w:rFonts w:ascii="TimesNewRoman" w:hAnsi="TimesNewRoman" w:cs="TimesNewRoman" w:hint="eastAsia"/>
            <w:kern w:val="0"/>
            <w:sz w:val="23"/>
            <w:szCs w:val="23"/>
          </w:rPr>
          <w:delText xml:space="preserve"> (</w:delText>
        </w:r>
      </w:del>
      <w:ins w:id="796" w:author="lxf" w:date="2010-05-14T11:30:00Z">
        <w:r w:rsidR="00064B03">
          <w:rPr>
            <w:rFonts w:ascii="TimesNewRoman" w:hAnsi="TimesNewRoman" w:cs="TimesNewRoman" w:hint="eastAsia"/>
            <w:kern w:val="0"/>
            <w:sz w:val="23"/>
            <w:szCs w:val="23"/>
          </w:rPr>
          <w:t xml:space="preserve">. </w:t>
        </w:r>
      </w:ins>
      <w:del w:id="797" w:author="lxf" w:date="2010-05-14T11:31:00Z">
        <w:r w:rsidDel="00064B03">
          <w:rPr>
            <w:rFonts w:ascii="TimesNewRoman" w:hAnsi="TimesNewRoman" w:cs="TimesNewRoman" w:hint="eastAsia"/>
            <w:kern w:val="0"/>
            <w:sz w:val="23"/>
            <w:szCs w:val="23"/>
          </w:rPr>
          <w:delText xml:space="preserve">assume that the </w:delText>
        </w:r>
      </w:del>
      <w:del w:id="798" w:author="lxf" w:date="2010-05-14T11:32:00Z">
        <w:r w:rsidDel="00064B03">
          <w:rPr>
            <w:rFonts w:ascii="TimesNewRoman" w:hAnsi="TimesNewRoman" w:cs="TimesNewRoman" w:hint="eastAsia"/>
            <w:kern w:val="0"/>
            <w:sz w:val="23"/>
            <w:szCs w:val="23"/>
          </w:rPr>
          <w:delText xml:space="preserve">number of sensor nodes in S </w:delText>
        </w:r>
      </w:del>
      <w:del w:id="799" w:author="lxf" w:date="2010-05-14T11:31:00Z">
        <w:r w:rsidDel="00064B03">
          <w:rPr>
            <w:rFonts w:ascii="TimesNewRoman" w:hAnsi="TimesNewRoman" w:cs="TimesNewRoman" w:hint="eastAsia"/>
            <w:kern w:val="0"/>
            <w:sz w:val="23"/>
            <w:szCs w:val="23"/>
          </w:rPr>
          <w:delText xml:space="preserve">is </w:delText>
        </w:r>
      </w:del>
      <w:del w:id="800" w:author="lxf" w:date="2010-05-14T11:32:00Z">
        <w:r w:rsidDel="00064B03">
          <w:rPr>
            <w:rFonts w:ascii="TimesNewRoman" w:hAnsi="TimesNewRoman" w:cs="TimesNewRoman" w:hint="eastAsia"/>
            <w:kern w:val="0"/>
            <w:sz w:val="23"/>
            <w:szCs w:val="23"/>
          </w:rPr>
          <w:delText>always larger than the mode number m</w:delText>
        </w:r>
      </w:del>
      <w:del w:id="801" w:author="lxf" w:date="2010-05-14T11:31:00Z">
        <w:r w:rsidDel="00064B03">
          <w:rPr>
            <w:rFonts w:ascii="TimesNewRoman" w:hAnsi="TimesNewRoman" w:cs="TimesNewRoman" w:hint="eastAsia"/>
            <w:kern w:val="0"/>
            <w:sz w:val="23"/>
            <w:szCs w:val="23"/>
          </w:rPr>
          <w:delText>)</w:delText>
        </w:r>
      </w:del>
      <w:del w:id="802" w:author="lxf" w:date="2010-05-14T11:32:00Z">
        <w:r w:rsidDel="00064B03">
          <w:rPr>
            <w:rFonts w:ascii="TimesNewRoman" w:hAnsi="TimesNewRoman" w:cs="TimesNewRoman" w:hint="eastAsia"/>
            <w:kern w:val="0"/>
            <w:sz w:val="23"/>
            <w:szCs w:val="23"/>
          </w:rPr>
          <w:delText xml:space="preserve">. </w:delText>
        </w:r>
      </w:del>
      <w:r w:rsidR="003703D8">
        <w:rPr>
          <w:rFonts w:ascii="TimesNewRoman" w:hAnsi="TimesNewRoman" w:cs="TimesNewRoman" w:hint="eastAsia"/>
          <w:kern w:val="0"/>
          <w:sz w:val="23"/>
          <w:szCs w:val="23"/>
        </w:rPr>
        <w:t>The ratio of the largest to the smallest singular value</w:t>
      </w:r>
      <w:ins w:id="803" w:author="lxf" w:date="2010-05-12T12:07:00Z">
        <w:r w:rsidR="00633FBF">
          <w:rPr>
            <w:rFonts w:ascii="TimesNewRoman" w:hAnsi="TimesNewRoman" w:cs="TimesNewRoman" w:hint="eastAsia"/>
            <w:kern w:val="0"/>
            <w:sz w:val="23"/>
            <w:szCs w:val="23"/>
          </w:rPr>
          <w:t>, which is</w:t>
        </w:r>
        <w:r w:rsidR="00633FBF" w:rsidRPr="00633FBF">
          <w:rPr>
            <w:rFonts w:ascii="TimesNewRoman" w:hAnsi="TimesNewRoman" w:cs="TimesNewRoman"/>
            <w:kern w:val="0"/>
            <w:sz w:val="23"/>
            <w:szCs w:val="23"/>
          </w:rPr>
          <w:t xml:space="preserve"> </w:t>
        </w:r>
        <w:r w:rsidR="00633FBF">
          <w:rPr>
            <w:rFonts w:ascii="TimesNewRoman" w:hAnsi="TimesNewRoman" w:cs="TimesNewRoman" w:hint="eastAsia"/>
            <w:kern w:val="0"/>
            <w:sz w:val="23"/>
            <w:szCs w:val="23"/>
          </w:rPr>
          <w:t>also t</w:t>
        </w:r>
        <w:r w:rsidR="00633FBF" w:rsidRPr="00DF37C7">
          <w:rPr>
            <w:rFonts w:ascii="TimesNewRoman" w:hAnsi="TimesNewRoman" w:cs="TimesNewRoman"/>
            <w:kern w:val="0"/>
            <w:sz w:val="23"/>
            <w:szCs w:val="23"/>
          </w:rPr>
          <w:t xml:space="preserve">he condition number </w:t>
        </w:r>
        <w:proofErr w:type="gramStart"/>
        <w:r w:rsidR="00633FBF" w:rsidRPr="00DF37C7">
          <w:rPr>
            <w:rFonts w:ascii="TimesNewRoman" w:hAnsi="TimesNewRoman" w:cs="TimesNewRoman"/>
            <w:kern w:val="0"/>
            <w:sz w:val="23"/>
            <w:szCs w:val="23"/>
          </w:rPr>
          <w:t xml:space="preserve">of </w:t>
        </w:r>
      </w:ins>
      <m:oMath>
        <w:proofErr w:type="gramEnd"/>
        <m:sSub>
          <m:sSubPr>
            <m:ctrlPr>
              <w:ins w:id="804" w:author="lxf" w:date="2010-05-12T12:09:00Z">
                <w:rPr>
                  <w:rFonts w:ascii="Cambria Math" w:hAnsi="Cambria Math" w:cs="TimesNewRoman"/>
                  <w:kern w:val="0"/>
                  <w:sz w:val="23"/>
                  <w:szCs w:val="23"/>
                </w:rPr>
              </w:ins>
            </m:ctrlPr>
          </m:sSubPr>
          <m:e>
            <w:ins w:id="805" w:author="lxf" w:date="2010-05-12T12:09:00Z">
              <m:r>
                <m:rPr>
                  <m:sty m:val="p"/>
                </m:rPr>
                <w:rPr>
                  <w:rFonts w:ascii="Cambria Math" w:hAnsi="Cambria Math" w:cs="TimesNewRoman"/>
                  <w:kern w:val="0"/>
                  <w:sz w:val="23"/>
                  <w:szCs w:val="23"/>
                </w:rPr>
                <m:t>Φ</m:t>
              </m:r>
            </w:ins>
          </m:e>
          <m:sub>
            <w:ins w:id="806" w:author="lxf" w:date="2010-05-12T12:09:00Z">
              <m:r>
                <m:rPr>
                  <m:sty m:val="p"/>
                </m:rPr>
                <w:rPr>
                  <w:rFonts w:ascii="Cambria Math" w:hAnsi="Cambria Math" w:cs="TimesNewRoman"/>
                  <w:kern w:val="0"/>
                  <w:sz w:val="23"/>
                  <w:szCs w:val="23"/>
                </w:rPr>
                <m:t>S</m:t>
              </m:r>
            </w:ins>
          </m:sub>
        </m:sSub>
      </m:oMath>
      <w:del w:id="807" w:author="lxf" w:date="2010-05-12T12:07:00Z">
        <w:r w:rsidR="003703D8" w:rsidDel="00633FBF">
          <w:rPr>
            <w:rFonts w:ascii="TimesNewRoman" w:hAnsi="TimesNewRoman" w:cs="TimesNewRoman" w:hint="eastAsia"/>
            <w:kern w:val="0"/>
            <w:sz w:val="23"/>
            <w:szCs w:val="23"/>
          </w:rPr>
          <w:delText xml:space="preserve"> </w:delText>
        </w:r>
      </w:del>
      <w:ins w:id="808" w:author="lxf" w:date="2010-05-12T12:07:00Z">
        <w:r w:rsidR="00633FBF">
          <w:rPr>
            <w:rFonts w:ascii="TimesNewRoman" w:hAnsi="TimesNewRoman" w:cs="TimesNewRoman" w:hint="eastAsia"/>
            <w:kern w:val="0"/>
            <w:sz w:val="23"/>
            <w:szCs w:val="23"/>
          </w:rPr>
          <w:t xml:space="preserve">, </w:t>
        </w:r>
      </w:ins>
      <w:r w:rsidR="003703D8">
        <w:rPr>
          <w:rFonts w:ascii="TimesNewRoman" w:hAnsi="TimesNewRoman" w:cs="TimesNewRoman" w:hint="eastAsia"/>
          <w:kern w:val="0"/>
          <w:sz w:val="23"/>
          <w:szCs w:val="23"/>
        </w:rPr>
        <w:t xml:space="preserve">is used to evaluate the </w:t>
      </w:r>
      <w:r>
        <w:rPr>
          <w:rFonts w:ascii="TimesNewRoman" w:hAnsi="TimesNewRoman" w:cs="TimesNewRoman" w:hint="eastAsia"/>
          <w:kern w:val="0"/>
          <w:sz w:val="23"/>
          <w:szCs w:val="23"/>
        </w:rPr>
        <w:t xml:space="preserve">identification </w:t>
      </w:r>
      <w:r w:rsidR="003703D8">
        <w:rPr>
          <w:rFonts w:ascii="TimesNewRoman" w:hAnsi="TimesNewRoman" w:cs="TimesNewRoman" w:hint="eastAsia"/>
          <w:kern w:val="0"/>
          <w:sz w:val="23"/>
          <w:szCs w:val="23"/>
        </w:rPr>
        <w:t>accuracy</w:t>
      </w:r>
      <w:r>
        <w:rPr>
          <w:rFonts w:ascii="TimesNewRoman" w:hAnsi="TimesNewRoman" w:cs="TimesNewRoman" w:hint="eastAsia"/>
          <w:kern w:val="0"/>
          <w:sz w:val="23"/>
          <w:szCs w:val="23"/>
        </w:rPr>
        <w:t xml:space="preserve"> using sensor set S</w:t>
      </w:r>
      <w:r w:rsidR="003703D8">
        <w:rPr>
          <w:rFonts w:ascii="TimesNewRoman" w:hAnsi="TimesNewRoman" w:cs="TimesNewRoman" w:hint="eastAsia"/>
          <w:kern w:val="0"/>
          <w:sz w:val="23"/>
          <w:szCs w:val="23"/>
        </w:rPr>
        <w:t xml:space="preserve">. </w:t>
      </w:r>
      <w:r w:rsidR="00A0670D">
        <w:rPr>
          <w:rFonts w:ascii="TimesNewRoman" w:hAnsi="TimesNewRoman" w:cs="TimesNewRoman" w:hint="eastAsia"/>
          <w:kern w:val="0"/>
          <w:sz w:val="23"/>
          <w:szCs w:val="23"/>
        </w:rPr>
        <w:t xml:space="preserve">Given the structure and </w:t>
      </w:r>
      <w:r w:rsidR="00A0670D">
        <w:rPr>
          <w:rFonts w:ascii="TimesNewRoman" w:hAnsi="TimesNewRoman" w:cs="TimesNewRoman"/>
          <w:kern w:val="0"/>
          <w:sz w:val="23"/>
          <w:szCs w:val="23"/>
        </w:rPr>
        <w:t>measurement</w:t>
      </w:r>
      <w:r w:rsidR="00A0670D">
        <w:rPr>
          <w:rFonts w:ascii="TimesNewRoman" w:hAnsi="TimesNewRoman" w:cs="TimesNewRoman" w:hint="eastAsia"/>
          <w:kern w:val="0"/>
          <w:sz w:val="23"/>
          <w:szCs w:val="23"/>
        </w:rPr>
        <w:t xml:space="preserve"> noise level, t</w:t>
      </w:r>
      <w:r w:rsidR="003703D8" w:rsidRPr="00100D4A">
        <w:rPr>
          <w:rFonts w:ascii="TimesNewRoman" w:hAnsi="TimesNewRoman" w:cs="TimesNewRoman"/>
          <w:kern w:val="0"/>
          <w:sz w:val="23"/>
          <w:szCs w:val="23"/>
        </w:rPr>
        <w:t xml:space="preserve">he larger the </w:t>
      </w:r>
      <w:del w:id="809" w:author="lxf" w:date="2010-05-12T12:11:00Z">
        <w:r w:rsidR="003703D8" w:rsidRPr="00100D4A" w:rsidDel="00470A32">
          <w:rPr>
            <w:rFonts w:ascii="TimesNewRoman" w:hAnsi="TimesNewRoman" w:cs="TimesNewRoman"/>
            <w:kern w:val="0"/>
            <w:sz w:val="23"/>
            <w:szCs w:val="23"/>
          </w:rPr>
          <w:delText>SVD ratio</w:delText>
        </w:r>
      </w:del>
      <w:ins w:id="810" w:author="lxf" w:date="2010-05-12T12:11:00Z">
        <w:r w:rsidR="00470A32">
          <w:rPr>
            <w:rFonts w:ascii="TimesNewRoman" w:hAnsi="TimesNewRoman" w:cs="TimesNewRoman" w:hint="eastAsia"/>
            <w:kern w:val="0"/>
            <w:sz w:val="23"/>
            <w:szCs w:val="23"/>
          </w:rPr>
          <w:t>condition number</w:t>
        </w:r>
      </w:ins>
      <w:del w:id="811" w:author="lxf" w:date="2010-05-12T12:13:00Z">
        <w:r w:rsidR="003703D8" w:rsidRPr="00100D4A" w:rsidDel="00F87910">
          <w:rPr>
            <w:rFonts w:ascii="TimesNewRoman" w:hAnsi="TimesNewRoman" w:cs="TimesNewRoman"/>
            <w:kern w:val="0"/>
            <w:sz w:val="23"/>
            <w:szCs w:val="23"/>
          </w:rPr>
          <w:delText>,</w:delText>
        </w:r>
      </w:del>
      <w:ins w:id="812" w:author="lxf" w:date="2010-05-12T12:13:00Z">
        <w:r w:rsidR="00F87910">
          <w:rPr>
            <w:rFonts w:ascii="TimesNewRoman" w:hAnsi="TimesNewRoman" w:cs="TimesNewRoman" w:hint="eastAsia"/>
            <w:kern w:val="0"/>
            <w:sz w:val="23"/>
            <w:szCs w:val="23"/>
          </w:rPr>
          <w:t>,</w:t>
        </w:r>
      </w:ins>
      <w:r w:rsidR="003703D8" w:rsidRPr="00100D4A">
        <w:rPr>
          <w:rFonts w:ascii="TimesNewRoman" w:hAnsi="TimesNewRoman" w:cs="TimesNewRoman"/>
          <w:kern w:val="0"/>
          <w:sz w:val="23"/>
          <w:szCs w:val="23"/>
        </w:rPr>
        <w:t xml:space="preserve"> the less accurate of the identified modal parameters will be, and more difficult damage will be detected. </w:t>
      </w:r>
      <w:r w:rsidR="003703D8">
        <w:rPr>
          <w:rFonts w:ascii="TimesNewRoman" w:hAnsi="TimesNewRoman" w:cs="TimesNewRoman" w:hint="eastAsia"/>
          <w:kern w:val="0"/>
          <w:sz w:val="23"/>
          <w:szCs w:val="23"/>
        </w:rPr>
        <w:t xml:space="preserve">In this paper, this criterion is adopted </w:t>
      </w:r>
      <w:ins w:id="813" w:author="lxf" w:date="2010-05-14T11:25:00Z">
        <w:r w:rsidR="00064B03">
          <w:rPr>
            <w:rFonts w:ascii="TimesNewRoman" w:hAnsi="TimesNewRoman" w:cs="TimesNewRoman" w:hint="eastAsia"/>
            <w:kern w:val="0"/>
            <w:sz w:val="23"/>
            <w:szCs w:val="23"/>
          </w:rPr>
          <w:t xml:space="preserve">and </w:t>
        </w:r>
      </w:ins>
      <w:r w:rsidR="003703D8" w:rsidRPr="00100D4A">
        <w:rPr>
          <w:rFonts w:ascii="TimesNewRoman" w:hAnsi="TimesNewRoman" w:cs="TimesNewRoman"/>
          <w:kern w:val="0"/>
          <w:sz w:val="23"/>
          <w:szCs w:val="23"/>
        </w:rPr>
        <w:t xml:space="preserve">an upper bound for the </w:t>
      </w:r>
      <w:del w:id="814" w:author="lxf" w:date="2010-05-12T12:13:00Z">
        <w:r w:rsidR="003703D8" w:rsidRPr="00100D4A" w:rsidDel="00F87910">
          <w:rPr>
            <w:rFonts w:ascii="TimesNewRoman" w:hAnsi="TimesNewRoman" w:cs="TimesNewRoman"/>
            <w:kern w:val="0"/>
            <w:sz w:val="23"/>
            <w:szCs w:val="23"/>
          </w:rPr>
          <w:delText>SVD ratio</w:delText>
        </w:r>
      </w:del>
      <w:ins w:id="815" w:author="lxf" w:date="2010-05-12T12:13:00Z">
        <w:r w:rsidR="00F87910">
          <w:rPr>
            <w:rFonts w:ascii="TimesNewRoman" w:hAnsi="TimesNewRoman" w:cs="TimesNewRoman" w:hint="eastAsia"/>
            <w:kern w:val="0"/>
            <w:sz w:val="23"/>
            <w:szCs w:val="23"/>
          </w:rPr>
          <w:t>condition number</w:t>
        </w:r>
      </w:ins>
      <w:r w:rsidR="003703D8">
        <w:rPr>
          <w:rFonts w:ascii="TimesNewRoman" w:hAnsi="TimesNewRoman" w:cs="TimesNewRoman" w:hint="eastAsia"/>
          <w:kern w:val="0"/>
          <w:sz w:val="23"/>
          <w:szCs w:val="23"/>
        </w:rPr>
        <w:t xml:space="preserve"> is defined</w:t>
      </w:r>
      <w:r w:rsidR="003703D8" w:rsidRPr="00100D4A">
        <w:rPr>
          <w:rFonts w:ascii="TimesNewRoman" w:hAnsi="TimesNewRoman" w:cs="TimesNewRoman"/>
          <w:kern w:val="0"/>
          <w:sz w:val="23"/>
          <w:szCs w:val="23"/>
        </w:rPr>
        <w:t xml:space="preserve">. If the </w:t>
      </w:r>
      <w:ins w:id="816" w:author="lxf" w:date="2010-05-12T12:13:00Z">
        <w:r w:rsidR="00F87910">
          <w:rPr>
            <w:rFonts w:ascii="TimesNewRoman" w:hAnsi="TimesNewRoman" w:cs="TimesNewRoman" w:hint="eastAsia"/>
            <w:kern w:val="0"/>
            <w:sz w:val="23"/>
            <w:szCs w:val="23"/>
          </w:rPr>
          <w:t>condition number</w:t>
        </w:r>
      </w:ins>
      <w:del w:id="817" w:author="lxf" w:date="2010-05-12T12:13:00Z">
        <w:r w:rsidR="003703D8" w:rsidRPr="00100D4A" w:rsidDel="00F87910">
          <w:rPr>
            <w:rFonts w:ascii="TimesNewRoman" w:hAnsi="TimesNewRoman" w:cs="TimesNewRoman"/>
            <w:kern w:val="0"/>
            <w:sz w:val="23"/>
            <w:szCs w:val="23"/>
          </w:rPr>
          <w:delText>SVD ratio</w:delText>
        </w:r>
      </w:del>
      <w:r w:rsidR="003703D8" w:rsidRPr="00100D4A">
        <w:rPr>
          <w:rFonts w:ascii="TimesNewRoman" w:hAnsi="TimesNewRoman" w:cs="TimesNewRoman"/>
          <w:kern w:val="0"/>
          <w:sz w:val="23"/>
          <w:szCs w:val="23"/>
        </w:rPr>
        <w:t xml:space="preserve"> of </w:t>
      </w:r>
      <m:oMath>
        <m:sSub>
          <m:sSubPr>
            <m:ctrlPr>
              <w:ins w:id="818" w:author="lxf" w:date="2010-05-12T12:14:00Z">
                <w:rPr>
                  <w:rFonts w:ascii="Cambria Math" w:hAnsi="Cambria Math" w:cs="TimesNewRoman"/>
                  <w:kern w:val="0"/>
                  <w:sz w:val="23"/>
                  <w:szCs w:val="23"/>
                </w:rPr>
              </w:ins>
            </m:ctrlPr>
          </m:sSubPr>
          <m:e>
            <w:ins w:id="819" w:author="lxf" w:date="2010-05-12T12:14:00Z">
              <m:r>
                <m:rPr>
                  <m:sty m:val="p"/>
                </m:rPr>
                <w:rPr>
                  <w:rFonts w:ascii="Cambria Math" w:hAnsi="Cambria Math" w:cs="TimesNewRoman"/>
                  <w:kern w:val="0"/>
                  <w:sz w:val="23"/>
                  <w:szCs w:val="23"/>
                </w:rPr>
                <m:t>Φ</m:t>
              </m:r>
            </w:ins>
          </m:e>
          <m:sub>
            <w:ins w:id="820" w:author="lxf" w:date="2010-05-12T12:14:00Z">
              <m:r>
                <m:rPr>
                  <m:sty m:val="p"/>
                </m:rPr>
                <w:rPr>
                  <w:rFonts w:ascii="Cambria Math" w:hAnsi="Cambria Math" w:cs="TimesNewRoman"/>
                  <w:kern w:val="0"/>
                  <w:sz w:val="23"/>
                  <w:szCs w:val="23"/>
                </w:rPr>
                <m:t>S</m:t>
              </m:r>
            </w:ins>
          </m:sub>
        </m:sSub>
      </m:oMath>
      <w:ins w:id="821" w:author="lxf" w:date="2010-05-12T12:14:00Z">
        <w:r w:rsidR="00F87910">
          <w:rPr>
            <w:rFonts w:ascii="TimesNewRoman" w:hAnsi="TimesNewRoman" w:cs="TimesNewRoman" w:hint="eastAsia"/>
            <w:kern w:val="0"/>
            <w:sz w:val="23"/>
            <w:szCs w:val="23"/>
          </w:rPr>
          <w:t xml:space="preserve"> </w:t>
        </w:r>
      </w:ins>
      <w:del w:id="822" w:author="lxf" w:date="2010-05-12T12:14:00Z">
        <w:r w:rsidR="003703D8" w:rsidRPr="00100D4A" w:rsidDel="00F87910">
          <w:rPr>
            <w:rFonts w:ascii="TimesNewRoman" w:hAnsi="TimesNewRoman" w:cs="TimesNewRoman"/>
            <w:kern w:val="0"/>
            <w:sz w:val="23"/>
            <w:szCs w:val="23"/>
          </w:rPr>
          <w:delText xml:space="preserve">a sensor set </w:delText>
        </w:r>
        <w:r w:rsidR="003703D8" w:rsidDel="00F87910">
          <w:rPr>
            <w:rFonts w:ascii="TimesNewRoman" w:hAnsi="TimesNewRoman" w:cs="TimesNewRoman" w:hint="eastAsia"/>
            <w:kern w:val="0"/>
            <w:sz w:val="23"/>
            <w:szCs w:val="23"/>
          </w:rPr>
          <w:delText xml:space="preserve">S </w:delText>
        </w:r>
      </w:del>
      <w:r w:rsidR="003703D8" w:rsidRPr="00100D4A">
        <w:rPr>
          <w:rFonts w:ascii="TimesNewRoman" w:hAnsi="TimesNewRoman" w:cs="TimesNewRoman"/>
          <w:kern w:val="0"/>
          <w:sz w:val="23"/>
          <w:szCs w:val="23"/>
        </w:rPr>
        <w:t xml:space="preserve">exceeds the bound, </w:t>
      </w:r>
      <w:r w:rsidR="003703D8">
        <w:rPr>
          <w:rFonts w:ascii="TimesNewRoman" w:hAnsi="TimesNewRoman" w:cs="TimesNewRoman" w:hint="eastAsia"/>
          <w:kern w:val="0"/>
          <w:sz w:val="23"/>
          <w:szCs w:val="23"/>
        </w:rPr>
        <w:t xml:space="preserve">the modal parameters identified from S will not be accurate </w:t>
      </w:r>
      <w:r w:rsidR="003703D8">
        <w:rPr>
          <w:rFonts w:ascii="TimesNewRoman" w:hAnsi="TimesNewRoman" w:cs="TimesNewRoman"/>
          <w:kern w:val="0"/>
          <w:sz w:val="23"/>
          <w:szCs w:val="23"/>
        </w:rPr>
        <w:t>enough</w:t>
      </w:r>
      <w:r w:rsidR="003703D8">
        <w:rPr>
          <w:rFonts w:ascii="TimesNewRoman" w:hAnsi="TimesNewRoman" w:cs="TimesNewRoman" w:hint="eastAsia"/>
          <w:kern w:val="0"/>
          <w:sz w:val="23"/>
          <w:szCs w:val="23"/>
        </w:rPr>
        <w:t xml:space="preserve"> to detect damage. In another word, sensor set S will not SHM-cover the structure</w:t>
      </w:r>
      <w:r w:rsidR="003703D8" w:rsidRPr="00100D4A">
        <w:rPr>
          <w:rFonts w:ascii="TimesNewRoman" w:hAnsi="TimesNewRoman" w:cs="TimesNewRoman"/>
          <w:kern w:val="0"/>
          <w:sz w:val="23"/>
          <w:szCs w:val="23"/>
        </w:rPr>
        <w:t xml:space="preserve">. </w:t>
      </w:r>
      <w:r w:rsidR="00A0670D">
        <w:rPr>
          <w:rFonts w:ascii="TimesNewRoman" w:hAnsi="TimesNewRoman" w:cs="TimesNewRoman" w:hint="eastAsia"/>
          <w:kern w:val="0"/>
          <w:sz w:val="23"/>
          <w:szCs w:val="23"/>
        </w:rPr>
        <w:t>Note that this upper bound is structure-</w:t>
      </w:r>
      <w:r w:rsidR="00A0670D">
        <w:rPr>
          <w:rFonts w:ascii="TimesNewRoman" w:hAnsi="TimesNewRoman" w:cs="TimesNewRoman"/>
          <w:kern w:val="0"/>
          <w:sz w:val="23"/>
          <w:szCs w:val="23"/>
        </w:rPr>
        <w:t>dependent</w:t>
      </w:r>
      <w:r w:rsidR="00A0670D">
        <w:rPr>
          <w:rFonts w:ascii="TimesNewRoman" w:hAnsi="TimesNewRoman" w:cs="TimesNewRoman" w:hint="eastAsia"/>
          <w:kern w:val="0"/>
          <w:sz w:val="23"/>
          <w:szCs w:val="23"/>
        </w:rPr>
        <w:t xml:space="preserve">, and should be determined in practice by the </w:t>
      </w:r>
      <w:r w:rsidR="00A0670D">
        <w:rPr>
          <w:rFonts w:ascii="TimesNewRoman" w:hAnsi="TimesNewRoman" w:cs="TimesNewRoman"/>
          <w:kern w:val="0"/>
          <w:sz w:val="23"/>
          <w:szCs w:val="23"/>
        </w:rPr>
        <w:t>measurement</w:t>
      </w:r>
      <w:r w:rsidR="00A0670D">
        <w:rPr>
          <w:rFonts w:ascii="TimesNewRoman" w:hAnsi="TimesNewRoman" w:cs="TimesNewRoman" w:hint="eastAsia"/>
          <w:kern w:val="0"/>
          <w:sz w:val="23"/>
          <w:szCs w:val="23"/>
        </w:rPr>
        <w:t xml:space="preserve"> noise and required identification accuracy.</w:t>
      </w:r>
      <w:ins w:id="823" w:author="lxf" w:date="2010-05-14T12:56:00Z">
        <w:r w:rsidR="00103EC3">
          <w:rPr>
            <w:rFonts w:ascii="TimesNewRoman" w:hAnsi="TimesNewRoman" w:cs="TimesNewRoman" w:hint="eastAsia"/>
            <w:kern w:val="0"/>
            <w:sz w:val="23"/>
            <w:szCs w:val="23"/>
          </w:rPr>
          <w:t xml:space="preserve"> </w:t>
        </w:r>
      </w:ins>
    </w:p>
    <w:p w:rsidR="00103EC3" w:rsidRDefault="00103EC3" w:rsidP="00DF37C7">
      <w:pPr>
        <w:pStyle w:val="ListParagraph"/>
        <w:autoSpaceDE w:val="0"/>
        <w:autoSpaceDN w:val="0"/>
        <w:adjustRightInd w:val="0"/>
        <w:ind w:firstLineChars="0" w:firstLine="0"/>
        <w:rPr>
          <w:ins w:id="824" w:author="lxf" w:date="2010-05-14T12:56:00Z"/>
          <w:rFonts w:ascii="TimesNewRoman" w:hAnsi="TimesNewRoman" w:cs="TimesNewRoman"/>
          <w:kern w:val="0"/>
          <w:sz w:val="23"/>
          <w:szCs w:val="23"/>
        </w:rPr>
      </w:pPr>
    </w:p>
    <w:p w:rsidR="003703D8" w:rsidRDefault="00103EC3" w:rsidP="00DF37C7">
      <w:pPr>
        <w:pStyle w:val="ListParagraph"/>
        <w:autoSpaceDE w:val="0"/>
        <w:autoSpaceDN w:val="0"/>
        <w:adjustRightInd w:val="0"/>
        <w:ind w:firstLineChars="0" w:firstLine="0"/>
        <w:rPr>
          <w:ins w:id="825" w:author="lxf" w:date="2010-05-12T12:04:00Z"/>
          <w:rFonts w:ascii="TimesNewRoman" w:hAnsi="TimesNewRoman" w:cs="TimesNewRoman"/>
          <w:kern w:val="0"/>
          <w:sz w:val="23"/>
          <w:szCs w:val="23"/>
        </w:rPr>
      </w:pPr>
      <w:ins w:id="826" w:author="lxf" w:date="2010-05-14T12:56:00Z">
        <w:r>
          <w:rPr>
            <w:rFonts w:ascii="TimesNewRoman" w:hAnsi="TimesNewRoman" w:cs="TimesNewRoman" w:hint="eastAsia"/>
            <w:kern w:val="0"/>
            <w:sz w:val="23"/>
            <w:szCs w:val="23"/>
          </w:rPr>
          <w:t>The previous description is summarized as the second definition of SHM-coverage:</w:t>
        </w:r>
      </w:ins>
    </w:p>
    <w:p w:rsidR="00103EC3" w:rsidRDefault="00103EC3" w:rsidP="008B20BC">
      <w:pPr>
        <w:autoSpaceDE w:val="0"/>
        <w:autoSpaceDN w:val="0"/>
        <w:adjustRightInd w:val="0"/>
        <w:rPr>
          <w:ins w:id="827" w:author="lxf" w:date="2010-05-14T12:57:00Z"/>
          <w:rFonts w:ascii="TimesNewRoman" w:hAnsi="TimesNewRoman" w:cs="TimesNewRoman"/>
          <w:bCs/>
          <w:i/>
          <w:kern w:val="0"/>
          <w:sz w:val="23"/>
          <w:szCs w:val="23"/>
        </w:rPr>
      </w:pPr>
    </w:p>
    <w:p w:rsidR="008B20BC" w:rsidRPr="0062521A" w:rsidRDefault="002A7979" w:rsidP="008B20BC">
      <w:pPr>
        <w:autoSpaceDE w:val="0"/>
        <w:autoSpaceDN w:val="0"/>
        <w:adjustRightInd w:val="0"/>
        <w:rPr>
          <w:ins w:id="828" w:author="lxf" w:date="2010-05-14T12:41:00Z"/>
          <w:rFonts w:ascii="TimesNewRoman" w:hAnsi="TimesNewRoman" w:cs="TimesNewRoman"/>
          <w:bCs/>
          <w:i/>
          <w:kern w:val="0"/>
          <w:sz w:val="23"/>
          <w:szCs w:val="23"/>
          <w:rPrChange w:id="829" w:author="lxf" w:date="2010-05-14T15:39:00Z">
            <w:rPr>
              <w:ins w:id="830" w:author="lxf" w:date="2010-05-14T12:41:00Z"/>
              <w:rFonts w:ascii="TimesNewRoman" w:hAnsi="TimesNewRoman" w:cs="TimesNewRoman"/>
              <w:bCs/>
              <w:kern w:val="0"/>
              <w:sz w:val="23"/>
              <w:szCs w:val="23"/>
            </w:rPr>
          </w:rPrChange>
        </w:rPr>
      </w:pPr>
      <w:ins w:id="831" w:author="lxf" w:date="2010-05-14T12:41:00Z">
        <w:r w:rsidRPr="002A7979">
          <w:rPr>
            <w:rFonts w:ascii="TimesNewRoman" w:hAnsi="TimesNewRoman" w:cs="TimesNewRoman"/>
            <w:bCs/>
            <w:i/>
            <w:kern w:val="0"/>
            <w:sz w:val="23"/>
            <w:szCs w:val="23"/>
            <w:rPrChange w:id="832" w:author="lxf" w:date="2010-05-14T15:39:00Z">
              <w:rPr>
                <w:rFonts w:ascii="TimesNewRoman" w:hAnsi="TimesNewRoman" w:cs="TimesNewRoman"/>
                <w:bCs/>
                <w:kern w:val="0"/>
                <w:sz w:val="23"/>
                <w:szCs w:val="23"/>
                <w:vertAlign w:val="superscript"/>
              </w:rPr>
            </w:rPrChange>
          </w:rPr>
          <w:t>SHM-coverage</w:t>
        </w:r>
      </w:ins>
      <w:ins w:id="833" w:author="lxf" w:date="2010-05-14T15:38:00Z">
        <w:r w:rsidRPr="002A7979">
          <w:rPr>
            <w:rFonts w:ascii="TimesNewRoman" w:hAnsi="TimesNewRoman" w:cs="TimesNewRoman"/>
            <w:bCs/>
            <w:i/>
            <w:kern w:val="0"/>
            <w:sz w:val="23"/>
            <w:szCs w:val="23"/>
            <w:rPrChange w:id="834" w:author="lxf" w:date="2010-05-14T15:39:00Z">
              <w:rPr>
                <w:rFonts w:ascii="TimesNewRoman" w:hAnsi="TimesNewRoman" w:cs="TimesNewRoman"/>
                <w:bCs/>
                <w:kern w:val="0"/>
                <w:sz w:val="23"/>
                <w:szCs w:val="23"/>
                <w:vertAlign w:val="superscript"/>
              </w:rPr>
            </w:rPrChange>
          </w:rPr>
          <w:t xml:space="preserve"> </w:t>
        </w:r>
        <w:r w:rsidR="0062521A">
          <w:rPr>
            <w:rFonts w:ascii="TimesNewRoman" w:hAnsi="TimesNewRoman" w:cs="TimesNewRoman" w:hint="eastAsia"/>
            <w:bCs/>
            <w:i/>
            <w:kern w:val="0"/>
            <w:sz w:val="23"/>
            <w:szCs w:val="23"/>
          </w:rPr>
          <w:t>(</w:t>
        </w:r>
        <w:r w:rsidR="0062521A" w:rsidRPr="00971B79">
          <w:rPr>
            <w:rFonts w:ascii="TimesNewRoman" w:hAnsi="TimesNewRoman" w:cs="TimesNewRoman"/>
            <w:bCs/>
            <w:i/>
            <w:kern w:val="0"/>
            <w:sz w:val="23"/>
            <w:szCs w:val="23"/>
          </w:rPr>
          <w:t xml:space="preserve">Definition </w:t>
        </w:r>
        <w:r w:rsidR="0062521A">
          <w:rPr>
            <w:rFonts w:ascii="TimesNewRoman" w:hAnsi="TimesNewRoman" w:cs="TimesNewRoman" w:hint="eastAsia"/>
            <w:bCs/>
            <w:i/>
            <w:kern w:val="0"/>
            <w:sz w:val="23"/>
            <w:szCs w:val="23"/>
          </w:rPr>
          <w:t>2)</w:t>
        </w:r>
      </w:ins>
      <w:ins w:id="835" w:author="lxf" w:date="2010-05-14T12:41:00Z">
        <w:r w:rsidRPr="002A7979">
          <w:rPr>
            <w:rFonts w:ascii="TimesNewRoman" w:hAnsi="TimesNewRoman" w:cs="TimesNewRoman"/>
            <w:bCs/>
            <w:i/>
            <w:kern w:val="0"/>
            <w:sz w:val="23"/>
            <w:szCs w:val="23"/>
            <w:rPrChange w:id="836" w:author="lxf" w:date="2010-05-14T15:39:00Z">
              <w:rPr>
                <w:rFonts w:ascii="TimesNewRoman" w:hAnsi="TimesNewRoman" w:cs="TimesNewRoman"/>
                <w:bCs/>
                <w:kern w:val="0"/>
                <w:sz w:val="23"/>
                <w:szCs w:val="23"/>
                <w:vertAlign w:val="superscript"/>
              </w:rPr>
            </w:rPrChange>
          </w:rPr>
          <w:t xml:space="preserve">: </w:t>
        </w:r>
      </w:ins>
      <w:ins w:id="837" w:author="lxf" w:date="2010-05-14T12:51:00Z">
        <w:r w:rsidRPr="002A7979">
          <w:rPr>
            <w:rFonts w:ascii="TimesNewRoman" w:hAnsi="TimesNewRoman" w:cs="TimesNewRoman"/>
            <w:bCs/>
            <w:i/>
            <w:kern w:val="0"/>
            <w:sz w:val="23"/>
            <w:szCs w:val="23"/>
            <w:rPrChange w:id="838" w:author="lxf" w:date="2010-05-14T15:39:00Z">
              <w:rPr>
                <w:rFonts w:ascii="TimesNewRoman" w:hAnsi="TimesNewRoman" w:cs="TimesNewRoman"/>
                <w:bCs/>
                <w:kern w:val="0"/>
                <w:sz w:val="23"/>
                <w:szCs w:val="23"/>
                <w:vertAlign w:val="superscript"/>
              </w:rPr>
            </w:rPrChange>
          </w:rPr>
          <w:t xml:space="preserve">For a </w:t>
        </w:r>
      </w:ins>
      <w:ins w:id="839" w:author="lxf" w:date="2010-05-14T12:52:00Z">
        <w:r w:rsidRPr="002A7979">
          <w:rPr>
            <w:rFonts w:ascii="TimesNewRoman" w:hAnsi="TimesNewRoman" w:cs="TimesNewRoman"/>
            <w:bCs/>
            <w:i/>
            <w:kern w:val="0"/>
            <w:sz w:val="23"/>
            <w:szCs w:val="23"/>
            <w:rPrChange w:id="840" w:author="lxf" w:date="2010-05-14T15:39:00Z">
              <w:rPr>
                <w:rFonts w:ascii="TimesNewRoman" w:hAnsi="TimesNewRoman" w:cs="TimesNewRoman"/>
                <w:bCs/>
                <w:kern w:val="0"/>
                <w:sz w:val="23"/>
                <w:szCs w:val="23"/>
                <w:vertAlign w:val="superscript"/>
              </w:rPr>
            </w:rPrChange>
          </w:rPr>
          <w:t>given structure</w:t>
        </w:r>
      </w:ins>
      <w:ins w:id="841" w:author="lxf" w:date="2010-05-14T12:54:00Z">
        <w:r w:rsidRPr="002A7979">
          <w:rPr>
            <w:rFonts w:ascii="TimesNewRoman" w:hAnsi="TimesNewRoman" w:cs="TimesNewRoman"/>
            <w:bCs/>
            <w:i/>
            <w:kern w:val="0"/>
            <w:sz w:val="23"/>
            <w:szCs w:val="23"/>
            <w:rPrChange w:id="842" w:author="lxf" w:date="2010-05-14T15:39:00Z">
              <w:rPr>
                <w:rFonts w:ascii="TimesNewRoman" w:hAnsi="TimesNewRoman" w:cs="TimesNewRoman"/>
                <w:bCs/>
                <w:kern w:val="0"/>
                <w:sz w:val="23"/>
                <w:szCs w:val="23"/>
                <w:vertAlign w:val="superscript"/>
              </w:rPr>
            </w:rPrChange>
          </w:rPr>
          <w:t xml:space="preserve"> to be monitored</w:t>
        </w:r>
      </w:ins>
      <w:ins w:id="843" w:author="lxf" w:date="2010-05-14T12:55:00Z">
        <w:r w:rsidRPr="002A7979">
          <w:rPr>
            <w:rFonts w:ascii="TimesNewRoman" w:hAnsi="TimesNewRoman" w:cs="TimesNewRoman"/>
            <w:bCs/>
            <w:i/>
            <w:kern w:val="0"/>
            <w:sz w:val="23"/>
            <w:szCs w:val="23"/>
            <w:rPrChange w:id="844" w:author="lxf" w:date="2010-05-14T15:39:00Z">
              <w:rPr>
                <w:rFonts w:ascii="TimesNewRoman" w:hAnsi="TimesNewRoman" w:cs="TimesNewRoman"/>
                <w:bCs/>
                <w:kern w:val="0"/>
                <w:sz w:val="23"/>
                <w:szCs w:val="23"/>
                <w:vertAlign w:val="superscript"/>
              </w:rPr>
            </w:rPrChange>
          </w:rPr>
          <w:t xml:space="preserve"> with known finite element model</w:t>
        </w:r>
      </w:ins>
      <w:ins w:id="845" w:author="lxf" w:date="2010-05-14T12:53:00Z">
        <w:r w:rsidRPr="002A7979">
          <w:rPr>
            <w:rFonts w:ascii="TimesNewRoman" w:hAnsi="TimesNewRoman" w:cs="TimesNewRoman"/>
            <w:bCs/>
            <w:i/>
            <w:kern w:val="0"/>
            <w:sz w:val="23"/>
            <w:szCs w:val="23"/>
            <w:rPrChange w:id="846" w:author="lxf" w:date="2010-05-14T15:39:00Z">
              <w:rPr>
                <w:rFonts w:ascii="TimesNewRoman" w:hAnsi="TimesNewRoman" w:cs="TimesNewRoman"/>
                <w:bCs/>
                <w:kern w:val="0"/>
                <w:sz w:val="23"/>
                <w:szCs w:val="23"/>
                <w:vertAlign w:val="superscript"/>
              </w:rPr>
            </w:rPrChange>
          </w:rPr>
          <w:t xml:space="preserve">, a sensor network </w:t>
        </w:r>
      </w:ins>
      <w:ins w:id="847" w:author="lxf" w:date="2010-05-14T12:54:00Z">
        <w:r w:rsidRPr="002A7979">
          <w:rPr>
            <w:rFonts w:ascii="TimesNewRoman" w:hAnsi="TimesNewRoman" w:cs="TimesNewRoman"/>
            <w:bCs/>
            <w:i/>
            <w:kern w:val="0"/>
            <w:sz w:val="23"/>
            <w:szCs w:val="23"/>
            <w:rPrChange w:id="848" w:author="lxf" w:date="2010-05-14T15:39:00Z">
              <w:rPr>
                <w:rFonts w:ascii="TimesNewRoman" w:hAnsi="TimesNewRoman" w:cs="TimesNewRoman"/>
                <w:bCs/>
                <w:kern w:val="0"/>
                <w:sz w:val="23"/>
                <w:szCs w:val="23"/>
                <w:vertAlign w:val="superscript"/>
              </w:rPr>
            </w:rPrChange>
          </w:rPr>
          <w:t xml:space="preserve">C </w:t>
        </w:r>
      </w:ins>
      <w:ins w:id="849" w:author="lxf" w:date="2010-05-14T12:53:00Z">
        <w:r w:rsidRPr="002A7979">
          <w:rPr>
            <w:rFonts w:ascii="TimesNewRoman" w:hAnsi="TimesNewRoman" w:cs="TimesNewRoman"/>
            <w:bCs/>
            <w:i/>
            <w:kern w:val="0"/>
            <w:sz w:val="23"/>
            <w:szCs w:val="23"/>
            <w:rPrChange w:id="850" w:author="lxf" w:date="2010-05-14T15:39:00Z">
              <w:rPr>
                <w:rFonts w:ascii="TimesNewRoman" w:hAnsi="TimesNewRoman" w:cs="TimesNewRoman"/>
                <w:bCs/>
                <w:kern w:val="0"/>
                <w:sz w:val="23"/>
                <w:szCs w:val="23"/>
                <w:vertAlign w:val="superscript"/>
              </w:rPr>
            </w:rPrChange>
          </w:rPr>
          <w:t>deployed on the structure, and</w:t>
        </w:r>
      </w:ins>
      <w:ins w:id="851" w:author="lxf" w:date="2010-05-14T12:54:00Z">
        <w:r w:rsidRPr="002A7979">
          <w:rPr>
            <w:rFonts w:ascii="TimesNewRoman" w:hAnsi="TimesNewRoman" w:cs="TimesNewRoman"/>
            <w:bCs/>
            <w:i/>
            <w:kern w:val="0"/>
            <w:sz w:val="23"/>
            <w:szCs w:val="23"/>
            <w:rPrChange w:id="852" w:author="lxf" w:date="2010-05-14T15:39:00Z">
              <w:rPr>
                <w:rFonts w:ascii="TimesNewRoman" w:hAnsi="TimesNewRoman" w:cs="TimesNewRoman"/>
                <w:bCs/>
                <w:kern w:val="0"/>
                <w:sz w:val="23"/>
                <w:szCs w:val="23"/>
                <w:vertAlign w:val="superscript"/>
              </w:rPr>
            </w:rPrChange>
          </w:rPr>
          <w:t xml:space="preserve"> a user-defined </w:t>
        </w:r>
      </w:ins>
      <w:ins w:id="853" w:author="lxf" w:date="2010-05-14T12:51:00Z">
        <w:r w:rsidRPr="002A7979">
          <w:rPr>
            <w:rFonts w:ascii="TimesNewRoman" w:hAnsi="TimesNewRoman" w:cs="TimesNewRoman"/>
            <w:bCs/>
            <w:i/>
            <w:kern w:val="0"/>
            <w:sz w:val="23"/>
            <w:szCs w:val="23"/>
            <w:rPrChange w:id="854" w:author="lxf" w:date="2010-05-14T15:39:00Z">
              <w:rPr>
                <w:rFonts w:ascii="TimesNewRoman" w:hAnsi="TimesNewRoman" w:cs="TimesNewRoman"/>
                <w:bCs/>
                <w:kern w:val="0"/>
                <w:sz w:val="23"/>
                <w:szCs w:val="23"/>
                <w:vertAlign w:val="superscript"/>
              </w:rPr>
            </w:rPrChange>
          </w:rPr>
          <w:t xml:space="preserve">upper bound value </w:t>
        </w:r>
      </w:ins>
      <w:ins w:id="855" w:author="lxf" w:date="2010-05-14T15:39:00Z">
        <w:r w:rsidRPr="002A7979">
          <w:rPr>
            <w:rFonts w:ascii="TimesNewRoman" w:hAnsi="TimesNewRoman" w:cs="TimesNewRoman" w:hint="eastAsia"/>
            <w:bCs/>
            <w:i/>
            <w:kern w:val="0"/>
            <w:sz w:val="23"/>
            <w:szCs w:val="23"/>
            <w:rPrChange w:id="856" w:author="lxf" w:date="2010-05-14T15:39:00Z">
              <w:rPr>
                <w:rFonts w:ascii="SimSun" w:eastAsia="SimSun" w:hAnsi="SimSun" w:cs="TimesNewRoman" w:hint="eastAsia"/>
                <w:bCs/>
                <w:kern w:val="0"/>
                <w:sz w:val="23"/>
                <w:szCs w:val="23"/>
                <w:vertAlign w:val="superscript"/>
              </w:rPr>
            </w:rPrChange>
          </w:rPr>
          <w:t>α</w:t>
        </w:r>
      </w:ins>
      <w:ins w:id="857" w:author="lxf" w:date="2010-05-14T12:51:00Z">
        <w:r w:rsidRPr="002A7979">
          <w:rPr>
            <w:rFonts w:ascii="TimesNewRoman" w:hAnsi="TimesNewRoman" w:cs="TimesNewRoman"/>
            <w:bCs/>
            <w:i/>
            <w:kern w:val="0"/>
            <w:sz w:val="23"/>
            <w:szCs w:val="23"/>
            <w:rPrChange w:id="858" w:author="lxf" w:date="2010-05-14T15:39:00Z">
              <w:rPr>
                <w:rFonts w:ascii="TimesNewRoman" w:hAnsi="TimesNewRoman" w:cs="TimesNewRoman"/>
                <w:bCs/>
                <w:kern w:val="0"/>
                <w:sz w:val="23"/>
                <w:szCs w:val="23"/>
                <w:vertAlign w:val="superscript"/>
              </w:rPr>
            </w:rPrChange>
          </w:rPr>
          <w:t xml:space="preserve">, a sensor set S </w:t>
        </w:r>
      </w:ins>
      <w:ins w:id="859" w:author="lxf" w:date="2010-05-14T12:41:00Z">
        <w:r w:rsidRPr="002A7979">
          <w:rPr>
            <w:rFonts w:ascii="TimesNewRoman" w:hAnsi="TimesNewRoman" w:cs="TimesNewRoman"/>
            <w:bCs/>
            <w:i/>
            <w:kern w:val="0"/>
            <w:sz w:val="23"/>
            <w:szCs w:val="23"/>
            <w:rPrChange w:id="860" w:author="lxf" w:date="2010-05-14T15:39:00Z">
              <w:rPr>
                <w:rFonts w:ascii="TimesNewRoman" w:hAnsi="TimesNewRoman" w:cs="TimesNewRoman"/>
                <w:bCs/>
                <w:kern w:val="0"/>
                <w:sz w:val="23"/>
                <w:szCs w:val="23"/>
                <w:vertAlign w:val="superscript"/>
              </w:rPr>
            </w:rPrChange>
          </w:rPr>
          <w:t xml:space="preserve">is said to be </w:t>
        </w:r>
      </w:ins>
      <w:ins w:id="861" w:author="lxf" w:date="2010-05-14T12:54:00Z">
        <w:r w:rsidRPr="002A7979">
          <w:rPr>
            <w:rFonts w:ascii="TimesNewRoman" w:hAnsi="TimesNewRoman" w:cs="TimesNewRoman"/>
            <w:bCs/>
            <w:i/>
            <w:kern w:val="0"/>
            <w:sz w:val="23"/>
            <w:szCs w:val="23"/>
            <w:rPrChange w:id="862" w:author="lxf" w:date="2010-05-14T15:39:00Z">
              <w:rPr>
                <w:rFonts w:ascii="TimesNewRoman" w:hAnsi="TimesNewRoman" w:cs="TimesNewRoman"/>
                <w:bCs/>
                <w:kern w:val="0"/>
                <w:sz w:val="23"/>
                <w:szCs w:val="23"/>
                <w:vertAlign w:val="superscript"/>
              </w:rPr>
            </w:rPrChange>
          </w:rPr>
          <w:t xml:space="preserve">able to </w:t>
        </w:r>
      </w:ins>
      <w:ins w:id="863" w:author="lxf" w:date="2010-05-14T12:41:00Z">
        <w:r w:rsidRPr="002A7979">
          <w:rPr>
            <w:rFonts w:ascii="TimesNewRoman" w:hAnsi="TimesNewRoman" w:cs="TimesNewRoman"/>
            <w:bCs/>
            <w:i/>
            <w:kern w:val="0"/>
            <w:sz w:val="23"/>
            <w:szCs w:val="23"/>
            <w:rPrChange w:id="864" w:author="lxf" w:date="2010-05-14T15:39:00Z">
              <w:rPr>
                <w:rFonts w:ascii="TimesNewRoman" w:hAnsi="TimesNewRoman" w:cs="TimesNewRoman"/>
                <w:bCs/>
                <w:kern w:val="0"/>
                <w:sz w:val="23"/>
                <w:szCs w:val="23"/>
                <w:vertAlign w:val="superscript"/>
              </w:rPr>
            </w:rPrChange>
          </w:rPr>
          <w:t>SHM-cover</w:t>
        </w:r>
      </w:ins>
      <w:ins w:id="865" w:author="lxf" w:date="2010-05-14T12:54:00Z">
        <w:r w:rsidRPr="002A7979">
          <w:rPr>
            <w:rFonts w:ascii="TimesNewRoman" w:hAnsi="TimesNewRoman" w:cs="TimesNewRoman"/>
            <w:bCs/>
            <w:i/>
            <w:kern w:val="0"/>
            <w:sz w:val="23"/>
            <w:szCs w:val="23"/>
            <w:rPrChange w:id="866" w:author="lxf" w:date="2010-05-14T15:39:00Z">
              <w:rPr>
                <w:rFonts w:ascii="TimesNewRoman" w:hAnsi="TimesNewRoman" w:cs="TimesNewRoman"/>
                <w:bCs/>
                <w:kern w:val="0"/>
                <w:sz w:val="23"/>
                <w:szCs w:val="23"/>
                <w:vertAlign w:val="superscript"/>
              </w:rPr>
            </w:rPrChange>
          </w:rPr>
          <w:t xml:space="preserve"> the structure</w:t>
        </w:r>
      </w:ins>
      <w:ins w:id="867" w:author="lxf" w:date="2010-05-14T12:41:00Z">
        <w:r w:rsidRPr="002A7979">
          <w:rPr>
            <w:rFonts w:ascii="TimesNewRoman" w:hAnsi="TimesNewRoman" w:cs="TimesNewRoman"/>
            <w:bCs/>
            <w:i/>
            <w:kern w:val="0"/>
            <w:sz w:val="23"/>
            <w:szCs w:val="23"/>
            <w:rPrChange w:id="868" w:author="lxf" w:date="2010-05-14T15:39:00Z">
              <w:rPr>
                <w:rFonts w:ascii="TimesNewRoman" w:hAnsi="TimesNewRoman" w:cs="TimesNewRoman"/>
                <w:bCs/>
                <w:kern w:val="0"/>
                <w:sz w:val="23"/>
                <w:szCs w:val="23"/>
                <w:vertAlign w:val="superscript"/>
              </w:rPr>
            </w:rPrChange>
          </w:rPr>
          <w:t xml:space="preserve"> if</w:t>
        </w:r>
      </w:ins>
      <w:ins w:id="869" w:author="lxf" w:date="2010-05-14T12:42:00Z">
        <w:r w:rsidRPr="002A7979">
          <w:rPr>
            <w:rFonts w:ascii="TimesNewRoman" w:hAnsi="TimesNewRoman" w:cs="TimesNewRoman"/>
            <w:bCs/>
            <w:i/>
            <w:kern w:val="0"/>
            <w:sz w:val="23"/>
            <w:szCs w:val="23"/>
            <w:rPrChange w:id="870" w:author="lxf" w:date="2010-05-14T15:39:00Z">
              <w:rPr>
                <w:rFonts w:ascii="TimesNewRoman" w:hAnsi="TimesNewRoman" w:cs="TimesNewRoman"/>
                <w:kern w:val="0"/>
                <w:sz w:val="23"/>
                <w:szCs w:val="23"/>
                <w:vertAlign w:val="superscript"/>
              </w:rPr>
            </w:rPrChange>
          </w:rPr>
          <w:t xml:space="preserve"> the condition number of the mode shape matrix of S is equal or smaller</w:t>
        </w:r>
      </w:ins>
      <w:ins w:id="871" w:author="lxf" w:date="2010-05-14T12:41:00Z">
        <w:r w:rsidRPr="002A7979">
          <w:rPr>
            <w:rFonts w:ascii="TimesNewRoman" w:hAnsi="TimesNewRoman" w:cs="TimesNewRoman"/>
            <w:bCs/>
            <w:i/>
            <w:kern w:val="0"/>
            <w:sz w:val="23"/>
            <w:szCs w:val="23"/>
            <w:rPrChange w:id="872" w:author="lxf" w:date="2010-05-14T15:39:00Z">
              <w:rPr>
                <w:rFonts w:ascii="TimesNewRoman" w:hAnsi="TimesNewRoman" w:cs="TimesNewRoman"/>
                <w:bCs/>
                <w:kern w:val="0"/>
                <w:sz w:val="23"/>
                <w:szCs w:val="23"/>
                <w:vertAlign w:val="superscript"/>
              </w:rPr>
            </w:rPrChange>
          </w:rPr>
          <w:t xml:space="preserve"> </w:t>
        </w:r>
      </w:ins>
      <w:ins w:id="873" w:author="lxf" w:date="2010-05-14T12:42:00Z">
        <w:r w:rsidRPr="002A7979">
          <w:rPr>
            <w:rFonts w:ascii="TimesNewRoman" w:hAnsi="TimesNewRoman" w:cs="TimesNewRoman"/>
            <w:bCs/>
            <w:i/>
            <w:kern w:val="0"/>
            <w:sz w:val="23"/>
            <w:szCs w:val="23"/>
            <w:rPrChange w:id="874" w:author="lxf" w:date="2010-05-14T15:39:00Z">
              <w:rPr>
                <w:rFonts w:ascii="TimesNewRoman" w:hAnsi="TimesNewRoman" w:cs="TimesNewRoman"/>
                <w:bCs/>
                <w:kern w:val="0"/>
                <w:sz w:val="23"/>
                <w:szCs w:val="23"/>
                <w:vertAlign w:val="superscript"/>
              </w:rPr>
            </w:rPrChange>
          </w:rPr>
          <w:t>t</w:t>
        </w:r>
      </w:ins>
      <w:ins w:id="875" w:author="lxf" w:date="2010-05-14T12:41:00Z">
        <w:r w:rsidRPr="002A7979">
          <w:rPr>
            <w:rFonts w:ascii="TimesNewRoman" w:hAnsi="TimesNewRoman" w:cs="TimesNewRoman"/>
            <w:bCs/>
            <w:i/>
            <w:kern w:val="0"/>
            <w:sz w:val="23"/>
            <w:szCs w:val="23"/>
            <w:rPrChange w:id="876" w:author="lxf" w:date="2010-05-14T15:39:00Z">
              <w:rPr>
                <w:rFonts w:ascii="TimesNewRoman" w:hAnsi="TimesNewRoman" w:cs="TimesNewRoman"/>
                <w:bCs/>
                <w:kern w:val="0"/>
                <w:sz w:val="23"/>
                <w:szCs w:val="23"/>
                <w:vertAlign w:val="superscript"/>
              </w:rPr>
            </w:rPrChange>
          </w:rPr>
          <w:t>han</w:t>
        </w:r>
      </w:ins>
      <w:ins w:id="877" w:author="lxf" w:date="2010-05-14T15:39:00Z">
        <w:r w:rsidR="0062521A" w:rsidRPr="0062521A">
          <w:rPr>
            <w:rFonts w:ascii="TimesNewRoman" w:hAnsi="TimesNewRoman" w:cs="TimesNewRoman" w:hint="eastAsia"/>
            <w:bCs/>
            <w:i/>
            <w:kern w:val="0"/>
            <w:sz w:val="23"/>
            <w:szCs w:val="23"/>
          </w:rPr>
          <w:t>α</w:t>
        </w:r>
      </w:ins>
      <w:ins w:id="878" w:author="lxf" w:date="2010-05-14T12:41:00Z">
        <w:r w:rsidRPr="002A7979">
          <w:rPr>
            <w:rFonts w:ascii="TimesNewRoman" w:hAnsi="TimesNewRoman" w:cs="TimesNewRoman"/>
            <w:bCs/>
            <w:i/>
            <w:kern w:val="0"/>
            <w:sz w:val="23"/>
            <w:szCs w:val="23"/>
            <w:rPrChange w:id="879" w:author="lxf" w:date="2010-05-14T15:39:00Z">
              <w:rPr>
                <w:rFonts w:ascii="TimesNewRoman" w:hAnsi="TimesNewRoman" w:cs="TimesNewRoman"/>
                <w:bCs/>
                <w:kern w:val="0"/>
                <w:sz w:val="23"/>
                <w:szCs w:val="23"/>
                <w:vertAlign w:val="superscript"/>
              </w:rPr>
            </w:rPrChange>
          </w:rPr>
          <w:t xml:space="preserve">. </w:t>
        </w:r>
      </w:ins>
    </w:p>
    <w:p w:rsidR="00DF37C7" w:rsidRPr="0062521A" w:rsidRDefault="00DF37C7" w:rsidP="003703D8">
      <w:pPr>
        <w:pStyle w:val="ListParagraph"/>
        <w:autoSpaceDE w:val="0"/>
        <w:autoSpaceDN w:val="0"/>
        <w:adjustRightInd w:val="0"/>
        <w:ind w:firstLineChars="0" w:firstLine="0"/>
        <w:rPr>
          <w:ins w:id="880" w:author="lxf" w:date="2010-05-12T12:04:00Z"/>
          <w:rFonts w:ascii="TimesNewRoman" w:hAnsi="TimesNewRoman" w:cs="TimesNewRoman"/>
          <w:kern w:val="0"/>
          <w:sz w:val="23"/>
          <w:szCs w:val="23"/>
        </w:rPr>
      </w:pPr>
    </w:p>
    <w:p w:rsidR="00DF37C7" w:rsidDel="00470A32" w:rsidRDefault="00DF37C7" w:rsidP="003703D8">
      <w:pPr>
        <w:pStyle w:val="ListParagraph"/>
        <w:autoSpaceDE w:val="0"/>
        <w:autoSpaceDN w:val="0"/>
        <w:adjustRightInd w:val="0"/>
        <w:ind w:firstLineChars="0" w:firstLine="0"/>
        <w:rPr>
          <w:del w:id="881" w:author="lxf" w:date="2010-05-12T12:09:00Z"/>
          <w:rFonts w:ascii="TimesNewRoman" w:hAnsi="TimesNewRoman" w:cs="TimesNewRoman"/>
          <w:kern w:val="0"/>
          <w:sz w:val="23"/>
          <w:szCs w:val="23"/>
        </w:rPr>
      </w:pPr>
    </w:p>
    <w:p w:rsidR="003703D8" w:rsidRDefault="003703D8" w:rsidP="003703D8">
      <w:pPr>
        <w:pStyle w:val="ListParagraph"/>
        <w:autoSpaceDE w:val="0"/>
        <w:autoSpaceDN w:val="0"/>
        <w:adjustRightInd w:val="0"/>
        <w:ind w:firstLineChars="0" w:firstLine="0"/>
        <w:rPr>
          <w:rFonts w:ascii="TimesNewRoman" w:hAnsi="TimesNewRoman" w:cs="TimesNewRoman"/>
          <w:kern w:val="0"/>
          <w:sz w:val="23"/>
          <w:szCs w:val="23"/>
        </w:rPr>
      </w:pPr>
      <w:r>
        <w:rPr>
          <w:rFonts w:ascii="TimesNewRoman" w:hAnsi="TimesNewRoman" w:cs="TimesNewRoman" w:hint="eastAsia"/>
          <w:kern w:val="0"/>
          <w:sz w:val="23"/>
          <w:szCs w:val="23"/>
        </w:rPr>
        <w:t>Some observations of the SHM-coverage are listed as follows:</w:t>
      </w:r>
    </w:p>
    <w:p w:rsidR="003703D8" w:rsidRDefault="003703D8" w:rsidP="003703D8">
      <w:pPr>
        <w:pStyle w:val="ListParagraph"/>
        <w:numPr>
          <w:ilvl w:val="0"/>
          <w:numId w:val="21"/>
        </w:numPr>
        <w:autoSpaceDE w:val="0"/>
        <w:autoSpaceDN w:val="0"/>
        <w:adjustRightInd w:val="0"/>
        <w:ind w:firstLineChars="0"/>
        <w:rPr>
          <w:rFonts w:ascii="TimesNewRoman" w:hAnsi="TimesNewRoman" w:cs="TimesNewRoman"/>
          <w:kern w:val="0"/>
          <w:sz w:val="23"/>
          <w:szCs w:val="23"/>
        </w:rPr>
      </w:pPr>
      <w:r>
        <w:rPr>
          <w:rFonts w:ascii="TimesNewRoman" w:hAnsi="TimesNewRoman" w:cs="TimesNewRoman" w:hint="eastAsia"/>
          <w:kern w:val="0"/>
          <w:sz w:val="23"/>
          <w:szCs w:val="23"/>
        </w:rPr>
        <w:t xml:space="preserve">For a given sensor set S, we can determined whether or not S can SHM-cover the whole structure using the </w:t>
      </w:r>
      <w:del w:id="882" w:author="lxf" w:date="2010-05-12T12:14:00Z">
        <w:r w:rsidDel="00F87910">
          <w:rPr>
            <w:rFonts w:ascii="TimesNewRoman" w:hAnsi="TimesNewRoman" w:cs="TimesNewRoman" w:hint="eastAsia"/>
            <w:kern w:val="0"/>
            <w:sz w:val="23"/>
            <w:szCs w:val="23"/>
          </w:rPr>
          <w:delText>SVD ratio</w:delText>
        </w:r>
      </w:del>
      <w:ins w:id="883" w:author="lxf" w:date="2010-05-12T12:14:00Z">
        <w:r w:rsidR="00F87910">
          <w:rPr>
            <w:rFonts w:ascii="TimesNewRoman" w:hAnsi="TimesNewRoman" w:cs="TimesNewRoman" w:hint="eastAsia"/>
            <w:kern w:val="0"/>
            <w:sz w:val="23"/>
            <w:szCs w:val="23"/>
          </w:rPr>
          <w:t>condition number</w:t>
        </w:r>
      </w:ins>
      <w:r>
        <w:rPr>
          <w:rFonts w:ascii="TimesNewRoman" w:hAnsi="TimesNewRoman" w:cs="TimesNewRoman" w:hint="eastAsia"/>
          <w:kern w:val="0"/>
          <w:sz w:val="23"/>
          <w:szCs w:val="23"/>
        </w:rPr>
        <w:t xml:space="preserve"> </w:t>
      </w:r>
      <w:proofErr w:type="gramStart"/>
      <w:r>
        <w:rPr>
          <w:rFonts w:ascii="TimesNewRoman" w:hAnsi="TimesNewRoman" w:cs="TimesNewRoman" w:hint="eastAsia"/>
          <w:kern w:val="0"/>
          <w:sz w:val="23"/>
          <w:szCs w:val="23"/>
        </w:rPr>
        <w:t xml:space="preserve">of </w:t>
      </w:r>
      <m:oMath>
        <w:proofErr w:type="gramEnd"/>
        <m:sSub>
          <m:sSubPr>
            <m:ctrlPr>
              <w:ins w:id="884" w:author="lxf" w:date="2010-05-12T12:15:00Z">
                <w:rPr>
                  <w:rFonts w:ascii="Cambria Math" w:hAnsi="Cambria Math" w:cs="TimesNewRoman"/>
                  <w:kern w:val="0"/>
                  <w:sz w:val="23"/>
                  <w:szCs w:val="23"/>
                </w:rPr>
              </w:ins>
            </m:ctrlPr>
          </m:sSubPr>
          <m:e>
            <w:ins w:id="885" w:author="lxf" w:date="2010-05-12T12:15:00Z">
              <m:r>
                <m:rPr>
                  <m:sty m:val="p"/>
                </m:rPr>
                <w:rPr>
                  <w:rFonts w:ascii="Cambria Math" w:hAnsi="Cambria Math" w:cs="TimesNewRoman"/>
                  <w:kern w:val="0"/>
                  <w:sz w:val="23"/>
                  <w:szCs w:val="23"/>
                </w:rPr>
                <m:t>Φ</m:t>
              </m:r>
            </w:ins>
          </m:e>
          <m:sub>
            <w:ins w:id="886" w:author="lxf" w:date="2010-05-12T12:15:00Z">
              <m:r>
                <m:rPr>
                  <m:sty m:val="p"/>
                </m:rPr>
                <w:rPr>
                  <w:rFonts w:ascii="Cambria Math" w:hAnsi="Cambria Math" w:cs="TimesNewRoman"/>
                  <w:kern w:val="0"/>
                  <w:sz w:val="23"/>
                  <w:szCs w:val="23"/>
                </w:rPr>
                <m:t>S</m:t>
              </m:r>
            </w:ins>
          </m:sub>
        </m:sSub>
      </m:oMath>
      <w:del w:id="887" w:author="lxf" w:date="2010-05-12T12:15:00Z">
        <w:r w:rsidDel="00F87910">
          <w:rPr>
            <w:rFonts w:ascii="TimesNewRoman" w:hAnsi="TimesNewRoman" w:cs="TimesNewRoman" w:hint="eastAsia"/>
            <w:kern w:val="0"/>
            <w:sz w:val="23"/>
            <w:szCs w:val="23"/>
          </w:rPr>
          <w:delText xml:space="preserve">the mode shape matrix </w:delText>
        </w:r>
        <w:r w:rsidDel="00F87910">
          <w:rPr>
            <w:rFonts w:ascii="TimesNewRoman" w:hAnsi="TimesNewRoman" w:cs="TimesNewRoman"/>
            <w:kern w:val="0"/>
            <w:sz w:val="23"/>
            <w:szCs w:val="23"/>
          </w:rPr>
          <w:delText>corresponding</w:delText>
        </w:r>
        <w:r w:rsidDel="00F87910">
          <w:rPr>
            <w:rFonts w:ascii="TimesNewRoman" w:hAnsi="TimesNewRoman" w:cs="TimesNewRoman" w:hint="eastAsia"/>
            <w:kern w:val="0"/>
            <w:sz w:val="23"/>
            <w:szCs w:val="23"/>
          </w:rPr>
          <w:delText xml:space="preserve"> to the degrees of freedoms of sensors in S</w:delText>
        </w:r>
      </w:del>
      <w:r>
        <w:rPr>
          <w:rFonts w:ascii="TimesNewRoman" w:hAnsi="TimesNewRoman" w:cs="TimesNewRoman" w:hint="eastAsia"/>
          <w:kern w:val="0"/>
          <w:sz w:val="23"/>
          <w:szCs w:val="23"/>
        </w:rPr>
        <w:t xml:space="preserve">. </w:t>
      </w:r>
      <w:ins w:id="888" w:author="lxf" w:date="2010-05-14T11:54:00Z">
        <w:r w:rsidR="004C1D4C">
          <w:rPr>
            <w:rFonts w:ascii="TimesNewRoman" w:hAnsi="TimesNewRoman" w:cs="TimesNewRoman" w:hint="eastAsia"/>
            <w:kern w:val="0"/>
            <w:sz w:val="23"/>
            <w:szCs w:val="23"/>
          </w:rPr>
          <w:t xml:space="preserve">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m:r>
                <m:rPr>
                  <m:sty m:val="p"/>
                </m:rPr>
                <w:rPr>
                  <w:rFonts w:ascii="Cambria Math" w:hAnsi="Cambria Math" w:cs="TimesNewRoman"/>
                  <w:kern w:val="0"/>
                  <w:sz w:val="23"/>
                  <w:szCs w:val="23"/>
                </w:rPr>
                <m:t>S</m:t>
              </m:r>
            </m:sub>
          </m:sSub>
        </m:oMath>
      </w:ins>
      <w:del w:id="889" w:author="lxf" w:date="2010-05-14T11:53:00Z">
        <w:r w:rsidDel="004C1D4C">
          <w:rPr>
            <w:rFonts w:ascii="TimesNewRoman" w:hAnsi="TimesNewRoman" w:cs="TimesNewRoman" w:hint="eastAsia"/>
            <w:kern w:val="0"/>
            <w:sz w:val="23"/>
            <w:szCs w:val="23"/>
          </w:rPr>
          <w:delText>A</w:delText>
        </w:r>
      </w:del>
      <w:del w:id="890" w:author="lxf" w:date="2010-05-14T11:54:00Z">
        <w:r w:rsidDel="004C1D4C">
          <w:rPr>
            <w:rFonts w:ascii="TimesNewRoman" w:hAnsi="TimesNewRoman" w:cs="TimesNewRoman" w:hint="eastAsia"/>
            <w:kern w:val="0"/>
            <w:sz w:val="23"/>
            <w:szCs w:val="23"/>
          </w:rPr>
          <w:delText>ssume</w:delText>
        </w:r>
      </w:del>
      <w:r>
        <w:rPr>
          <w:rFonts w:ascii="TimesNewRoman" w:hAnsi="TimesNewRoman" w:cs="TimesNewRoman" w:hint="eastAsia"/>
          <w:kern w:val="0"/>
          <w:sz w:val="23"/>
          <w:szCs w:val="23"/>
        </w:rPr>
        <w:t xml:space="preserve"> </w:t>
      </w:r>
      <w:proofErr w:type="gramStart"/>
      <w:ins w:id="891" w:author="lxf" w:date="2010-05-14T11:56:00Z">
        <w:r w:rsidR="004C1D4C">
          <w:rPr>
            <w:rFonts w:ascii="TimesNewRoman" w:hAnsi="TimesNewRoman" w:cs="TimesNewRoman" w:hint="eastAsia"/>
            <w:kern w:val="0"/>
            <w:sz w:val="23"/>
            <w:szCs w:val="23"/>
          </w:rPr>
          <w:t>are</w:t>
        </w:r>
        <w:proofErr w:type="gramEnd"/>
        <w:r w:rsidR="004C1D4C">
          <w:rPr>
            <w:rFonts w:ascii="TimesNewRoman" w:hAnsi="TimesNewRoman" w:cs="TimesNewRoman" w:hint="eastAsia"/>
            <w:kern w:val="0"/>
            <w:sz w:val="23"/>
            <w:szCs w:val="23"/>
          </w:rPr>
          <w:t xml:space="preserve"> the extracted some rows</w:t>
        </w:r>
      </w:ins>
      <w:ins w:id="892" w:author="lxf" w:date="2010-05-14T11:54:00Z">
        <w:r w:rsidR="004C1D4C">
          <w:rPr>
            <w:rFonts w:ascii="TimesNewRoman" w:hAnsi="TimesNewRoman" w:cs="TimesNewRoman" w:hint="eastAsia"/>
            <w:kern w:val="0"/>
            <w:sz w:val="23"/>
            <w:szCs w:val="23"/>
          </w:rPr>
          <w:t xml:space="preserve"> from </w:t>
        </w:r>
      </w:ins>
      <m:oMath>
        <m:sSub>
          <m:sSubPr>
            <m:ctrlPr>
              <w:ins w:id="893" w:author="lxf" w:date="2010-05-14T11:55:00Z">
                <w:rPr>
                  <w:rFonts w:ascii="Cambria Math" w:hAnsi="Cambria Math" w:cs="TimesNewRoman"/>
                  <w:kern w:val="0"/>
                  <w:sz w:val="23"/>
                  <w:szCs w:val="23"/>
                </w:rPr>
              </w:ins>
            </m:ctrlPr>
          </m:sSubPr>
          <m:e>
            <w:ins w:id="894" w:author="lxf" w:date="2010-05-14T11:55:00Z">
              <m:r>
                <m:rPr>
                  <m:sty m:val="p"/>
                </m:rPr>
                <w:rPr>
                  <w:rFonts w:ascii="Cambria Math" w:hAnsi="Cambria Math" w:cs="TimesNewRoman"/>
                  <w:kern w:val="0"/>
                  <w:sz w:val="23"/>
                  <w:szCs w:val="23"/>
                </w:rPr>
                <m:t>Φ</m:t>
              </m:r>
            </w:ins>
          </m:e>
          <m:sub>
            <w:ins w:id="895" w:author="lxf" w:date="2010-05-14T11:55:00Z">
              <m:r>
                <m:rPr>
                  <m:sty m:val="p"/>
                </m:rPr>
                <w:rPr>
                  <w:rFonts w:ascii="Cambria Math" w:hAnsi="Cambria Math" w:cs="TimesNewRoman"/>
                  <w:kern w:val="0"/>
                  <w:sz w:val="23"/>
                  <w:szCs w:val="23"/>
                </w:rPr>
                <m:t>full</m:t>
              </m:r>
            </w:ins>
          </m:sub>
        </m:sSub>
      </m:oMath>
      <w:ins w:id="896" w:author="lxf" w:date="2010-05-14T11:56:00Z">
        <w:r w:rsidR="004C1D4C">
          <w:rPr>
            <w:rFonts w:ascii="TimesNewRoman" w:hAnsi="TimesNewRoman" w:cs="TimesNewRoman" w:hint="eastAsia"/>
            <w:kern w:val="0"/>
            <w:sz w:val="23"/>
            <w:szCs w:val="23"/>
          </w:rPr>
          <w:t xml:space="preserve"> and </w:t>
        </w:r>
      </w:ins>
      <w:ins w:id="897" w:author="lxf" w:date="2010-05-14T11:55:00Z">
        <w:r w:rsidR="004C1D4C">
          <w:rPr>
            <w:rFonts w:ascii="TimesNewRoman" w:hAnsi="TimesNewRoman" w:cs="TimesNewRoman" w:hint="eastAsia"/>
            <w:kern w:val="0"/>
            <w:sz w:val="23"/>
            <w:szCs w:val="23"/>
          </w:rPr>
          <w:t xml:space="preserve"> </w:t>
        </w:r>
      </w:ins>
      <w:ins w:id="898" w:author="lxf" w:date="2010-05-14T11:56:00Z">
        <w:r w:rsidR="004C1D4C">
          <w:rPr>
            <w:rFonts w:ascii="TimesNewRoman" w:hAnsi="TimesNewRoman" w:cs="TimesNewRoman" w:hint="eastAsia"/>
            <w:kern w:val="0"/>
            <w:sz w:val="23"/>
            <w:szCs w:val="23"/>
          </w:rPr>
          <w:t xml:space="preserve"> </w:t>
        </w:r>
        <m:oMath>
          <m:sSub>
            <m:sSubPr>
              <m:ctrlPr>
                <w:rPr>
                  <w:rFonts w:ascii="Cambria Math" w:hAnsi="Cambria Math" w:cs="TimesNewRoman"/>
                  <w:kern w:val="0"/>
                  <w:sz w:val="23"/>
                  <w:szCs w:val="23"/>
                </w:rPr>
              </m:ctrlPr>
            </m:sSubPr>
            <m:e>
              <m:r>
                <m:rPr>
                  <m:sty m:val="p"/>
                </m:rPr>
                <w:rPr>
                  <w:rFonts w:ascii="Cambria Math" w:hAnsi="Cambria Math" w:cs="TimesNewRoman"/>
                  <w:kern w:val="0"/>
                  <w:sz w:val="23"/>
                  <w:szCs w:val="23"/>
                </w:rPr>
                <m:t>Φ</m:t>
              </m:r>
            </m:e>
            <m:sub>
              <m:r>
                <m:rPr>
                  <m:sty m:val="p"/>
                </m:rPr>
                <w:rPr>
                  <w:rFonts w:ascii="Cambria Math" w:hAnsi="Cambria Math" w:cs="TimesNewRoman"/>
                  <w:kern w:val="0"/>
                  <w:sz w:val="23"/>
                  <w:szCs w:val="23"/>
                </w:rPr>
                <m:t>full</m:t>
              </m:r>
            </m:sub>
          </m:sSub>
        </m:oMath>
      </w:ins>
      <w:ins w:id="899" w:author="lxf" w:date="2010-05-14T11:55:00Z">
        <w:r w:rsidR="004C1D4C">
          <w:rPr>
            <w:rFonts w:ascii="TimesNewRoman" w:hAnsi="TimesNewRoman" w:cs="TimesNewRoman" w:hint="eastAsia"/>
            <w:kern w:val="0"/>
            <w:sz w:val="23"/>
            <w:szCs w:val="23"/>
          </w:rPr>
          <w:t xml:space="preserve"> can be obtained from </w:t>
        </w:r>
      </w:ins>
      <w:ins w:id="900" w:author="lxf" w:date="2010-05-14T11:54:00Z">
        <w:r w:rsidR="004C1D4C">
          <w:rPr>
            <w:rFonts w:ascii="TimesNewRoman" w:hAnsi="TimesNewRoman" w:cs="TimesNewRoman" w:hint="eastAsia"/>
            <w:kern w:val="0"/>
            <w:sz w:val="23"/>
            <w:szCs w:val="23"/>
          </w:rPr>
          <w:t xml:space="preserve">the </w:t>
        </w:r>
      </w:ins>
      <w:del w:id="901" w:author="lxf" w:date="2010-05-14T11:55:00Z">
        <w:r w:rsidDel="004C1D4C">
          <w:rPr>
            <w:rFonts w:ascii="TimesNewRoman" w:hAnsi="TimesNewRoman" w:cs="TimesNewRoman" w:hint="eastAsia"/>
            <w:kern w:val="0"/>
            <w:sz w:val="23"/>
            <w:szCs w:val="23"/>
          </w:rPr>
          <w:delText xml:space="preserve">the </w:delText>
        </w:r>
      </w:del>
      <w:r>
        <w:rPr>
          <w:rFonts w:ascii="TimesNewRoman" w:hAnsi="TimesNewRoman" w:cs="TimesNewRoman" w:hint="eastAsia"/>
          <w:kern w:val="0"/>
          <w:sz w:val="23"/>
          <w:szCs w:val="23"/>
        </w:rPr>
        <w:t>finite element model of the structure</w:t>
      </w:r>
      <w:del w:id="902" w:author="lxf" w:date="2010-05-14T11:55:00Z">
        <w:r w:rsidDel="004C1D4C">
          <w:rPr>
            <w:rFonts w:ascii="TimesNewRoman" w:hAnsi="TimesNewRoman" w:cs="TimesNewRoman" w:hint="eastAsia"/>
            <w:kern w:val="0"/>
            <w:sz w:val="23"/>
            <w:szCs w:val="23"/>
          </w:rPr>
          <w:delText xml:space="preserve"> is available,</w:delText>
        </w:r>
      </w:del>
      <w:ins w:id="903" w:author="lxf" w:date="2010-05-14T11:55:00Z">
        <w:r w:rsidR="004C1D4C">
          <w:rPr>
            <w:rFonts w:ascii="TimesNewRoman" w:hAnsi="TimesNewRoman" w:cs="TimesNewRoman" w:hint="eastAsia"/>
            <w:kern w:val="0"/>
            <w:sz w:val="23"/>
            <w:szCs w:val="23"/>
          </w:rPr>
          <w:t>.</w:t>
        </w:r>
      </w:ins>
      <w:del w:id="904" w:author="lxf" w:date="2010-05-14T11:55:00Z">
        <w:r w:rsidDel="004C1D4C">
          <w:rPr>
            <w:rFonts w:ascii="TimesNewRoman" w:hAnsi="TimesNewRoman" w:cs="TimesNewRoman" w:hint="eastAsia"/>
            <w:kern w:val="0"/>
            <w:sz w:val="23"/>
            <w:szCs w:val="23"/>
          </w:rPr>
          <w:delText xml:space="preserve"> the process can be carried out offline.</w:delText>
        </w:r>
      </w:del>
    </w:p>
    <w:p w:rsidR="003703D8" w:rsidRDefault="003703D8" w:rsidP="003703D8">
      <w:pPr>
        <w:pStyle w:val="ListParagraph"/>
        <w:numPr>
          <w:ilvl w:val="0"/>
          <w:numId w:val="21"/>
        </w:numPr>
        <w:autoSpaceDE w:val="0"/>
        <w:autoSpaceDN w:val="0"/>
        <w:adjustRightInd w:val="0"/>
        <w:ind w:firstLineChars="0"/>
        <w:rPr>
          <w:rFonts w:ascii="TimesNewRoman" w:hAnsi="TimesNewRoman" w:cs="TimesNewRoman"/>
          <w:kern w:val="0"/>
          <w:sz w:val="23"/>
          <w:szCs w:val="23"/>
        </w:rPr>
      </w:pPr>
      <w:r>
        <w:rPr>
          <w:rFonts w:ascii="TimesNewRoman" w:hAnsi="TimesNewRoman" w:cs="TimesNewRoman" w:hint="eastAsia"/>
          <w:kern w:val="0"/>
          <w:sz w:val="23"/>
          <w:szCs w:val="23"/>
        </w:rPr>
        <w:t xml:space="preserve">The </w:t>
      </w:r>
      <w:del w:id="905" w:author="lxf" w:date="2010-05-12T12:15:00Z">
        <w:r w:rsidDel="00F87910">
          <w:rPr>
            <w:rFonts w:ascii="TimesNewRoman" w:hAnsi="TimesNewRoman" w:cs="TimesNewRoman" w:hint="eastAsia"/>
            <w:kern w:val="0"/>
            <w:sz w:val="23"/>
            <w:szCs w:val="23"/>
          </w:rPr>
          <w:delText>SVD ratio</w:delText>
        </w:r>
      </w:del>
      <w:ins w:id="906" w:author="lxf" w:date="2010-05-12T12:15:00Z">
        <w:r w:rsidR="00F87910">
          <w:rPr>
            <w:rFonts w:ascii="TimesNewRoman" w:hAnsi="TimesNewRoman" w:cs="TimesNewRoman" w:hint="eastAsia"/>
            <w:kern w:val="0"/>
            <w:sz w:val="23"/>
            <w:szCs w:val="23"/>
          </w:rPr>
          <w:t>condition number</w:t>
        </w:r>
      </w:ins>
      <w:r>
        <w:rPr>
          <w:rFonts w:ascii="TimesNewRoman" w:hAnsi="TimesNewRoman" w:cs="TimesNewRoman" w:hint="eastAsia"/>
          <w:kern w:val="0"/>
          <w:sz w:val="23"/>
          <w:szCs w:val="23"/>
        </w:rPr>
        <w:t xml:space="preserve"> of </w:t>
      </w:r>
      <m:oMath>
        <m:sSub>
          <m:sSubPr>
            <m:ctrlPr>
              <w:ins w:id="907" w:author="lxf" w:date="2010-05-12T12:15:00Z">
                <w:rPr>
                  <w:rFonts w:ascii="Cambria Math" w:hAnsi="Cambria Math" w:cs="TimesNewRoman"/>
                  <w:kern w:val="0"/>
                  <w:sz w:val="23"/>
                  <w:szCs w:val="23"/>
                </w:rPr>
              </w:ins>
            </m:ctrlPr>
          </m:sSubPr>
          <m:e>
            <w:ins w:id="908" w:author="lxf" w:date="2010-05-12T12:15:00Z">
              <m:r>
                <m:rPr>
                  <m:sty m:val="p"/>
                </m:rPr>
                <w:rPr>
                  <w:rFonts w:ascii="Cambria Math" w:hAnsi="Cambria Math" w:cs="TimesNewRoman"/>
                  <w:kern w:val="0"/>
                  <w:sz w:val="23"/>
                  <w:szCs w:val="23"/>
                </w:rPr>
                <m:t>Φ</m:t>
              </m:r>
            </w:ins>
          </m:e>
          <m:sub>
            <w:ins w:id="909" w:author="lxf" w:date="2010-05-12T12:15:00Z">
              <m:r>
                <m:rPr>
                  <m:sty m:val="p"/>
                </m:rPr>
                <w:rPr>
                  <w:rFonts w:ascii="Cambria Math" w:hAnsi="Cambria Math" w:cs="TimesNewRoman"/>
                  <w:kern w:val="0"/>
                  <w:sz w:val="23"/>
                  <w:szCs w:val="23"/>
                </w:rPr>
                <m:t>S</m:t>
              </m:r>
            </w:ins>
          </m:sub>
        </m:sSub>
      </m:oMath>
      <w:ins w:id="910" w:author="lxf" w:date="2010-05-12T12:15:00Z">
        <w:r w:rsidR="00F87910">
          <w:rPr>
            <w:rFonts w:ascii="TimesNewRoman" w:hAnsi="TimesNewRoman" w:cs="TimesNewRoman" w:hint="eastAsia"/>
            <w:kern w:val="0"/>
            <w:sz w:val="23"/>
            <w:szCs w:val="23"/>
          </w:rPr>
          <w:t xml:space="preserve"> for </w:t>
        </w:r>
      </w:ins>
      <w:r>
        <w:rPr>
          <w:rFonts w:ascii="TimesNewRoman" w:hAnsi="TimesNewRoman" w:cs="TimesNewRoman" w:hint="eastAsia"/>
          <w:kern w:val="0"/>
          <w:sz w:val="23"/>
          <w:szCs w:val="23"/>
        </w:rPr>
        <w:t xml:space="preserve">given sensor set S is determined by the </w:t>
      </w:r>
      <w:r w:rsidR="00A0670D">
        <w:rPr>
          <w:rFonts w:ascii="TimesNewRoman" w:hAnsi="TimesNewRoman" w:cs="TimesNewRoman" w:hint="eastAsia"/>
          <w:kern w:val="0"/>
          <w:sz w:val="23"/>
          <w:szCs w:val="23"/>
        </w:rPr>
        <w:t>three</w:t>
      </w:r>
      <w:r>
        <w:rPr>
          <w:rFonts w:ascii="TimesNewRoman" w:hAnsi="TimesNewRoman" w:cs="TimesNewRoman" w:hint="eastAsia"/>
          <w:kern w:val="0"/>
          <w:sz w:val="23"/>
          <w:szCs w:val="23"/>
        </w:rPr>
        <w:t xml:space="preserve"> factors: </w:t>
      </w:r>
      <w:r w:rsidR="00A0670D">
        <w:rPr>
          <w:rFonts w:ascii="TimesNewRoman" w:hAnsi="TimesNewRoman" w:cs="TimesNewRoman" w:hint="eastAsia"/>
          <w:kern w:val="0"/>
          <w:sz w:val="23"/>
          <w:szCs w:val="23"/>
        </w:rPr>
        <w:t>1) the finite element model of the structure 2</w:t>
      </w:r>
      <w:r>
        <w:rPr>
          <w:rFonts w:ascii="TimesNewRoman" w:hAnsi="TimesNewRoman" w:cs="TimesNewRoman" w:hint="eastAsia"/>
          <w:kern w:val="0"/>
          <w:sz w:val="23"/>
          <w:szCs w:val="23"/>
        </w:rPr>
        <w:t xml:space="preserve">) the number of sensor nodes in S </w:t>
      </w:r>
      <w:r w:rsidR="00A0670D">
        <w:rPr>
          <w:rFonts w:ascii="TimesNewRoman" w:hAnsi="TimesNewRoman" w:cs="TimesNewRoman" w:hint="eastAsia"/>
          <w:kern w:val="0"/>
          <w:sz w:val="23"/>
          <w:szCs w:val="23"/>
        </w:rPr>
        <w:t>3</w:t>
      </w:r>
      <w:r>
        <w:rPr>
          <w:rFonts w:ascii="TimesNewRoman" w:hAnsi="TimesNewRoman" w:cs="TimesNewRoman" w:hint="eastAsia"/>
          <w:kern w:val="0"/>
          <w:sz w:val="23"/>
          <w:szCs w:val="23"/>
        </w:rPr>
        <w:t xml:space="preserve">) the relationship of the rows in the mode shape matrix corresponding sensor nodes in S. Generally speaking, the more number of sensor nodes and the more independent of the </w:t>
      </w:r>
      <w:r w:rsidR="00A0670D">
        <w:rPr>
          <w:rFonts w:ascii="TimesNewRoman" w:hAnsi="TimesNewRoman" w:cs="TimesNewRoman" w:hint="eastAsia"/>
          <w:kern w:val="0"/>
          <w:sz w:val="23"/>
          <w:szCs w:val="23"/>
        </w:rPr>
        <w:t xml:space="preserve">rows of </w:t>
      </w:r>
      <w:r w:rsidR="00A0670D">
        <w:rPr>
          <w:rFonts w:ascii="TimesNewRoman" w:hAnsi="TimesNewRoman" w:cs="TimesNewRoman"/>
          <w:kern w:val="0"/>
          <w:sz w:val="23"/>
          <w:szCs w:val="23"/>
        </w:rPr>
        <w:t>corresponding</w:t>
      </w:r>
      <w:r w:rsidR="00A0670D">
        <w:rPr>
          <w:rFonts w:ascii="TimesNewRoman" w:hAnsi="TimesNewRoman" w:cs="TimesNewRoman" w:hint="eastAsia"/>
          <w:kern w:val="0"/>
          <w:sz w:val="23"/>
          <w:szCs w:val="23"/>
        </w:rPr>
        <w:t xml:space="preserve"> mode shape matrix</w:t>
      </w:r>
      <w:r>
        <w:rPr>
          <w:rFonts w:ascii="TimesNewRoman" w:hAnsi="TimesNewRoman" w:cs="TimesNewRoman" w:hint="eastAsia"/>
          <w:kern w:val="0"/>
          <w:sz w:val="23"/>
          <w:szCs w:val="23"/>
        </w:rPr>
        <w:t xml:space="preserve">, the smaller the </w:t>
      </w:r>
      <w:del w:id="911" w:author="lxf" w:date="2010-05-12T12:16:00Z">
        <w:r w:rsidDel="00F87910">
          <w:rPr>
            <w:rFonts w:ascii="TimesNewRoman" w:hAnsi="TimesNewRoman" w:cs="TimesNewRoman" w:hint="eastAsia"/>
            <w:kern w:val="0"/>
            <w:sz w:val="23"/>
            <w:szCs w:val="23"/>
          </w:rPr>
          <w:delText>SVD ratio</w:delText>
        </w:r>
      </w:del>
      <w:ins w:id="912" w:author="lxf" w:date="2010-05-12T12:16:00Z">
        <w:r w:rsidR="00F87910">
          <w:rPr>
            <w:rFonts w:ascii="TimesNewRoman" w:hAnsi="TimesNewRoman" w:cs="TimesNewRoman" w:hint="eastAsia"/>
            <w:kern w:val="0"/>
            <w:sz w:val="23"/>
            <w:szCs w:val="23"/>
          </w:rPr>
          <w:t>condition number</w:t>
        </w:r>
      </w:ins>
      <w:r>
        <w:rPr>
          <w:rFonts w:ascii="TimesNewRoman" w:hAnsi="TimesNewRoman" w:cs="TimesNewRoman" w:hint="eastAsia"/>
          <w:kern w:val="0"/>
          <w:sz w:val="23"/>
          <w:szCs w:val="23"/>
        </w:rPr>
        <w:t xml:space="preserve"> will be, and the more accurate modal parameters can be identified. Particularly, whether sensor set S can SHM-cover the structure cannot be determined </w:t>
      </w:r>
      <w:r w:rsidR="00A0670D">
        <w:rPr>
          <w:rFonts w:ascii="TimesNewRoman" w:hAnsi="TimesNewRoman" w:cs="TimesNewRoman" w:hint="eastAsia"/>
          <w:kern w:val="0"/>
          <w:sz w:val="23"/>
          <w:szCs w:val="23"/>
        </w:rPr>
        <w:t xml:space="preserve">only </w:t>
      </w:r>
      <w:r>
        <w:rPr>
          <w:rFonts w:ascii="TimesNewRoman" w:hAnsi="TimesNewRoman" w:cs="TimesNewRoman" w:hint="eastAsia"/>
          <w:kern w:val="0"/>
          <w:sz w:val="23"/>
          <w:szCs w:val="23"/>
        </w:rPr>
        <w:t>by considering sensors in S individually, the relationship of sensors in S</w:t>
      </w:r>
      <w:r w:rsidR="00A0670D">
        <w:rPr>
          <w:rFonts w:ascii="TimesNewRoman" w:hAnsi="TimesNewRoman" w:cs="TimesNewRoman" w:hint="eastAsia"/>
          <w:kern w:val="0"/>
          <w:sz w:val="23"/>
          <w:szCs w:val="23"/>
        </w:rPr>
        <w:t xml:space="preserve"> must also be considered</w:t>
      </w:r>
      <w:r>
        <w:rPr>
          <w:rFonts w:ascii="TimesNewRoman" w:hAnsi="TimesNewRoman" w:cs="TimesNewRoman" w:hint="eastAsia"/>
          <w:kern w:val="0"/>
          <w:sz w:val="23"/>
          <w:szCs w:val="23"/>
        </w:rPr>
        <w:t>.</w:t>
      </w:r>
    </w:p>
    <w:p w:rsidR="003703D8" w:rsidRPr="009E0AC9" w:rsidRDefault="003703D8" w:rsidP="003703D8">
      <w:pPr>
        <w:pStyle w:val="ListParagraph"/>
        <w:numPr>
          <w:ilvl w:val="0"/>
          <w:numId w:val="21"/>
        </w:numPr>
        <w:autoSpaceDE w:val="0"/>
        <w:autoSpaceDN w:val="0"/>
        <w:adjustRightInd w:val="0"/>
        <w:ind w:firstLineChars="0"/>
        <w:rPr>
          <w:rFonts w:ascii="TimesNewRoman" w:hAnsi="TimesNewRoman" w:cs="TimesNewRoman"/>
          <w:kern w:val="0"/>
          <w:sz w:val="23"/>
          <w:szCs w:val="23"/>
        </w:rPr>
      </w:pPr>
      <w:r>
        <w:rPr>
          <w:rFonts w:ascii="TimesNewRoman" w:hAnsi="TimesNewRoman" w:cs="TimesNewRoman" w:hint="eastAsia"/>
          <w:kern w:val="0"/>
          <w:sz w:val="23"/>
          <w:szCs w:val="23"/>
        </w:rPr>
        <w:t xml:space="preserve">The sensing region of individual sensor node or a sensor set is not a circle or a sphere, but is </w:t>
      </w:r>
      <w:r w:rsidRPr="0014349A">
        <w:rPr>
          <w:rFonts w:ascii="TimesNewRoman" w:eastAsia="TimesNewRoman" w:cs="TimesNewRoman" w:hint="eastAsia"/>
          <w:kern w:val="0"/>
          <w:sz w:val="23"/>
          <w:szCs w:val="23"/>
        </w:rPr>
        <w:t xml:space="preserve">either the </w:t>
      </w:r>
      <w:r w:rsidRPr="0014349A">
        <w:rPr>
          <w:rFonts w:ascii="TimesNewRoman" w:eastAsia="TimesNewRoman" w:cs="TimesNewRoman"/>
          <w:kern w:val="0"/>
          <w:sz w:val="23"/>
          <w:szCs w:val="23"/>
        </w:rPr>
        <w:t xml:space="preserve">whole structure (if accuracy of modal parameters identified from the </w:t>
      </w:r>
      <w:r w:rsidRPr="0014349A">
        <w:rPr>
          <w:rFonts w:ascii="TimesNewRoman" w:eastAsia="TimesNewRoman" w:cs="TimesNewRoman"/>
          <w:kern w:val="0"/>
          <w:sz w:val="23"/>
          <w:szCs w:val="23"/>
        </w:rPr>
        <w:lastRenderedPageBreak/>
        <w:t>sensor</w:t>
      </w:r>
      <w:r>
        <w:rPr>
          <w:rFonts w:ascii="TimesNewRoman" w:eastAsia="TimesNewRoman" w:cs="TimesNewRoman" w:hint="eastAsia"/>
          <w:kern w:val="0"/>
          <w:sz w:val="23"/>
          <w:szCs w:val="23"/>
        </w:rPr>
        <w:t>/sensor set</w:t>
      </w:r>
      <w:r w:rsidRPr="0014349A">
        <w:rPr>
          <w:rFonts w:ascii="TimesNewRoman" w:eastAsia="TimesNewRoman" w:cs="TimesNewRoman"/>
          <w:kern w:val="0"/>
          <w:sz w:val="23"/>
          <w:szCs w:val="23"/>
        </w:rPr>
        <w:t xml:space="preserve"> satisfies the </w:t>
      </w:r>
      <w:r>
        <w:rPr>
          <w:rFonts w:ascii="TimesNewRoman" w:eastAsia="TimesNewRoman" w:cs="TimesNewRoman"/>
          <w:kern w:val="0"/>
          <w:sz w:val="23"/>
          <w:szCs w:val="23"/>
        </w:rPr>
        <w:t xml:space="preserve">requirement) or 0 (if it fails), and </w:t>
      </w:r>
      <w:r>
        <w:rPr>
          <w:rFonts w:ascii="TimesNewRoman" w:eastAsia="TimesNewRoman" w:cs="TimesNewRoman" w:hint="eastAsia"/>
          <w:kern w:val="0"/>
          <w:sz w:val="23"/>
          <w:szCs w:val="23"/>
        </w:rPr>
        <w:t>t</w:t>
      </w:r>
      <w:r w:rsidRPr="009E0AC9">
        <w:rPr>
          <w:rFonts w:ascii="TimesNewRoman" w:eastAsia="TimesNewRoman" w:cs="TimesNewRoman" w:hint="eastAsia"/>
          <w:kern w:val="0"/>
          <w:sz w:val="23"/>
          <w:szCs w:val="23"/>
        </w:rPr>
        <w:t>he sensing region of a sensor set S cannot be determined by combining that of each individual sensor node in S together.</w:t>
      </w:r>
    </w:p>
    <w:p w:rsidR="00C206DA" w:rsidRDefault="00C206DA" w:rsidP="00C206DA">
      <w:pPr>
        <w:pStyle w:val="ListParagraph"/>
        <w:autoSpaceDE w:val="0"/>
        <w:autoSpaceDN w:val="0"/>
        <w:adjustRightInd w:val="0"/>
        <w:ind w:firstLineChars="0" w:firstLine="0"/>
        <w:rPr>
          <w:rFonts w:ascii="TimesNewRoman" w:hAnsi="TimesNewRoman" w:cs="TimesNewRoman"/>
          <w:kern w:val="0"/>
          <w:sz w:val="23"/>
          <w:szCs w:val="23"/>
        </w:rPr>
      </w:pPr>
    </w:p>
    <w:p w:rsidR="00F72EF0" w:rsidRPr="004F3167" w:rsidRDefault="00C206DA" w:rsidP="00F72EF0">
      <w:pPr>
        <w:autoSpaceDE w:val="0"/>
        <w:autoSpaceDN w:val="0"/>
        <w:adjustRightInd w:val="0"/>
        <w:rPr>
          <w:rFonts w:ascii="TimesNewRoman" w:hAnsi="TimesNewRoman" w:cs="TimesNewRoman"/>
          <w:bCs/>
          <w:kern w:val="0"/>
          <w:sz w:val="23"/>
          <w:szCs w:val="23"/>
        </w:rPr>
      </w:pPr>
      <w:r>
        <w:rPr>
          <w:rFonts w:ascii="TimesNewRoman" w:hAnsi="TimesNewRoman" w:cs="TimesNewRoman" w:hint="eastAsia"/>
          <w:kern w:val="0"/>
          <w:sz w:val="23"/>
          <w:szCs w:val="23"/>
        </w:rPr>
        <w:t xml:space="preserve">Now, we consider </w:t>
      </w:r>
      <w:r>
        <w:rPr>
          <w:rFonts w:ascii="TimesNewRoman" w:hAnsi="TimesNewRoman" w:cs="TimesNewRoman"/>
          <w:kern w:val="0"/>
          <w:sz w:val="23"/>
          <w:szCs w:val="23"/>
        </w:rPr>
        <w:t>designing</w:t>
      </w:r>
      <w:r>
        <w:rPr>
          <w:rFonts w:ascii="TimesNewRoman" w:hAnsi="TimesNewRoman" w:cs="TimesNewRoman" w:hint="eastAsia"/>
          <w:kern w:val="0"/>
          <w:sz w:val="23"/>
          <w:szCs w:val="23"/>
        </w:rPr>
        <w:t xml:space="preserve"> the energy efficient protocols for WSN-based SHM. </w:t>
      </w:r>
      <w:r w:rsidR="00C77C26">
        <w:rPr>
          <w:rFonts w:ascii="TimesNewRoman" w:hAnsi="TimesNewRoman" w:cs="TimesNewRoman" w:hint="eastAsia"/>
          <w:kern w:val="0"/>
          <w:sz w:val="23"/>
          <w:szCs w:val="23"/>
        </w:rPr>
        <w:t>The basic idea is similar as in [</w:t>
      </w:r>
      <w:del w:id="913" w:author="lxf" w:date="2010-05-08T15:29:00Z">
        <w:r w:rsidR="002A7979" w:rsidDel="00307AE5">
          <w:rPr>
            <w:rFonts w:ascii="TimesNewRoman" w:hAnsi="TimesNewRoman" w:cs="TimesNewRoman"/>
            <w:kern w:val="0"/>
            <w:sz w:val="23"/>
            <w:szCs w:val="23"/>
          </w:rPr>
          <w:fldChar w:fldCharType="begin"/>
        </w:r>
        <w:r w:rsidR="006E2363" w:rsidDel="00307AE5">
          <w:rPr>
            <w:rFonts w:ascii="TimesNewRoman" w:hAnsi="TimesNewRoman" w:cs="TimesNewRoman"/>
            <w:kern w:val="0"/>
            <w:sz w:val="23"/>
            <w:szCs w:val="23"/>
          </w:rPr>
          <w:delInstrText xml:space="preserve"> NOTEREF _Ref258346471 \h </w:delInstrText>
        </w:r>
        <w:r w:rsidR="002A7979" w:rsidDel="00307AE5">
          <w:rPr>
            <w:rFonts w:ascii="TimesNewRoman" w:hAnsi="TimesNewRoman" w:cs="TimesNewRoman"/>
            <w:kern w:val="0"/>
            <w:sz w:val="23"/>
            <w:szCs w:val="23"/>
          </w:rPr>
        </w:r>
        <w:r w:rsidR="002A7979" w:rsidDel="00307AE5">
          <w:rPr>
            <w:rFonts w:ascii="TimesNewRoman" w:hAnsi="TimesNewRoman" w:cs="TimesNewRoman"/>
            <w:kern w:val="0"/>
            <w:sz w:val="23"/>
            <w:szCs w:val="23"/>
          </w:rPr>
          <w:fldChar w:fldCharType="separate"/>
        </w:r>
      </w:del>
      <w:del w:id="914" w:author="lxf" w:date="2010-05-08T14:13:00Z">
        <w:r w:rsidR="00BC6373" w:rsidDel="008670E0">
          <w:rPr>
            <w:rFonts w:ascii="TimesNewRoman" w:hAnsi="TimesNewRoman" w:cs="TimesNewRoman"/>
            <w:kern w:val="0"/>
            <w:sz w:val="23"/>
            <w:szCs w:val="23"/>
          </w:rPr>
          <w:delText>1</w:delText>
        </w:r>
      </w:del>
      <w:del w:id="915" w:author="lxf" w:date="2010-05-08T15:29:00Z">
        <w:r w:rsidR="002A7979" w:rsidDel="00307AE5">
          <w:rPr>
            <w:rFonts w:ascii="TimesNewRoman" w:hAnsi="TimesNewRoman" w:cs="TimesNewRoman"/>
            <w:kern w:val="0"/>
            <w:sz w:val="23"/>
            <w:szCs w:val="23"/>
          </w:rPr>
          <w:fldChar w:fldCharType="end"/>
        </w:r>
      </w:del>
      <w:ins w:id="916" w:author="lxf" w:date="2010-05-14T19:52:00Z">
        <w:r w:rsidR="00450D78">
          <w:rPr>
            <w:rFonts w:ascii="TimesNewRoman" w:hAnsi="TimesNewRoman" w:cs="TimesNewRoman" w:hint="eastAsia"/>
            <w:kern w:val="0"/>
            <w:sz w:val="23"/>
            <w:szCs w:val="23"/>
          </w:rPr>
          <w:t>1</w:t>
        </w:r>
      </w:ins>
      <w:r w:rsidR="00C77C26">
        <w:rPr>
          <w:rFonts w:ascii="TimesNewRoman" w:hAnsi="TimesNewRoman" w:cs="TimesNewRoman" w:hint="eastAsia"/>
          <w:kern w:val="0"/>
          <w:sz w:val="23"/>
          <w:szCs w:val="23"/>
        </w:rPr>
        <w:t>] and [</w:t>
      </w:r>
      <w:del w:id="917" w:author="lxf" w:date="2010-05-08T15:29:00Z">
        <w:r w:rsidR="002A7979" w:rsidDel="00307AE5">
          <w:rPr>
            <w:rFonts w:ascii="TimesNewRoman" w:hAnsi="TimesNewRoman" w:cs="TimesNewRoman"/>
            <w:kern w:val="0"/>
            <w:sz w:val="23"/>
            <w:szCs w:val="23"/>
          </w:rPr>
          <w:fldChar w:fldCharType="begin"/>
        </w:r>
        <w:r w:rsidR="006E2363" w:rsidDel="00307AE5">
          <w:rPr>
            <w:rFonts w:ascii="TimesNewRoman" w:hAnsi="TimesNewRoman" w:cs="TimesNewRoman"/>
            <w:kern w:val="0"/>
            <w:sz w:val="23"/>
            <w:szCs w:val="23"/>
          </w:rPr>
          <w:delInstrText xml:space="preserve"> </w:delInstrText>
        </w:r>
        <w:r w:rsidR="006E2363" w:rsidDel="00307AE5">
          <w:rPr>
            <w:rFonts w:ascii="TimesNewRoman" w:hAnsi="TimesNewRoman" w:cs="TimesNewRoman" w:hint="eastAsia"/>
            <w:kern w:val="0"/>
            <w:sz w:val="23"/>
            <w:szCs w:val="23"/>
          </w:rPr>
          <w:delInstrText>NOTEREF _Ref258346712 \h</w:delInstrText>
        </w:r>
        <w:r w:rsidR="006E2363" w:rsidDel="00307AE5">
          <w:rPr>
            <w:rFonts w:ascii="TimesNewRoman" w:hAnsi="TimesNewRoman" w:cs="TimesNewRoman"/>
            <w:kern w:val="0"/>
            <w:sz w:val="23"/>
            <w:szCs w:val="23"/>
          </w:rPr>
          <w:delInstrText xml:space="preserve"> </w:delInstrText>
        </w:r>
        <w:r w:rsidR="002A7979" w:rsidDel="00307AE5">
          <w:rPr>
            <w:rFonts w:ascii="TimesNewRoman" w:hAnsi="TimesNewRoman" w:cs="TimesNewRoman"/>
            <w:kern w:val="0"/>
            <w:sz w:val="23"/>
            <w:szCs w:val="23"/>
          </w:rPr>
        </w:r>
        <w:r w:rsidR="002A7979" w:rsidDel="00307AE5">
          <w:rPr>
            <w:rFonts w:ascii="TimesNewRoman" w:hAnsi="TimesNewRoman" w:cs="TimesNewRoman"/>
            <w:kern w:val="0"/>
            <w:sz w:val="23"/>
            <w:szCs w:val="23"/>
          </w:rPr>
          <w:fldChar w:fldCharType="separate"/>
        </w:r>
      </w:del>
      <w:del w:id="918" w:author="lxf" w:date="2010-05-08T14:13:00Z">
        <w:r w:rsidR="00BC6373" w:rsidDel="008670E0">
          <w:rPr>
            <w:rFonts w:ascii="TimesNewRoman" w:hAnsi="TimesNewRoman" w:cs="TimesNewRoman"/>
            <w:kern w:val="0"/>
            <w:sz w:val="23"/>
            <w:szCs w:val="23"/>
          </w:rPr>
          <w:delText>2</w:delText>
        </w:r>
      </w:del>
      <w:del w:id="919" w:author="lxf" w:date="2010-05-08T15:29:00Z">
        <w:r w:rsidR="002A7979" w:rsidDel="00307AE5">
          <w:rPr>
            <w:rFonts w:ascii="TimesNewRoman" w:hAnsi="TimesNewRoman" w:cs="TimesNewRoman"/>
            <w:kern w:val="0"/>
            <w:sz w:val="23"/>
            <w:szCs w:val="23"/>
          </w:rPr>
          <w:fldChar w:fldCharType="end"/>
        </w:r>
      </w:del>
      <w:ins w:id="920" w:author="lxf" w:date="2010-05-14T19:52:00Z">
        <w:r w:rsidR="00450D78">
          <w:rPr>
            <w:rFonts w:ascii="TimesNewRoman" w:hAnsi="TimesNewRoman" w:cs="TimesNewRoman" w:hint="eastAsia"/>
            <w:kern w:val="0"/>
            <w:sz w:val="23"/>
            <w:szCs w:val="23"/>
          </w:rPr>
          <w:t>2</w:t>
        </w:r>
      </w:ins>
      <w:r w:rsidR="00C77C26">
        <w:rPr>
          <w:rFonts w:ascii="TimesNewRoman" w:hAnsi="TimesNewRoman" w:cs="TimesNewRoman" w:hint="eastAsia"/>
          <w:kern w:val="0"/>
          <w:sz w:val="23"/>
          <w:szCs w:val="23"/>
        </w:rPr>
        <w:t>]</w:t>
      </w:r>
      <w:r w:rsidR="009E0AC9">
        <w:rPr>
          <w:rFonts w:ascii="TimesNewRoman" w:hAnsi="TimesNewRoman" w:cs="TimesNewRoman" w:hint="eastAsia"/>
          <w:kern w:val="0"/>
          <w:sz w:val="23"/>
          <w:szCs w:val="23"/>
        </w:rPr>
        <w:t xml:space="preserve"> but uses SHM-coverage</w:t>
      </w:r>
      <w:r w:rsidR="0083038F">
        <w:rPr>
          <w:rFonts w:ascii="TimesNewRoman" w:hAnsi="TimesNewRoman" w:cs="TimesNewRoman" w:hint="eastAsia"/>
          <w:kern w:val="0"/>
          <w:sz w:val="23"/>
          <w:szCs w:val="23"/>
        </w:rPr>
        <w:t xml:space="preserve">. Moreover, the connectivity is also considered. In the protocols proposed in </w:t>
      </w:r>
      <w:r w:rsidR="0083038F">
        <w:rPr>
          <w:rFonts w:ascii="TimesNewRoman" w:hAnsi="TimesNewRoman" w:cs="TimesNewRoman"/>
          <w:kern w:val="0"/>
          <w:sz w:val="23"/>
          <w:szCs w:val="23"/>
        </w:rPr>
        <w:t>this paper</w:t>
      </w:r>
      <w:r w:rsidR="0083038F">
        <w:rPr>
          <w:rFonts w:ascii="TimesNewRoman" w:hAnsi="TimesNewRoman" w:cs="TimesNewRoman" w:hint="eastAsia"/>
          <w:kern w:val="0"/>
          <w:sz w:val="23"/>
          <w:szCs w:val="23"/>
        </w:rPr>
        <w:t>, s</w:t>
      </w:r>
      <w:r w:rsidR="00C77C26">
        <w:rPr>
          <w:rFonts w:ascii="TimesNewRoman" w:hAnsi="TimesNewRoman" w:cs="TimesNewRoman" w:hint="eastAsia"/>
          <w:kern w:val="0"/>
          <w:sz w:val="23"/>
          <w:szCs w:val="23"/>
        </w:rPr>
        <w:t xml:space="preserve">ensor nodes deployed on </w:t>
      </w:r>
      <w:r w:rsidR="0083038F">
        <w:rPr>
          <w:rFonts w:ascii="TimesNewRoman" w:hAnsi="TimesNewRoman" w:cs="TimesNewRoman" w:hint="eastAsia"/>
          <w:kern w:val="0"/>
          <w:sz w:val="23"/>
          <w:szCs w:val="23"/>
        </w:rPr>
        <w:t xml:space="preserve">a </w:t>
      </w:r>
      <w:r w:rsidR="00C77C26">
        <w:rPr>
          <w:rFonts w:ascii="TimesNewRoman" w:hAnsi="TimesNewRoman" w:cs="TimesNewRoman" w:hint="eastAsia"/>
          <w:kern w:val="0"/>
          <w:sz w:val="23"/>
          <w:szCs w:val="23"/>
        </w:rPr>
        <w:t>structure is divided into disjoint subsets. Each subset can SHM-cover the whole structure</w:t>
      </w:r>
      <w:r w:rsidR="00582E16">
        <w:rPr>
          <w:rFonts w:ascii="TimesNewRoman" w:hAnsi="TimesNewRoman" w:cs="TimesNewRoman" w:hint="eastAsia"/>
          <w:kern w:val="0"/>
          <w:sz w:val="23"/>
          <w:szCs w:val="23"/>
        </w:rPr>
        <w:t xml:space="preserve"> and </w:t>
      </w:r>
      <w:r w:rsidR="00582E16">
        <w:rPr>
          <w:rFonts w:ascii="TimesNewRoman" w:hAnsi="TimesNewRoman" w:cs="TimesNewRoman"/>
          <w:kern w:val="0"/>
          <w:sz w:val="23"/>
          <w:szCs w:val="23"/>
        </w:rPr>
        <w:t>sensor</w:t>
      </w:r>
      <w:r w:rsidR="00582E16">
        <w:rPr>
          <w:rFonts w:ascii="TimesNewRoman" w:hAnsi="TimesNewRoman" w:cs="TimesNewRoman" w:hint="eastAsia"/>
          <w:kern w:val="0"/>
          <w:sz w:val="23"/>
          <w:szCs w:val="23"/>
        </w:rPr>
        <w:t xml:space="preserve"> nodes in the subset are connected</w:t>
      </w:r>
      <w:r w:rsidR="00C77C26">
        <w:rPr>
          <w:rFonts w:ascii="TimesNewRoman" w:hAnsi="TimesNewRoman" w:cs="TimesNewRoman" w:hint="eastAsia"/>
          <w:kern w:val="0"/>
          <w:sz w:val="23"/>
          <w:szCs w:val="23"/>
        </w:rPr>
        <w:t xml:space="preserve">. </w:t>
      </w:r>
      <w:moveFromRangeStart w:id="921" w:author="lxf" w:date="2010-05-14T11:50:00Z" w:name="move261601145"/>
      <w:moveFrom w:id="922" w:author="lxf" w:date="2010-05-14T11:50:00Z">
        <w:r w:rsidR="00582E16" w:rsidDel="004C1D4C">
          <w:rPr>
            <w:rFonts w:ascii="TimesNewRoman" w:hAnsi="TimesNewRoman" w:cs="TimesNewRoman" w:hint="eastAsia"/>
            <w:kern w:val="0"/>
            <w:sz w:val="23"/>
            <w:szCs w:val="23"/>
          </w:rPr>
          <w:t>Here, we assume a uniform communication range R</w:t>
        </w:r>
        <w:r w:rsidR="00582E16" w:rsidRPr="0015295D" w:rsidDel="004C1D4C">
          <w:rPr>
            <w:rFonts w:ascii="TimesNewRoman" w:hAnsi="TimesNewRoman" w:cs="TimesNewRoman" w:hint="eastAsia"/>
            <w:kern w:val="0"/>
            <w:sz w:val="23"/>
            <w:szCs w:val="23"/>
            <w:vertAlign w:val="subscript"/>
          </w:rPr>
          <w:t>c</w:t>
        </w:r>
        <w:r w:rsidR="00582E16" w:rsidDel="004C1D4C">
          <w:rPr>
            <w:rFonts w:ascii="TimesNewRoman" w:hAnsi="TimesNewRoman" w:cs="TimesNewRoman" w:hint="eastAsia"/>
            <w:kern w:val="0"/>
            <w:sz w:val="23"/>
            <w:szCs w:val="23"/>
          </w:rPr>
          <w:t xml:space="preserve"> for all the sensor nodes and two sensor nodes u and v are directed connected if their Euclidian distance is less than R</w:t>
        </w:r>
        <w:r w:rsidR="00582E16" w:rsidRPr="0015295D" w:rsidDel="004C1D4C">
          <w:rPr>
            <w:rFonts w:ascii="TimesNewRoman" w:hAnsi="TimesNewRoman" w:cs="TimesNewRoman" w:hint="eastAsia"/>
            <w:kern w:val="0"/>
            <w:sz w:val="23"/>
            <w:szCs w:val="23"/>
            <w:vertAlign w:val="subscript"/>
          </w:rPr>
          <w:t>c</w:t>
        </w:r>
        <w:r w:rsidR="00582E16" w:rsidDel="004C1D4C">
          <w:rPr>
            <w:rFonts w:ascii="TimesNewRoman" w:hAnsi="TimesNewRoman" w:cs="TimesNewRoman" w:hint="eastAsia"/>
            <w:kern w:val="0"/>
            <w:sz w:val="23"/>
            <w:szCs w:val="23"/>
          </w:rPr>
          <w:t>.</w:t>
        </w:r>
        <w:r w:rsidR="00C77C26" w:rsidDel="004C1D4C">
          <w:rPr>
            <w:rFonts w:ascii="TimesNewRoman" w:hAnsi="TimesNewRoman" w:cs="TimesNewRoman" w:hint="eastAsia"/>
            <w:kern w:val="0"/>
            <w:sz w:val="23"/>
            <w:szCs w:val="23"/>
          </w:rPr>
          <w:t xml:space="preserve"> </w:t>
        </w:r>
      </w:moveFrom>
      <w:moveFromRangeEnd w:id="921"/>
      <w:r w:rsidR="0015295D">
        <w:rPr>
          <w:rFonts w:ascii="TimesNewRoman" w:hAnsi="TimesNewRoman" w:cs="TimesNewRoman" w:hint="eastAsia"/>
          <w:kern w:val="0"/>
          <w:sz w:val="23"/>
          <w:szCs w:val="23"/>
        </w:rPr>
        <w:t>After this division is finished, t</w:t>
      </w:r>
      <w:r w:rsidR="00582E16">
        <w:rPr>
          <w:rFonts w:ascii="TimesNewRoman" w:hAnsi="TimesNewRoman" w:cs="TimesNewRoman" w:hint="eastAsia"/>
          <w:kern w:val="0"/>
          <w:sz w:val="23"/>
          <w:szCs w:val="23"/>
        </w:rPr>
        <w:t xml:space="preserve">he obtained </w:t>
      </w:r>
      <w:r w:rsidR="00C77C26">
        <w:rPr>
          <w:rFonts w:ascii="TimesNewRoman" w:hAnsi="TimesNewRoman" w:cs="TimesNewRoman" w:hint="eastAsia"/>
          <w:kern w:val="0"/>
          <w:sz w:val="23"/>
          <w:szCs w:val="23"/>
        </w:rPr>
        <w:t xml:space="preserve">subsets can be scheduled to be active successively. </w:t>
      </w:r>
      <w:r w:rsidR="0083038F">
        <w:rPr>
          <w:rFonts w:ascii="TimesNewRoman" w:hAnsi="TimesNewRoman" w:cs="TimesNewRoman" w:hint="eastAsia"/>
          <w:kern w:val="0"/>
          <w:sz w:val="23"/>
          <w:szCs w:val="23"/>
        </w:rPr>
        <w:t>Since</w:t>
      </w:r>
      <w:r w:rsidR="00C77C26">
        <w:rPr>
          <w:rFonts w:ascii="TimesNewRoman" w:hAnsi="TimesNewRoman" w:cs="TimesNewRoman" w:hint="eastAsia"/>
          <w:bCs/>
          <w:kern w:val="0"/>
          <w:sz w:val="23"/>
          <w:szCs w:val="23"/>
        </w:rPr>
        <w:t xml:space="preserve"> the lifetime of the entire network highly depends on the number of subsets</w:t>
      </w:r>
      <w:r w:rsidR="0083038F">
        <w:rPr>
          <w:rFonts w:ascii="TimesNewRoman" w:hAnsi="TimesNewRoman" w:cs="TimesNewRoman" w:hint="eastAsia"/>
          <w:bCs/>
          <w:kern w:val="0"/>
          <w:sz w:val="23"/>
          <w:szCs w:val="23"/>
        </w:rPr>
        <w:t xml:space="preserve">, the objective is to maximize the number of disjoint subset that </w:t>
      </w:r>
      <w:proofErr w:type="gramStart"/>
      <w:r w:rsidR="0083038F">
        <w:rPr>
          <w:rFonts w:ascii="TimesNewRoman" w:hAnsi="TimesNewRoman" w:cs="TimesNewRoman" w:hint="eastAsia"/>
          <w:bCs/>
          <w:kern w:val="0"/>
          <w:sz w:val="23"/>
          <w:szCs w:val="23"/>
        </w:rPr>
        <w:t>can</w:t>
      </w:r>
      <w:proofErr w:type="gramEnd"/>
      <w:r w:rsidR="0083038F">
        <w:rPr>
          <w:rFonts w:ascii="TimesNewRoman" w:hAnsi="TimesNewRoman" w:cs="TimesNewRoman" w:hint="eastAsia"/>
          <w:bCs/>
          <w:kern w:val="0"/>
          <w:sz w:val="23"/>
          <w:szCs w:val="23"/>
        </w:rPr>
        <w:t xml:space="preserve"> SHM-cover the structure.</w:t>
      </w:r>
      <w:r w:rsidR="00F72EF0">
        <w:rPr>
          <w:rFonts w:ascii="TimesNewRoman" w:hAnsi="TimesNewRoman" w:cs="TimesNewRoman" w:hint="eastAsia"/>
          <w:bCs/>
          <w:kern w:val="0"/>
          <w:sz w:val="23"/>
          <w:szCs w:val="23"/>
        </w:rPr>
        <w:t xml:space="preserve"> </w:t>
      </w:r>
    </w:p>
    <w:p w:rsidR="00C77C26"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p>
    <w:p w:rsidR="00C77C26"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bCs/>
          <w:kern w:val="0"/>
          <w:sz w:val="23"/>
          <w:szCs w:val="23"/>
        </w:rPr>
        <w:t>The</w:t>
      </w:r>
      <w:r>
        <w:rPr>
          <w:rFonts w:ascii="TimesNewRoman" w:hAnsi="TimesNewRoman" w:cs="TimesNewRoman" w:hint="eastAsia"/>
          <w:bCs/>
          <w:kern w:val="0"/>
          <w:sz w:val="23"/>
          <w:szCs w:val="23"/>
        </w:rPr>
        <w:t xml:space="preserve"> following notations are used to formulate the problem and to describe our algorithm.</w:t>
      </w:r>
    </w:p>
    <w:p w:rsidR="00C77C26"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p>
    <w:p w:rsidR="00C77C26"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-S: The set of all the sensors</w:t>
      </w:r>
    </w:p>
    <w:p w:rsidR="00C77C26" w:rsidRDefault="00C77C26" w:rsidP="00C77C26">
      <w:pPr>
        <w:pStyle w:val="ListParagraph"/>
        <w:autoSpaceDE w:val="0"/>
        <w:autoSpaceDN w:val="0"/>
        <w:adjustRightInd w:val="0"/>
        <w:ind w:firstLineChars="0" w:firstLine="0"/>
        <w:rPr>
          <w:ins w:id="923" w:author="lxf" w:date="2010-05-14T12:32:00Z"/>
          <w:rFonts w:ascii="TimesNewRoman" w:hAnsi="TimesNewRoman" w:cs="TimesNewRoman"/>
          <w:bCs/>
          <w:kern w:val="0"/>
          <w:sz w:val="23"/>
          <w:szCs w:val="23"/>
        </w:rPr>
      </w:pPr>
      <w:r>
        <w:rPr>
          <w:rFonts w:ascii="TimesNewRoman" w:hAnsi="TimesNewRoman" w:cs="TimesNewRoman" w:hint="eastAsia"/>
          <w:bCs/>
          <w:kern w:val="0"/>
          <w:sz w:val="23"/>
          <w:szCs w:val="23"/>
        </w:rPr>
        <w:t>-m: All the sensors can be divided into at most m subsets and each subset can SHM-cover the structure.</w:t>
      </w:r>
    </w:p>
    <w:p w:rsidR="00F64500" w:rsidRPr="00F64500" w:rsidRDefault="00F64500" w:rsidP="00C77C26">
      <w:pPr>
        <w:pStyle w:val="ListParagraph"/>
        <w:autoSpaceDE w:val="0"/>
        <w:autoSpaceDN w:val="0"/>
        <w:adjustRightInd w:val="0"/>
        <w:ind w:firstLineChars="0" w:firstLine="0"/>
        <w:rPr>
          <w:rFonts w:ascii="TimesNewRoman" w:hAnsi="TimesNewRoman" w:cs="TimesNewRoman"/>
          <w:bCs/>
          <w:kern w:val="0"/>
          <w:sz w:val="23"/>
          <w:szCs w:val="23"/>
        </w:rPr>
      </w:pPr>
      <w:proofErr w:type="gramStart"/>
      <w:ins w:id="924" w:author="lxf" w:date="2010-05-14T12:32:00Z">
        <w:r>
          <w:rPr>
            <w:rFonts w:ascii="TimesNewRoman" w:hAnsi="TimesNewRoman" w:cs="TimesNewRoman" w:hint="eastAsia"/>
            <w:bCs/>
            <w:kern w:val="0"/>
            <w:sz w:val="23"/>
            <w:szCs w:val="23"/>
          </w:rPr>
          <w:t>-</w:t>
        </w:r>
        <w:proofErr w:type="spellStart"/>
        <w:r>
          <w:rPr>
            <w:rFonts w:ascii="TimesNewRoman" w:hAnsi="TimesNewRoman" w:cs="TimesNewRoman" w:hint="eastAsia"/>
            <w:bCs/>
            <w:kern w:val="0"/>
            <w:sz w:val="23"/>
            <w:szCs w:val="23"/>
          </w:rPr>
          <w:t>R</w:t>
        </w:r>
        <w:r w:rsidRPr="0015295D">
          <w:rPr>
            <w:rFonts w:ascii="TimesNewRoman" w:hAnsi="TimesNewRoman" w:cs="TimesNewRoman" w:hint="eastAsia"/>
            <w:bCs/>
            <w:kern w:val="0"/>
            <w:sz w:val="23"/>
            <w:szCs w:val="23"/>
            <w:vertAlign w:val="subscript"/>
          </w:rPr>
          <w:t>c</w:t>
        </w:r>
        <w:proofErr w:type="spellEnd"/>
        <w:proofErr w:type="gramEnd"/>
        <w:r>
          <w:rPr>
            <w:rFonts w:ascii="TimesNewRoman" w:hAnsi="TimesNewRoman" w:cs="TimesNewRoman" w:hint="eastAsia"/>
            <w:bCs/>
            <w:kern w:val="0"/>
            <w:sz w:val="23"/>
            <w:szCs w:val="23"/>
          </w:rPr>
          <w:t xml:space="preserve">: The </w:t>
        </w:r>
        <w:r>
          <w:rPr>
            <w:rFonts w:ascii="TimesNewRoman" w:hAnsi="TimesNewRoman" w:cs="TimesNewRoman"/>
            <w:bCs/>
            <w:kern w:val="0"/>
            <w:sz w:val="23"/>
            <w:szCs w:val="23"/>
          </w:rPr>
          <w:t>communication</w:t>
        </w:r>
        <w:r>
          <w:rPr>
            <w:rFonts w:ascii="TimesNewRoman" w:hAnsi="TimesNewRoman" w:cs="TimesNewRoman" w:hint="eastAsia"/>
            <w:bCs/>
            <w:kern w:val="0"/>
            <w:sz w:val="23"/>
            <w:szCs w:val="23"/>
          </w:rPr>
          <w:t xml:space="preserve"> range of each sensor node. In this paper, we assume that all the sensor nodes have the same</w:t>
        </w:r>
      </w:ins>
      <w:ins w:id="925" w:author="lxf" w:date="2010-05-14T12:33:00Z">
        <w:r>
          <w:rPr>
            <w:rFonts w:ascii="TimesNewRoman" w:hAnsi="TimesNewRoman" w:cs="TimesNewRoman" w:hint="eastAsia"/>
            <w:bCs/>
            <w:kern w:val="0"/>
            <w:sz w:val="23"/>
            <w:szCs w:val="23"/>
          </w:rPr>
          <w:t xml:space="preserve"> </w:t>
        </w:r>
      </w:ins>
      <w:ins w:id="926" w:author="lxf" w:date="2010-05-14T12:32:00Z">
        <w:r>
          <w:rPr>
            <w:rFonts w:ascii="TimesNewRoman" w:hAnsi="TimesNewRoman" w:cs="TimesNewRoman" w:hint="eastAsia"/>
            <w:bCs/>
            <w:kern w:val="0"/>
            <w:sz w:val="23"/>
            <w:szCs w:val="23"/>
          </w:rPr>
          <w:t>communication range</w:t>
        </w:r>
      </w:ins>
      <w:ins w:id="927" w:author="lxf" w:date="2010-05-14T12:33:00Z">
        <w:r>
          <w:rPr>
            <w:rFonts w:ascii="TimesNewRoman" w:hAnsi="TimesNewRoman" w:cs="TimesNewRoman" w:hint="eastAsia"/>
            <w:bCs/>
            <w:kern w:val="0"/>
            <w:sz w:val="23"/>
            <w:szCs w:val="23"/>
          </w:rPr>
          <w:t>.</w:t>
        </w:r>
      </w:ins>
    </w:p>
    <w:p w:rsidR="00087AE7" w:rsidDel="00D376A7" w:rsidRDefault="00087AE7" w:rsidP="00C77C26">
      <w:pPr>
        <w:pStyle w:val="ListParagraph"/>
        <w:autoSpaceDE w:val="0"/>
        <w:autoSpaceDN w:val="0"/>
        <w:adjustRightInd w:val="0"/>
        <w:ind w:firstLineChars="0" w:firstLine="0"/>
        <w:rPr>
          <w:del w:id="928" w:author="lxf" w:date="2010-05-14T12:04:00Z"/>
          <w:rFonts w:ascii="TimesNewRoman" w:hAnsi="TimesNewRoman" w:cs="TimesNewRoman"/>
          <w:bCs/>
          <w:kern w:val="0"/>
          <w:sz w:val="23"/>
          <w:szCs w:val="23"/>
        </w:rPr>
      </w:pPr>
      <w:del w:id="929" w:author="lxf" w:date="2010-05-14T12:04:00Z">
        <w:r w:rsidDel="00D376A7">
          <w:rPr>
            <w:rFonts w:ascii="TimesNewRoman" w:hAnsi="TimesNewRoman" w:cs="TimesNewRoman" w:hint="eastAsia"/>
            <w:bCs/>
            <w:kern w:val="0"/>
            <w:sz w:val="23"/>
            <w:szCs w:val="23"/>
          </w:rPr>
          <w:delText>-R</w:delText>
        </w:r>
        <w:r w:rsidRPr="0015295D" w:rsidDel="00D376A7">
          <w:rPr>
            <w:rFonts w:ascii="TimesNewRoman" w:hAnsi="TimesNewRoman" w:cs="TimesNewRoman" w:hint="eastAsia"/>
            <w:bCs/>
            <w:kern w:val="0"/>
            <w:sz w:val="23"/>
            <w:szCs w:val="23"/>
            <w:vertAlign w:val="subscript"/>
          </w:rPr>
          <w:delText>c</w:delText>
        </w:r>
        <w:r w:rsidDel="00D376A7">
          <w:rPr>
            <w:rFonts w:ascii="TimesNewRoman" w:hAnsi="TimesNewRoman" w:cs="TimesNewRoman" w:hint="eastAsia"/>
            <w:bCs/>
            <w:kern w:val="0"/>
            <w:sz w:val="23"/>
            <w:szCs w:val="23"/>
          </w:rPr>
          <w:delText xml:space="preserve">: The </w:delText>
        </w:r>
        <w:r w:rsidDel="00D376A7">
          <w:rPr>
            <w:rFonts w:ascii="TimesNewRoman" w:hAnsi="TimesNewRoman" w:cs="TimesNewRoman"/>
            <w:bCs/>
            <w:kern w:val="0"/>
            <w:sz w:val="23"/>
            <w:szCs w:val="23"/>
          </w:rPr>
          <w:delText>communication</w:delText>
        </w:r>
        <w:r w:rsidDel="00D376A7">
          <w:rPr>
            <w:rFonts w:ascii="TimesNewRoman" w:hAnsi="TimesNewRoman" w:cs="TimesNewRoman" w:hint="eastAsia"/>
            <w:bCs/>
            <w:kern w:val="0"/>
            <w:sz w:val="23"/>
            <w:szCs w:val="23"/>
          </w:rPr>
          <w:delText xml:space="preserve"> range of each sensor node</w:delText>
        </w:r>
      </w:del>
    </w:p>
    <w:p w:rsidR="00087AE7" w:rsidRDefault="00087AE7" w:rsidP="00C77C26">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w:t>
      </w:r>
      <w:proofErr w:type="spellStart"/>
      <w:r>
        <w:rPr>
          <w:rFonts w:ascii="TimesNewRoman" w:hAnsi="TimesNewRoman" w:cs="TimesNewRoman" w:hint="eastAsia"/>
          <w:bCs/>
          <w:kern w:val="0"/>
          <w:sz w:val="23"/>
          <w:szCs w:val="23"/>
        </w:rPr>
        <w:t>uv</w:t>
      </w:r>
      <w:proofErr w:type="spellEnd"/>
      <w:r>
        <w:rPr>
          <w:rFonts w:ascii="TimesNewRoman" w:hAnsi="TimesNewRoman" w:cs="TimesNewRoman" w:hint="eastAsia"/>
          <w:bCs/>
          <w:kern w:val="0"/>
          <w:sz w:val="23"/>
          <w:szCs w:val="23"/>
        </w:rPr>
        <w:t>|: The Euclidian distance between node u and v</w:t>
      </w:r>
    </w:p>
    <w:p w:rsidR="00C77C26"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w:t>
      </w:r>
      <w:proofErr w:type="gramStart"/>
      <w:r w:rsidR="00087AE7">
        <w:rPr>
          <w:rFonts w:ascii="TimesNewRoman" w:hAnsi="TimesNewRoman" w:cs="TimesNewRoman" w:hint="eastAsia"/>
          <w:bCs/>
          <w:kern w:val="0"/>
          <w:sz w:val="23"/>
          <w:szCs w:val="23"/>
        </w:rPr>
        <w:t>G(</w:t>
      </w:r>
      <w:proofErr w:type="spellStart"/>
      <w:proofErr w:type="gramEnd"/>
      <w:r w:rsidR="00087AE7">
        <w:rPr>
          <w:rFonts w:ascii="TimesNewRoman" w:hAnsi="TimesNewRoman" w:cs="TimesNewRoman" w:hint="eastAsia"/>
          <w:bCs/>
          <w:kern w:val="0"/>
          <w:sz w:val="23"/>
          <w:szCs w:val="23"/>
        </w:rPr>
        <w:t>V</w:t>
      </w:r>
      <w:r w:rsidR="00087AE7" w:rsidRPr="0015295D">
        <w:rPr>
          <w:rFonts w:ascii="TimesNewRoman" w:hAnsi="TimesNewRoman" w:cs="TimesNewRoman" w:hint="eastAsia"/>
          <w:bCs/>
          <w:kern w:val="0"/>
          <w:sz w:val="23"/>
          <w:szCs w:val="23"/>
          <w:vertAlign w:val="subscript"/>
        </w:rPr>
        <w:t>i</w:t>
      </w:r>
      <w:r w:rsidR="00087AE7">
        <w:rPr>
          <w:rFonts w:ascii="TimesNewRoman" w:hAnsi="TimesNewRoman" w:cs="TimesNewRoman" w:hint="eastAsia"/>
          <w:bCs/>
          <w:kern w:val="0"/>
          <w:sz w:val="23"/>
          <w:szCs w:val="23"/>
        </w:rPr>
        <w:t>,E</w:t>
      </w:r>
      <w:r w:rsidR="00087AE7" w:rsidRPr="0015295D">
        <w:rPr>
          <w:rFonts w:ascii="TimesNewRoman" w:hAnsi="TimesNewRoman" w:cs="TimesNewRoman" w:hint="eastAsia"/>
          <w:bCs/>
          <w:kern w:val="0"/>
          <w:sz w:val="23"/>
          <w:szCs w:val="23"/>
          <w:vertAlign w:val="subscript"/>
        </w:rPr>
        <w:t>i</w:t>
      </w:r>
      <w:proofErr w:type="spellEnd"/>
      <w:r w:rsidR="00087AE7">
        <w:rPr>
          <w:rFonts w:ascii="TimesNewRoman" w:hAnsi="TimesNewRoman" w:cs="TimesNewRoman" w:hint="eastAsia"/>
          <w:bCs/>
          <w:kern w:val="0"/>
          <w:sz w:val="23"/>
          <w:szCs w:val="23"/>
        </w:rPr>
        <w:t>)</w:t>
      </w:r>
      <w:r>
        <w:rPr>
          <w:rFonts w:ascii="TimesNewRoman" w:hAnsi="TimesNewRoman" w:cs="TimesNewRoman" w:hint="eastAsia"/>
          <w:bCs/>
          <w:kern w:val="0"/>
          <w:sz w:val="23"/>
          <w:szCs w:val="23"/>
        </w:rPr>
        <w:t xml:space="preserve">: </w:t>
      </w:r>
      <w:ins w:id="930" w:author="lxf" w:date="2010-05-14T12:30:00Z">
        <w:r w:rsidR="00F64500">
          <w:rPr>
            <w:rFonts w:ascii="TimesNewRoman" w:hAnsi="TimesNewRoman" w:cs="TimesNewRoman" w:hint="eastAsia"/>
            <w:bCs/>
            <w:kern w:val="0"/>
            <w:sz w:val="23"/>
            <w:szCs w:val="23"/>
          </w:rPr>
          <w:t xml:space="preserve">The graph for </w:t>
        </w:r>
        <w:proofErr w:type="spellStart"/>
        <w:r w:rsidR="00F64500">
          <w:rPr>
            <w:rFonts w:ascii="TimesNewRoman" w:hAnsi="TimesNewRoman" w:cs="TimesNewRoman" w:hint="eastAsia"/>
            <w:bCs/>
            <w:kern w:val="0"/>
            <w:sz w:val="23"/>
            <w:szCs w:val="23"/>
          </w:rPr>
          <w:t>i</w:t>
        </w:r>
        <w:r w:rsidR="00F64500" w:rsidRPr="0015295D">
          <w:rPr>
            <w:rFonts w:ascii="TimesNewRoman" w:hAnsi="TimesNewRoman" w:cs="TimesNewRoman" w:hint="eastAsia"/>
            <w:bCs/>
            <w:kern w:val="0"/>
            <w:sz w:val="23"/>
            <w:szCs w:val="23"/>
            <w:vertAlign w:val="superscript"/>
          </w:rPr>
          <w:t>th</w:t>
        </w:r>
        <w:proofErr w:type="spellEnd"/>
        <w:r w:rsidR="00F64500">
          <w:rPr>
            <w:rFonts w:ascii="TimesNewRoman" w:hAnsi="TimesNewRoman" w:cs="TimesNewRoman" w:hint="eastAsia"/>
            <w:bCs/>
            <w:kern w:val="0"/>
            <w:sz w:val="23"/>
            <w:szCs w:val="23"/>
          </w:rPr>
          <w:t xml:space="preserve"> subset. The set V</w:t>
        </w:r>
        <w:r w:rsidR="00F64500" w:rsidRPr="0015295D">
          <w:rPr>
            <w:rFonts w:ascii="TimesNewRoman" w:hAnsi="TimesNewRoman" w:cs="TimesNewRoman" w:hint="eastAsia"/>
            <w:bCs/>
            <w:kern w:val="0"/>
            <w:sz w:val="23"/>
            <w:szCs w:val="23"/>
            <w:vertAlign w:val="subscript"/>
          </w:rPr>
          <w:t>i</w:t>
        </w:r>
        <w:r w:rsidR="00F64500">
          <w:rPr>
            <w:rFonts w:ascii="TimesNewRoman" w:hAnsi="TimesNewRoman" w:cs="TimesNewRoman" w:hint="eastAsia"/>
            <w:bCs/>
            <w:kern w:val="0"/>
            <w:sz w:val="23"/>
            <w:szCs w:val="23"/>
          </w:rPr>
          <w:t xml:space="preserve"> </w:t>
        </w:r>
        <w:r w:rsidR="00F64500" w:rsidRPr="00D376A7">
          <w:rPr>
            <w:rFonts w:ascii="TimesNewRoman" w:hAnsi="TimesNewRoman" w:cs="TimesNewRoman"/>
            <w:bCs/>
            <w:kern w:val="0"/>
            <w:sz w:val="23"/>
            <w:szCs w:val="23"/>
          </w:rPr>
          <w:t>consists of a vertex corresponding</w:t>
        </w:r>
        <w:r w:rsidR="00F64500" w:rsidRPr="00D376A7">
          <w:rPr>
            <w:rFonts w:ascii="TimesNewRoman" w:hAnsi="TimesNewRoman" w:cs="TimesNewRoman" w:hint="eastAsia"/>
            <w:bCs/>
            <w:kern w:val="0"/>
            <w:sz w:val="23"/>
            <w:szCs w:val="23"/>
          </w:rPr>
          <w:t xml:space="preserve"> </w:t>
        </w:r>
        <w:r w:rsidR="00F64500" w:rsidRPr="00D376A7">
          <w:rPr>
            <w:rFonts w:ascii="TimesNewRoman" w:hAnsi="TimesNewRoman" w:cs="TimesNewRoman"/>
            <w:bCs/>
            <w:kern w:val="0"/>
            <w:sz w:val="23"/>
            <w:szCs w:val="23"/>
          </w:rPr>
          <w:t>to each sensor</w:t>
        </w:r>
        <w:r w:rsidR="00F64500">
          <w:rPr>
            <w:rFonts w:ascii="TimesNewRoman" w:hAnsi="TimesNewRoman" w:cs="TimesNewRoman" w:hint="eastAsia"/>
            <w:bCs/>
            <w:kern w:val="0"/>
            <w:sz w:val="23"/>
            <w:szCs w:val="23"/>
          </w:rPr>
          <w:t xml:space="preserve"> in the subset and </w:t>
        </w:r>
      </w:ins>
      <w:ins w:id="931" w:author="lxf" w:date="2010-05-14T12:31:00Z">
        <w:r w:rsidR="00F64500">
          <w:rPr>
            <w:rFonts w:ascii="TimesNewRoman" w:hAnsi="TimesNewRoman" w:cs="TimesNewRoman" w:hint="eastAsia"/>
            <w:bCs/>
            <w:kern w:val="0"/>
            <w:sz w:val="23"/>
            <w:szCs w:val="23"/>
          </w:rPr>
          <w:t>a</w:t>
        </w:r>
      </w:ins>
      <w:ins w:id="932" w:author="lxf" w:date="2010-05-14T12:30:00Z">
        <w:r w:rsidR="00F64500" w:rsidRPr="00977C13">
          <w:rPr>
            <w:rFonts w:ascii="TimesNewRoman" w:hAnsi="TimesNewRoman" w:cs="TimesNewRoman"/>
            <w:bCs/>
            <w:kern w:val="0"/>
            <w:sz w:val="23"/>
            <w:szCs w:val="23"/>
          </w:rPr>
          <w:t>n edge</w:t>
        </w:r>
        <w:r w:rsidR="00F64500">
          <w:rPr>
            <w:rFonts w:ascii="TimesNewRoman" w:hAnsi="TimesNewRoman" w:cs="TimesNewRoman" w:hint="eastAsia"/>
            <w:bCs/>
            <w:kern w:val="0"/>
            <w:sz w:val="23"/>
            <w:szCs w:val="23"/>
          </w:rPr>
          <w:t xml:space="preserve"> </w:t>
        </w:r>
        <w:r w:rsidR="00F64500" w:rsidRPr="00977C13">
          <w:rPr>
            <w:rFonts w:ascii="TimesNewRoman" w:hAnsi="TimesNewRoman" w:cs="TimesNewRoman"/>
            <w:bCs/>
            <w:kern w:val="0"/>
            <w:sz w:val="23"/>
            <w:szCs w:val="23"/>
          </w:rPr>
          <w:t xml:space="preserve">exists </w:t>
        </w:r>
        <w:r w:rsidR="00F64500">
          <w:rPr>
            <w:rFonts w:ascii="TimesNewRoman" w:hAnsi="TimesNewRoman" w:cs="TimesNewRoman" w:hint="eastAsia"/>
            <w:bCs/>
            <w:kern w:val="0"/>
            <w:sz w:val="23"/>
            <w:szCs w:val="23"/>
          </w:rPr>
          <w:t>from node u to v</w:t>
        </w:r>
        <w:r w:rsidR="00F64500" w:rsidRPr="00977C13">
          <w:rPr>
            <w:rFonts w:ascii="TimesNewRoman" w:hAnsi="TimesNewRoman" w:cs="TimesNewRoman"/>
            <w:bCs/>
            <w:kern w:val="0"/>
            <w:sz w:val="23"/>
            <w:szCs w:val="23"/>
          </w:rPr>
          <w:t xml:space="preserve"> </w:t>
        </w:r>
        <w:r w:rsidR="00F64500">
          <w:rPr>
            <w:rFonts w:ascii="TimesNewRoman" w:hAnsi="TimesNewRoman" w:cs="TimesNewRoman" w:hint="eastAsia"/>
            <w:bCs/>
            <w:kern w:val="0"/>
            <w:sz w:val="23"/>
            <w:szCs w:val="23"/>
          </w:rPr>
          <w:t xml:space="preserve">if </w:t>
        </w:r>
      </w:ins>
      <w:proofErr w:type="spellStart"/>
      <w:ins w:id="933" w:author="lxf" w:date="2010-05-14T12:33:00Z">
        <w:r w:rsidR="00F64500">
          <w:rPr>
            <w:rFonts w:ascii="TimesNewRoman" w:hAnsi="TimesNewRoman" w:cs="TimesNewRoman" w:hint="eastAsia"/>
            <w:bCs/>
            <w:kern w:val="0"/>
            <w:sz w:val="23"/>
            <w:szCs w:val="23"/>
          </w:rPr>
          <w:t>R</w:t>
        </w:r>
        <w:r w:rsidR="00F64500" w:rsidRPr="0015295D">
          <w:rPr>
            <w:rFonts w:ascii="TimesNewRoman" w:hAnsi="TimesNewRoman" w:cs="TimesNewRoman" w:hint="eastAsia"/>
            <w:bCs/>
            <w:kern w:val="0"/>
            <w:sz w:val="23"/>
            <w:szCs w:val="23"/>
            <w:vertAlign w:val="subscript"/>
          </w:rPr>
          <w:t>c</w:t>
        </w:r>
        <w:proofErr w:type="spellEnd"/>
        <w:r w:rsidR="00F64500" w:rsidDel="00F64500">
          <w:rPr>
            <w:rFonts w:ascii="TimesNewRoman" w:hAnsi="TimesNewRoman" w:cs="TimesNewRoman" w:hint="eastAsia"/>
            <w:bCs/>
            <w:kern w:val="0"/>
            <w:sz w:val="23"/>
            <w:szCs w:val="23"/>
          </w:rPr>
          <w:t xml:space="preserve"> </w:t>
        </w:r>
        <w:r w:rsidR="00F64500">
          <w:rPr>
            <w:rFonts w:ascii="SimSun" w:eastAsia="SimSun" w:hAnsi="SimSun" w:cs="TimesNewRoman" w:hint="eastAsia"/>
            <w:bCs/>
            <w:kern w:val="0"/>
            <w:sz w:val="23"/>
            <w:szCs w:val="23"/>
          </w:rPr>
          <w:t>≥</w:t>
        </w:r>
        <w:r w:rsidR="00F64500">
          <w:rPr>
            <w:rFonts w:ascii="TimesNewRoman" w:hAnsi="TimesNewRoman" w:cs="TimesNewRoman" w:hint="eastAsia"/>
            <w:bCs/>
            <w:kern w:val="0"/>
            <w:sz w:val="23"/>
            <w:szCs w:val="23"/>
          </w:rPr>
          <w:t>|</w:t>
        </w:r>
        <w:proofErr w:type="spellStart"/>
        <w:r w:rsidR="00F64500">
          <w:rPr>
            <w:rFonts w:ascii="TimesNewRoman" w:hAnsi="TimesNewRoman" w:cs="TimesNewRoman" w:hint="eastAsia"/>
            <w:bCs/>
            <w:kern w:val="0"/>
            <w:sz w:val="23"/>
            <w:szCs w:val="23"/>
          </w:rPr>
          <w:t>uv</w:t>
        </w:r>
        <w:proofErr w:type="spellEnd"/>
        <w:r w:rsidR="00F64500">
          <w:rPr>
            <w:rFonts w:ascii="TimesNewRoman" w:hAnsi="TimesNewRoman" w:cs="TimesNewRoman" w:hint="eastAsia"/>
            <w:bCs/>
            <w:kern w:val="0"/>
            <w:sz w:val="23"/>
            <w:szCs w:val="23"/>
          </w:rPr>
          <w:t>|</w:t>
        </w:r>
      </w:ins>
      <w:del w:id="934" w:author="lxf" w:date="2010-05-14T12:30:00Z">
        <w:r w:rsidDel="00F64500">
          <w:rPr>
            <w:rFonts w:ascii="TimesNewRoman" w:hAnsi="TimesNewRoman" w:cs="TimesNewRoman" w:hint="eastAsia"/>
            <w:bCs/>
            <w:kern w:val="0"/>
            <w:sz w:val="23"/>
            <w:szCs w:val="23"/>
          </w:rPr>
          <w:delText xml:space="preserve">The </w:delText>
        </w:r>
        <w:r w:rsidR="00087AE7" w:rsidDel="00F64500">
          <w:rPr>
            <w:rFonts w:ascii="TimesNewRoman" w:hAnsi="TimesNewRoman" w:cs="TimesNewRoman" w:hint="eastAsia"/>
            <w:bCs/>
            <w:kern w:val="0"/>
            <w:sz w:val="23"/>
            <w:szCs w:val="23"/>
          </w:rPr>
          <w:delText xml:space="preserve">graph for </w:delText>
        </w:r>
        <w:r w:rsidDel="00F64500">
          <w:rPr>
            <w:rFonts w:ascii="TimesNewRoman" w:hAnsi="TimesNewRoman" w:cs="TimesNewRoman" w:hint="eastAsia"/>
            <w:bCs/>
            <w:kern w:val="0"/>
            <w:sz w:val="23"/>
            <w:szCs w:val="23"/>
          </w:rPr>
          <w:delText>i</w:delText>
        </w:r>
        <w:r w:rsidRPr="0015295D" w:rsidDel="00F64500">
          <w:rPr>
            <w:rFonts w:ascii="TimesNewRoman" w:hAnsi="TimesNewRoman" w:cs="TimesNewRoman" w:hint="eastAsia"/>
            <w:bCs/>
            <w:kern w:val="0"/>
            <w:sz w:val="23"/>
            <w:szCs w:val="23"/>
            <w:vertAlign w:val="superscript"/>
          </w:rPr>
          <w:delText>th</w:delText>
        </w:r>
        <w:r w:rsidDel="00F64500">
          <w:rPr>
            <w:rFonts w:ascii="TimesNewRoman" w:hAnsi="TimesNewRoman" w:cs="TimesNewRoman" w:hint="eastAsia"/>
            <w:bCs/>
            <w:kern w:val="0"/>
            <w:sz w:val="23"/>
            <w:szCs w:val="23"/>
          </w:rPr>
          <w:delText xml:space="preserve"> subset</w:delText>
        </w:r>
        <w:r w:rsidR="00087AE7" w:rsidDel="00F64500">
          <w:rPr>
            <w:rFonts w:ascii="TimesNewRoman" w:hAnsi="TimesNewRoman" w:cs="TimesNewRoman" w:hint="eastAsia"/>
            <w:bCs/>
            <w:kern w:val="0"/>
            <w:sz w:val="23"/>
            <w:szCs w:val="23"/>
          </w:rPr>
          <w:delText xml:space="preserve"> where V</w:delText>
        </w:r>
        <w:r w:rsidR="00087AE7" w:rsidRPr="0015295D" w:rsidDel="00F64500">
          <w:rPr>
            <w:rFonts w:ascii="TimesNewRoman" w:hAnsi="TimesNewRoman" w:cs="TimesNewRoman" w:hint="eastAsia"/>
            <w:bCs/>
            <w:kern w:val="0"/>
            <w:sz w:val="23"/>
            <w:szCs w:val="23"/>
            <w:vertAlign w:val="subscript"/>
          </w:rPr>
          <w:delText>i</w:delText>
        </w:r>
        <w:r w:rsidR="00087AE7" w:rsidDel="00F64500">
          <w:rPr>
            <w:rFonts w:ascii="TimesNewRoman" w:hAnsi="TimesNewRoman" w:cs="TimesNewRoman" w:hint="eastAsia"/>
            <w:bCs/>
            <w:kern w:val="0"/>
            <w:sz w:val="23"/>
            <w:szCs w:val="23"/>
          </w:rPr>
          <w:delText xml:space="preserve"> denote the </w:delText>
        </w:r>
        <w:r w:rsidR="00087AE7" w:rsidDel="00F64500">
          <w:rPr>
            <w:rFonts w:ascii="TimesNewRoman" w:hAnsi="TimesNewRoman" w:cs="TimesNewRoman"/>
            <w:bCs/>
            <w:kern w:val="0"/>
            <w:sz w:val="23"/>
            <w:szCs w:val="23"/>
          </w:rPr>
          <w:delText>sensor</w:delText>
        </w:r>
        <w:r w:rsidR="00087AE7" w:rsidDel="00F64500">
          <w:rPr>
            <w:rFonts w:ascii="TimesNewRoman" w:hAnsi="TimesNewRoman" w:cs="TimesNewRoman" w:hint="eastAsia"/>
            <w:bCs/>
            <w:kern w:val="0"/>
            <w:sz w:val="23"/>
            <w:szCs w:val="23"/>
          </w:rPr>
          <w:delText xml:space="preserve"> nodes in the subset and edges E</w:delText>
        </w:r>
        <w:r w:rsidR="00087AE7" w:rsidRPr="0015295D" w:rsidDel="00F64500">
          <w:rPr>
            <w:rFonts w:ascii="TimesNewRoman" w:hAnsi="TimesNewRoman" w:cs="TimesNewRoman" w:hint="eastAsia"/>
            <w:bCs/>
            <w:kern w:val="0"/>
            <w:sz w:val="23"/>
            <w:szCs w:val="23"/>
            <w:vertAlign w:val="subscript"/>
          </w:rPr>
          <w:delText>i</w:delText>
        </w:r>
        <w:r w:rsidR="00087AE7" w:rsidDel="00F64500">
          <w:rPr>
            <w:rFonts w:ascii="TimesNewRoman" w:hAnsi="TimesNewRoman" w:cs="TimesNewRoman" w:hint="eastAsia"/>
            <w:bCs/>
            <w:kern w:val="0"/>
            <w:sz w:val="23"/>
            <w:szCs w:val="23"/>
          </w:rPr>
          <w:delText xml:space="preserve"> denote the connectivity of V</w:delText>
        </w:r>
        <w:r w:rsidR="00087AE7" w:rsidRPr="0015295D" w:rsidDel="00F64500">
          <w:rPr>
            <w:rFonts w:ascii="TimesNewRoman" w:hAnsi="TimesNewRoman" w:cs="TimesNewRoman" w:hint="eastAsia"/>
            <w:bCs/>
            <w:kern w:val="0"/>
            <w:sz w:val="23"/>
            <w:szCs w:val="23"/>
            <w:vertAlign w:val="subscript"/>
          </w:rPr>
          <w:delText>i</w:delText>
        </w:r>
        <w:r w:rsidR="00087AE7" w:rsidDel="00F64500">
          <w:rPr>
            <w:rFonts w:ascii="TimesNewRoman" w:hAnsi="TimesNewRoman" w:cs="TimesNewRoman" w:hint="eastAsia"/>
            <w:bCs/>
            <w:kern w:val="0"/>
            <w:sz w:val="23"/>
            <w:szCs w:val="23"/>
          </w:rPr>
          <w:delText>.</w:delText>
        </w:r>
        <w:r w:rsidDel="00F64500">
          <w:rPr>
            <w:rFonts w:ascii="TimesNewRoman" w:hAnsi="TimesNewRoman" w:cs="TimesNewRoman" w:hint="eastAsia"/>
            <w:bCs/>
            <w:kern w:val="0"/>
            <w:sz w:val="23"/>
            <w:szCs w:val="23"/>
          </w:rPr>
          <w:delText xml:space="preserve"> </w:delText>
        </w:r>
        <w:r w:rsidDel="00F64500">
          <w:rPr>
            <w:rFonts w:ascii="TimesNewRoman" w:hAnsi="TimesNewRoman" w:cs="TimesNewRoman"/>
            <w:bCs/>
            <w:kern w:val="0"/>
            <w:sz w:val="23"/>
            <w:szCs w:val="23"/>
          </w:rPr>
          <w:delText>1</w:delText>
        </w:r>
        <w:r w:rsidRPr="00C77C26" w:rsidDel="00F64500">
          <w:rPr>
            <w:rFonts w:ascii="TimesNewRoman" w:hAnsi="TimesNewRoman" w:cs="TimesNewRoman" w:hint="eastAsia"/>
            <w:bCs/>
            <w:kern w:val="0"/>
            <w:sz w:val="23"/>
            <w:szCs w:val="23"/>
          </w:rPr>
          <w:delText>≤</w:delText>
        </w:r>
        <w:r w:rsidDel="00F64500">
          <w:rPr>
            <w:rFonts w:ascii="TimesNewRoman" w:hAnsi="TimesNewRoman" w:cs="TimesNewRoman" w:hint="eastAsia"/>
            <w:bCs/>
            <w:kern w:val="0"/>
            <w:sz w:val="23"/>
            <w:szCs w:val="23"/>
          </w:rPr>
          <w:delText>i</w:delText>
        </w:r>
        <w:r w:rsidRPr="00C77C26" w:rsidDel="00F64500">
          <w:rPr>
            <w:rFonts w:ascii="TimesNewRoman" w:hAnsi="TimesNewRoman" w:cs="TimesNewRoman" w:hint="eastAsia"/>
            <w:bCs/>
            <w:kern w:val="0"/>
            <w:sz w:val="23"/>
            <w:szCs w:val="23"/>
          </w:rPr>
          <w:delText>≤</w:delText>
        </w:r>
        <w:r w:rsidRPr="00C77C26" w:rsidDel="00F64500">
          <w:rPr>
            <w:rFonts w:ascii="TimesNewRoman" w:hAnsi="TimesNewRoman" w:cs="TimesNewRoman" w:hint="eastAsia"/>
            <w:bCs/>
            <w:kern w:val="0"/>
            <w:sz w:val="23"/>
            <w:szCs w:val="23"/>
          </w:rPr>
          <w:delText>m</w:delText>
        </w:r>
      </w:del>
    </w:p>
    <w:p w:rsidR="003703D8" w:rsidRDefault="003703D8" w:rsidP="003703D8">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w:t>
      </w:r>
      <w:proofErr w:type="spellStart"/>
      <w:del w:id="935" w:author="lxf" w:date="2010-05-12T12:16:00Z">
        <w:r w:rsidDel="00F87910">
          <w:rPr>
            <w:rFonts w:ascii="TimesNewRoman" w:hAnsi="TimesNewRoman" w:cs="TimesNewRoman" w:hint="eastAsia"/>
            <w:bCs/>
            <w:kern w:val="0"/>
            <w:sz w:val="23"/>
            <w:szCs w:val="23"/>
          </w:rPr>
          <w:delText>SVD</w:delText>
        </w:r>
        <w:r w:rsidRPr="00A759A3" w:rsidDel="00F87910">
          <w:rPr>
            <w:rFonts w:ascii="TimesNewRoman" w:hAnsi="TimesNewRoman" w:cs="TimesNewRoman" w:hint="eastAsia"/>
            <w:bCs/>
            <w:kern w:val="0"/>
            <w:sz w:val="23"/>
            <w:szCs w:val="23"/>
            <w:vertAlign w:val="subscript"/>
          </w:rPr>
          <w:delText>i</w:delText>
        </w:r>
      </w:del>
      <w:ins w:id="936" w:author="lxf" w:date="2010-05-12T12:16:00Z">
        <w:r w:rsidR="00F87910">
          <w:rPr>
            <w:rFonts w:ascii="TimesNewRoman" w:hAnsi="TimesNewRoman" w:cs="TimesNewRoman" w:hint="eastAsia"/>
            <w:bCs/>
            <w:kern w:val="0"/>
            <w:sz w:val="23"/>
            <w:szCs w:val="23"/>
          </w:rPr>
          <w:t>CN</w:t>
        </w:r>
        <w:r w:rsidR="00F87910" w:rsidRPr="00A759A3">
          <w:rPr>
            <w:rFonts w:ascii="TimesNewRoman" w:hAnsi="TimesNewRoman" w:cs="TimesNewRoman" w:hint="eastAsia"/>
            <w:bCs/>
            <w:kern w:val="0"/>
            <w:sz w:val="23"/>
            <w:szCs w:val="23"/>
            <w:vertAlign w:val="subscript"/>
          </w:rPr>
          <w:t>i</w:t>
        </w:r>
      </w:ins>
      <w:proofErr w:type="spellEnd"/>
      <w:r>
        <w:rPr>
          <w:rFonts w:ascii="TimesNewRoman" w:hAnsi="TimesNewRoman" w:cs="TimesNewRoman" w:hint="eastAsia"/>
          <w:bCs/>
          <w:kern w:val="0"/>
          <w:sz w:val="23"/>
          <w:szCs w:val="23"/>
        </w:rPr>
        <w:t xml:space="preserve">: The </w:t>
      </w:r>
      <w:del w:id="937" w:author="lxf" w:date="2010-05-12T12:16:00Z">
        <w:r w:rsidDel="00F87910">
          <w:rPr>
            <w:rFonts w:ascii="TimesNewRoman" w:hAnsi="TimesNewRoman" w:cs="TimesNewRoman" w:hint="eastAsia"/>
            <w:bCs/>
            <w:kern w:val="0"/>
            <w:sz w:val="23"/>
            <w:szCs w:val="23"/>
          </w:rPr>
          <w:delText>SVD ratio</w:delText>
        </w:r>
      </w:del>
      <w:ins w:id="938" w:author="lxf" w:date="2010-05-12T12:16:00Z">
        <w:r w:rsidR="00F87910">
          <w:rPr>
            <w:rFonts w:ascii="TimesNewRoman" w:hAnsi="TimesNewRoman" w:cs="TimesNewRoman" w:hint="eastAsia"/>
            <w:bCs/>
            <w:kern w:val="0"/>
            <w:sz w:val="23"/>
            <w:szCs w:val="23"/>
          </w:rPr>
          <w:t>condition number of</w:t>
        </w:r>
      </w:ins>
      <w:r>
        <w:rPr>
          <w:rFonts w:ascii="TimesNewRoman" w:hAnsi="TimesNewRoman" w:cs="TimesNewRoman" w:hint="eastAsia"/>
          <w:bCs/>
          <w:kern w:val="0"/>
          <w:sz w:val="23"/>
          <w:szCs w:val="23"/>
        </w:rPr>
        <w:t xml:space="preserve"> the </w:t>
      </w:r>
      <w:proofErr w:type="gramStart"/>
      <w:r>
        <w:rPr>
          <w:rFonts w:ascii="TimesNewRoman" w:hAnsi="TimesNewRoman" w:cs="TimesNewRoman" w:hint="eastAsia"/>
          <w:bCs/>
          <w:kern w:val="0"/>
          <w:sz w:val="23"/>
          <w:szCs w:val="23"/>
        </w:rPr>
        <w:t>V</w:t>
      </w:r>
      <w:r w:rsidRPr="00A759A3">
        <w:rPr>
          <w:rFonts w:ascii="TimesNewRoman" w:hAnsi="TimesNewRoman" w:cs="TimesNewRoman" w:hint="eastAsia"/>
          <w:bCs/>
          <w:kern w:val="0"/>
          <w:sz w:val="23"/>
          <w:szCs w:val="23"/>
          <w:vertAlign w:val="subscript"/>
        </w:rPr>
        <w:t>i</w:t>
      </w:r>
      <w:proofErr w:type="gramEnd"/>
      <w:r>
        <w:rPr>
          <w:rFonts w:ascii="TimesNewRoman" w:hAnsi="TimesNewRoman" w:cs="TimesNewRoman" w:hint="eastAsia"/>
          <w:bCs/>
          <w:kern w:val="0"/>
          <w:sz w:val="23"/>
          <w:szCs w:val="23"/>
        </w:rPr>
        <w:t xml:space="preserve">. The smaller the </w:t>
      </w:r>
      <w:del w:id="939" w:author="lxf" w:date="2010-05-12T12:16:00Z">
        <w:r w:rsidDel="00F87910">
          <w:rPr>
            <w:rFonts w:ascii="TimesNewRoman" w:hAnsi="TimesNewRoman" w:cs="TimesNewRoman" w:hint="eastAsia"/>
            <w:bCs/>
            <w:kern w:val="0"/>
            <w:sz w:val="23"/>
            <w:szCs w:val="23"/>
          </w:rPr>
          <w:delText>SVD</w:delText>
        </w:r>
        <w:r w:rsidRPr="00A759A3" w:rsidDel="00F87910">
          <w:rPr>
            <w:rFonts w:ascii="TimesNewRoman" w:hAnsi="TimesNewRoman" w:cs="TimesNewRoman" w:hint="eastAsia"/>
            <w:bCs/>
            <w:kern w:val="0"/>
            <w:sz w:val="23"/>
            <w:szCs w:val="23"/>
            <w:vertAlign w:val="subscript"/>
          </w:rPr>
          <w:delText>i</w:delText>
        </w:r>
      </w:del>
      <w:proofErr w:type="spellStart"/>
      <w:ins w:id="940" w:author="lxf" w:date="2010-05-12T12:16:00Z">
        <w:r w:rsidR="00F87910">
          <w:rPr>
            <w:rFonts w:ascii="TimesNewRoman" w:hAnsi="TimesNewRoman" w:cs="TimesNewRoman" w:hint="eastAsia"/>
            <w:bCs/>
            <w:kern w:val="0"/>
            <w:sz w:val="23"/>
            <w:szCs w:val="23"/>
          </w:rPr>
          <w:t>CN</w:t>
        </w:r>
        <w:r w:rsidR="00F87910" w:rsidRPr="00A759A3">
          <w:rPr>
            <w:rFonts w:ascii="TimesNewRoman" w:hAnsi="TimesNewRoman" w:cs="TimesNewRoman" w:hint="eastAsia"/>
            <w:bCs/>
            <w:kern w:val="0"/>
            <w:sz w:val="23"/>
            <w:szCs w:val="23"/>
            <w:vertAlign w:val="subscript"/>
          </w:rPr>
          <w:t>i</w:t>
        </w:r>
      </w:ins>
      <w:proofErr w:type="spellEnd"/>
      <w:r>
        <w:rPr>
          <w:rFonts w:ascii="TimesNewRoman" w:hAnsi="TimesNewRoman" w:cs="TimesNewRoman" w:hint="eastAsia"/>
          <w:bCs/>
          <w:kern w:val="0"/>
          <w:sz w:val="23"/>
          <w:szCs w:val="23"/>
        </w:rPr>
        <w:t xml:space="preserve">, the </w:t>
      </w:r>
      <w:r>
        <w:rPr>
          <w:rFonts w:ascii="TimesNewRoman" w:hAnsi="TimesNewRoman" w:cs="TimesNewRoman"/>
          <w:bCs/>
          <w:kern w:val="0"/>
          <w:sz w:val="23"/>
          <w:szCs w:val="23"/>
        </w:rPr>
        <w:t>more</w:t>
      </w:r>
      <w:r>
        <w:rPr>
          <w:rFonts w:ascii="TimesNewRoman" w:hAnsi="TimesNewRoman" w:cs="TimesNewRoman" w:hint="eastAsia"/>
          <w:bCs/>
          <w:kern w:val="0"/>
          <w:sz w:val="23"/>
          <w:szCs w:val="23"/>
        </w:rPr>
        <w:t xml:space="preserve"> accurate modal parameters can be identified using </w:t>
      </w:r>
      <w:proofErr w:type="gramStart"/>
      <w:r>
        <w:rPr>
          <w:rFonts w:ascii="TimesNewRoman" w:hAnsi="TimesNewRoman" w:cs="TimesNewRoman" w:hint="eastAsia"/>
          <w:bCs/>
          <w:kern w:val="0"/>
          <w:sz w:val="23"/>
          <w:szCs w:val="23"/>
        </w:rPr>
        <w:t>V</w:t>
      </w:r>
      <w:r w:rsidRPr="00A759A3">
        <w:rPr>
          <w:rFonts w:ascii="TimesNewRoman" w:hAnsi="TimesNewRoman" w:cs="TimesNewRoman" w:hint="eastAsia"/>
          <w:bCs/>
          <w:kern w:val="0"/>
          <w:sz w:val="23"/>
          <w:szCs w:val="23"/>
          <w:vertAlign w:val="subscript"/>
        </w:rPr>
        <w:t>i</w:t>
      </w:r>
      <w:proofErr w:type="gramEnd"/>
      <w:r>
        <w:rPr>
          <w:rFonts w:ascii="TimesNewRoman" w:hAnsi="TimesNewRoman" w:cs="TimesNewRoman" w:hint="eastAsia"/>
          <w:bCs/>
          <w:kern w:val="0"/>
          <w:sz w:val="23"/>
          <w:szCs w:val="23"/>
        </w:rPr>
        <w:t>.</w:t>
      </w:r>
    </w:p>
    <w:p w:rsidR="003703D8" w:rsidRDefault="003703D8" w:rsidP="003703D8">
      <w:pPr>
        <w:pStyle w:val="ListParagraph"/>
        <w:autoSpaceDE w:val="0"/>
        <w:autoSpaceDN w:val="0"/>
        <w:adjustRightInd w:val="0"/>
        <w:ind w:firstLineChars="0" w:firstLine="0"/>
        <w:rPr>
          <w:rFonts w:ascii="TimesNewRoman" w:hAnsi="TimesNewRoman" w:cs="TimesNewRoman"/>
          <w:bCs/>
          <w:kern w:val="0"/>
          <w:sz w:val="23"/>
          <w:szCs w:val="23"/>
        </w:rPr>
      </w:pPr>
      <w:r>
        <w:rPr>
          <w:rFonts w:ascii="TimesNewRoman" w:hAnsi="TimesNewRoman" w:cs="TimesNewRoman" w:hint="eastAsia"/>
          <w:bCs/>
          <w:kern w:val="0"/>
          <w:sz w:val="23"/>
          <w:szCs w:val="23"/>
        </w:rPr>
        <w:t>-</w:t>
      </w:r>
      <w:del w:id="941" w:author="lxf" w:date="2010-05-12T12:16:00Z">
        <w:r w:rsidDel="00F87910">
          <w:rPr>
            <w:rFonts w:ascii="TimesNewRoman" w:hAnsi="TimesNewRoman" w:cs="TimesNewRoman" w:hint="eastAsia"/>
            <w:bCs/>
            <w:kern w:val="0"/>
            <w:sz w:val="23"/>
            <w:szCs w:val="23"/>
          </w:rPr>
          <w:delText>SVD</w:delText>
        </w:r>
      </w:del>
      <w:ins w:id="942" w:author="lxf" w:date="2010-05-14T15:40:00Z">
        <w:r w:rsidR="0062521A">
          <w:rPr>
            <w:rFonts w:ascii="SimSun" w:eastAsia="SimSun" w:hAnsi="SimSun" w:cs="TimesNewRoman" w:hint="eastAsia"/>
            <w:bCs/>
            <w:kern w:val="0"/>
            <w:sz w:val="23"/>
            <w:szCs w:val="23"/>
          </w:rPr>
          <w:t>α</w:t>
        </w:r>
      </w:ins>
      <w:del w:id="943" w:author="lxf" w:date="2010-05-14T15:40:00Z">
        <w:r w:rsidDel="0062521A">
          <w:rPr>
            <w:rFonts w:ascii="TimesNewRoman" w:hAnsi="TimesNewRoman" w:cs="TimesNewRoman" w:hint="eastAsia"/>
            <w:bCs/>
            <w:kern w:val="0"/>
            <w:sz w:val="23"/>
            <w:szCs w:val="23"/>
          </w:rPr>
          <w:delText>_U</w:delText>
        </w:r>
      </w:del>
      <w:r>
        <w:rPr>
          <w:rFonts w:ascii="TimesNewRoman" w:hAnsi="TimesNewRoman" w:cs="TimesNewRoman" w:hint="eastAsia"/>
          <w:bCs/>
          <w:kern w:val="0"/>
          <w:sz w:val="23"/>
          <w:szCs w:val="23"/>
        </w:rPr>
        <w:t xml:space="preserve">: The user-specified upper bound of the </w:t>
      </w:r>
      <w:del w:id="944" w:author="lxf" w:date="2010-05-12T12:16:00Z">
        <w:r w:rsidDel="00F87910">
          <w:rPr>
            <w:rFonts w:ascii="TimesNewRoman" w:hAnsi="TimesNewRoman" w:cs="TimesNewRoman" w:hint="eastAsia"/>
            <w:bCs/>
            <w:kern w:val="0"/>
            <w:sz w:val="23"/>
            <w:szCs w:val="23"/>
          </w:rPr>
          <w:delText>SVD ratio</w:delText>
        </w:r>
      </w:del>
      <w:ins w:id="945" w:author="lxf" w:date="2010-05-12T12:16:00Z">
        <w:r w:rsidR="00F87910">
          <w:rPr>
            <w:rFonts w:ascii="TimesNewRoman" w:hAnsi="TimesNewRoman" w:cs="TimesNewRoman" w:hint="eastAsia"/>
            <w:bCs/>
            <w:kern w:val="0"/>
            <w:sz w:val="23"/>
            <w:szCs w:val="23"/>
          </w:rPr>
          <w:t>condition number</w:t>
        </w:r>
      </w:ins>
      <w:r>
        <w:rPr>
          <w:rFonts w:ascii="TimesNewRoman" w:hAnsi="TimesNewRoman" w:cs="TimesNewRoman" w:hint="eastAsia"/>
          <w:bCs/>
          <w:kern w:val="0"/>
          <w:sz w:val="23"/>
          <w:szCs w:val="23"/>
        </w:rPr>
        <w:t>.</w:t>
      </w:r>
      <w:r w:rsidRPr="00E00594">
        <w:rPr>
          <w:rFonts w:ascii="TimesNewRoman" w:hAnsi="TimesNewRoman" w:cs="TimesNewRoman"/>
          <w:kern w:val="0"/>
          <w:sz w:val="23"/>
          <w:szCs w:val="23"/>
        </w:rPr>
        <w:t xml:space="preserve"> </w:t>
      </w:r>
      <w:r>
        <w:rPr>
          <w:rFonts w:ascii="TimesNewRoman" w:hAnsi="TimesNewRoman" w:cs="TimesNewRoman" w:hint="eastAsia"/>
          <w:kern w:val="0"/>
          <w:sz w:val="23"/>
          <w:szCs w:val="23"/>
        </w:rPr>
        <w:t>Only when</w:t>
      </w:r>
      <w:r w:rsidRPr="00100D4A">
        <w:rPr>
          <w:rFonts w:ascii="TimesNewRoman" w:hAnsi="TimesNewRoman" w:cs="TimesNewRoman"/>
          <w:kern w:val="0"/>
          <w:sz w:val="23"/>
          <w:szCs w:val="23"/>
        </w:rPr>
        <w:t xml:space="preserve"> </w:t>
      </w:r>
      <w:del w:id="946" w:author="lxf" w:date="2010-05-12T12:16:00Z">
        <w:r w:rsidDel="00F87910">
          <w:rPr>
            <w:rFonts w:ascii="TimesNewRoman" w:hAnsi="TimesNewRoman" w:cs="TimesNewRoman" w:hint="eastAsia"/>
            <w:bCs/>
            <w:kern w:val="0"/>
            <w:sz w:val="23"/>
            <w:szCs w:val="23"/>
          </w:rPr>
          <w:delText>SVD</w:delText>
        </w:r>
        <w:r w:rsidRPr="00A759A3" w:rsidDel="00F87910">
          <w:rPr>
            <w:rFonts w:ascii="TimesNewRoman" w:hAnsi="TimesNewRoman" w:cs="TimesNewRoman" w:hint="eastAsia"/>
            <w:bCs/>
            <w:kern w:val="0"/>
            <w:sz w:val="23"/>
            <w:szCs w:val="23"/>
            <w:vertAlign w:val="subscript"/>
          </w:rPr>
          <w:delText>i</w:delText>
        </w:r>
        <w:r w:rsidDel="00F87910">
          <w:rPr>
            <w:rFonts w:ascii="TimesNewRoman" w:hAnsi="TimesNewRoman" w:cs="TimesNewRoman" w:hint="eastAsia"/>
            <w:bCs/>
            <w:kern w:val="0"/>
            <w:sz w:val="23"/>
            <w:szCs w:val="23"/>
          </w:rPr>
          <w:delText xml:space="preserve"> </w:delText>
        </w:r>
      </w:del>
      <w:proofErr w:type="spellStart"/>
      <w:ins w:id="947" w:author="lxf" w:date="2010-05-12T12:16:00Z">
        <w:r w:rsidR="00F87910">
          <w:rPr>
            <w:rFonts w:ascii="TimesNewRoman" w:hAnsi="TimesNewRoman" w:cs="TimesNewRoman" w:hint="eastAsia"/>
            <w:bCs/>
            <w:kern w:val="0"/>
            <w:sz w:val="23"/>
            <w:szCs w:val="23"/>
          </w:rPr>
          <w:t>CN</w:t>
        </w:r>
        <w:r w:rsidR="00F87910" w:rsidRPr="00A759A3">
          <w:rPr>
            <w:rFonts w:ascii="TimesNewRoman" w:hAnsi="TimesNewRoman" w:cs="TimesNewRoman" w:hint="eastAsia"/>
            <w:bCs/>
            <w:kern w:val="0"/>
            <w:sz w:val="23"/>
            <w:szCs w:val="23"/>
            <w:vertAlign w:val="subscript"/>
          </w:rPr>
          <w:t>i</w:t>
        </w:r>
        <w:proofErr w:type="spellEnd"/>
        <w:r w:rsidR="00F87910">
          <w:rPr>
            <w:rFonts w:ascii="TimesNewRoman" w:hAnsi="TimesNewRoman" w:cs="TimesNewRoman" w:hint="eastAsia"/>
            <w:bCs/>
            <w:kern w:val="0"/>
            <w:sz w:val="23"/>
            <w:szCs w:val="23"/>
          </w:rPr>
          <w:t xml:space="preserve"> </w:t>
        </w:r>
      </w:ins>
      <w:r w:rsidRPr="00EB3C5E">
        <w:rPr>
          <w:rFonts w:asciiTheme="minorEastAsia" w:hAnsiTheme="minorEastAsia" w:cs="TimesNewRoman" w:hint="eastAsia"/>
          <w:kern w:val="0"/>
          <w:sz w:val="23"/>
          <w:szCs w:val="23"/>
        </w:rPr>
        <w:t>≤</w:t>
      </w:r>
      <w:r>
        <w:rPr>
          <w:rFonts w:asciiTheme="minorEastAsia" w:hAnsiTheme="minorEastAsia" w:cs="TimesNewRoman" w:hint="eastAsia"/>
          <w:kern w:val="0"/>
          <w:sz w:val="23"/>
          <w:szCs w:val="23"/>
        </w:rPr>
        <w:t xml:space="preserve"> </w:t>
      </w:r>
      <w:del w:id="948" w:author="lxf" w:date="2010-05-12T12:17:00Z">
        <w:r w:rsidDel="00F87910">
          <w:rPr>
            <w:rFonts w:ascii="TimesNewRoman" w:hAnsi="TimesNewRoman" w:cs="TimesNewRoman" w:hint="eastAsia"/>
            <w:bCs/>
            <w:kern w:val="0"/>
            <w:sz w:val="23"/>
            <w:szCs w:val="23"/>
          </w:rPr>
          <w:delText>SVD</w:delText>
        </w:r>
      </w:del>
      <w:ins w:id="949" w:author="lxf" w:date="2010-05-14T15:40:00Z">
        <w:r w:rsidR="0062521A">
          <w:rPr>
            <w:rFonts w:ascii="SimSun" w:eastAsia="SimSun" w:hAnsi="SimSun" w:cs="TimesNewRoman" w:hint="eastAsia"/>
            <w:bCs/>
            <w:kern w:val="0"/>
            <w:sz w:val="23"/>
            <w:szCs w:val="23"/>
          </w:rPr>
          <w:t>α</w:t>
        </w:r>
      </w:ins>
      <w:del w:id="950" w:author="lxf" w:date="2010-05-14T15:40:00Z">
        <w:r w:rsidDel="0062521A">
          <w:rPr>
            <w:rFonts w:ascii="TimesNewRoman" w:hAnsi="TimesNewRoman" w:cs="TimesNewRoman" w:hint="eastAsia"/>
            <w:bCs/>
            <w:kern w:val="0"/>
            <w:sz w:val="23"/>
            <w:szCs w:val="23"/>
          </w:rPr>
          <w:delText>_U</w:delText>
        </w:r>
      </w:del>
      <w:r>
        <w:rPr>
          <w:rFonts w:ascii="TimesNewRoman" w:hAnsi="TimesNewRoman" w:cs="TimesNewRoman"/>
          <w:kern w:val="0"/>
          <w:sz w:val="23"/>
          <w:szCs w:val="23"/>
        </w:rPr>
        <w:t>, we conclude t</w:t>
      </w:r>
      <w:r>
        <w:rPr>
          <w:rFonts w:ascii="TimesNewRoman" w:hAnsi="TimesNewRoman" w:cs="TimesNewRoman" w:hint="eastAsia"/>
          <w:kern w:val="0"/>
          <w:sz w:val="23"/>
          <w:szCs w:val="23"/>
        </w:rPr>
        <w:t>he V</w:t>
      </w:r>
      <w:r w:rsidRPr="00A759A3">
        <w:rPr>
          <w:rFonts w:ascii="TimesNewRoman" w:hAnsi="TimesNewRoman" w:cs="TimesNewRoman" w:hint="eastAsia"/>
          <w:kern w:val="0"/>
          <w:sz w:val="23"/>
          <w:szCs w:val="23"/>
          <w:vertAlign w:val="subscript"/>
        </w:rPr>
        <w:t>i</w:t>
      </w:r>
      <w:r>
        <w:rPr>
          <w:rFonts w:ascii="TimesNewRoman" w:hAnsi="TimesNewRoman" w:cs="TimesNewRoman" w:hint="eastAsia"/>
          <w:kern w:val="0"/>
          <w:sz w:val="23"/>
          <w:szCs w:val="23"/>
        </w:rPr>
        <w:t xml:space="preserve"> can SHM-cover the structure</w:t>
      </w:r>
      <w:r w:rsidRPr="00100D4A">
        <w:rPr>
          <w:rFonts w:ascii="TimesNewRoman" w:hAnsi="TimesNewRoman" w:cs="TimesNewRoman"/>
          <w:kern w:val="0"/>
          <w:sz w:val="23"/>
          <w:szCs w:val="23"/>
        </w:rPr>
        <w:t>.</w:t>
      </w:r>
    </w:p>
    <w:p w:rsidR="00C77C26" w:rsidRPr="0062521A" w:rsidRDefault="00C77C26" w:rsidP="00C77C26">
      <w:pPr>
        <w:pStyle w:val="ListParagraph"/>
        <w:autoSpaceDE w:val="0"/>
        <w:autoSpaceDN w:val="0"/>
        <w:adjustRightInd w:val="0"/>
        <w:ind w:firstLineChars="0" w:firstLine="0"/>
        <w:rPr>
          <w:rFonts w:ascii="TimesNewRoman" w:hAnsi="TimesNewRoman" w:cs="TimesNewRoman"/>
          <w:bCs/>
          <w:kern w:val="0"/>
          <w:sz w:val="23"/>
          <w:szCs w:val="23"/>
        </w:rPr>
      </w:pPr>
    </w:p>
    <w:p w:rsidR="00C77C26" w:rsidRDefault="00C77C26" w:rsidP="00C77C26">
      <w:pPr>
        <w:pStyle w:val="ListParagraph"/>
        <w:autoSpaceDE w:val="0"/>
        <w:autoSpaceDN w:val="0"/>
        <w:adjustRightInd w:val="0"/>
        <w:ind w:firstLineChars="0" w:firstLine="0"/>
        <w:rPr>
          <w:rFonts w:ascii="TimesNewRoman" w:hAnsi="TimesNewRoman" w:cs="TimesNewRoman"/>
          <w:kern w:val="0"/>
          <w:sz w:val="23"/>
          <w:szCs w:val="23"/>
        </w:rPr>
      </w:pPr>
      <w:r>
        <w:rPr>
          <w:rFonts w:ascii="TimesNewRoman" w:hAnsi="TimesNewRoman" w:cs="TimesNewRoman" w:hint="eastAsia"/>
          <w:kern w:val="0"/>
          <w:sz w:val="23"/>
          <w:szCs w:val="23"/>
        </w:rPr>
        <w:t xml:space="preserve">Our goal is to construct as many subsets as possible such that </w:t>
      </w:r>
      <w:proofErr w:type="spellStart"/>
      <w:r>
        <w:rPr>
          <w:rFonts w:ascii="TimesNewRoman" w:hAnsi="TimesNewRoman" w:cs="TimesNewRoman" w:hint="eastAsia"/>
          <w:kern w:val="0"/>
          <w:sz w:val="23"/>
          <w:szCs w:val="23"/>
        </w:rPr>
        <w:t>i</w:t>
      </w:r>
      <w:proofErr w:type="spellEnd"/>
      <w:r>
        <w:rPr>
          <w:rFonts w:ascii="TimesNewRoman" w:hAnsi="TimesNewRoman" w:cs="TimesNewRoman" w:hint="eastAsia"/>
          <w:kern w:val="0"/>
          <w:sz w:val="23"/>
          <w:szCs w:val="23"/>
        </w:rPr>
        <w:t xml:space="preserve">) each subset can SHM-cover the whole monitored structure; </w:t>
      </w:r>
      <w:r w:rsidR="00582E16">
        <w:rPr>
          <w:rFonts w:ascii="TimesNewRoman" w:hAnsi="TimesNewRoman" w:cs="TimesNewRoman" w:hint="eastAsia"/>
          <w:kern w:val="0"/>
          <w:sz w:val="23"/>
          <w:szCs w:val="23"/>
        </w:rPr>
        <w:t>ii) sensor nodes in each subset are connected</w:t>
      </w:r>
      <w:r>
        <w:rPr>
          <w:rFonts w:ascii="TimesNewRoman" w:hAnsi="TimesNewRoman" w:cs="TimesNewRoman" w:hint="eastAsia"/>
          <w:kern w:val="0"/>
          <w:sz w:val="23"/>
          <w:szCs w:val="23"/>
        </w:rPr>
        <w:t>. Then the problem is formulated as</w:t>
      </w:r>
      <w:r w:rsidR="009E0AC9">
        <w:rPr>
          <w:rFonts w:ascii="TimesNewRoman" w:hAnsi="TimesNewRoman" w:cs="TimesNewRoman" w:hint="eastAsia"/>
          <w:kern w:val="0"/>
          <w:sz w:val="23"/>
          <w:szCs w:val="23"/>
        </w:rPr>
        <w:t xml:space="preserve">: </w:t>
      </w:r>
    </w:p>
    <w:p w:rsidR="00C77C26" w:rsidRDefault="00C77C26" w:rsidP="00C77C26">
      <w:pPr>
        <w:pStyle w:val="ListParagraph"/>
        <w:autoSpaceDE w:val="0"/>
        <w:autoSpaceDN w:val="0"/>
        <w:adjustRightInd w:val="0"/>
        <w:ind w:firstLineChars="0" w:firstLine="0"/>
        <w:rPr>
          <w:rFonts w:ascii="TimesNewRoman" w:hAnsi="TimesNewRoman" w:cs="TimesNewRoman"/>
          <w:kern w:val="0"/>
          <w:sz w:val="23"/>
          <w:szCs w:val="23"/>
        </w:rPr>
      </w:pPr>
    </w:p>
    <w:p w:rsidR="00C77C26" w:rsidRDefault="00C77C26" w:rsidP="00C77C26">
      <w:pPr>
        <w:pStyle w:val="ListParagraph"/>
        <w:autoSpaceDE w:val="0"/>
        <w:autoSpaceDN w:val="0"/>
        <w:adjustRightInd w:val="0"/>
        <w:ind w:firstLineChars="0" w:firstLine="0"/>
        <w:rPr>
          <w:rFonts w:ascii="TimesNewRoman" w:hAnsi="TimesNewRoman" w:cs="TimesNewRoman"/>
          <w:kern w:val="0"/>
          <w:sz w:val="23"/>
          <w:szCs w:val="23"/>
        </w:rPr>
      </w:pPr>
      <w:r>
        <w:rPr>
          <w:rFonts w:ascii="TimesNewRoman" w:hAnsi="TimesNewRoman" w:cs="TimesNewRoman" w:hint="eastAsia"/>
          <w:kern w:val="0"/>
          <w:sz w:val="23"/>
          <w:szCs w:val="23"/>
        </w:rPr>
        <w:t>Objective: Max m</w:t>
      </w:r>
    </w:p>
    <w:p w:rsidR="00F756EC" w:rsidRDefault="00C77C26" w:rsidP="00F756EC">
      <w:pPr>
        <w:autoSpaceDE w:val="0"/>
        <w:autoSpaceDN w:val="0"/>
        <w:adjustRightInd w:val="0"/>
        <w:jc w:val="left"/>
        <w:rPr>
          <w:rFonts w:ascii="TimesNewRoman" w:hAnsi="TimesNewRoman" w:cs="TimesNewRoman"/>
          <w:kern w:val="0"/>
          <w:sz w:val="23"/>
          <w:szCs w:val="23"/>
        </w:rPr>
      </w:pPr>
      <w:r>
        <w:rPr>
          <w:rFonts w:ascii="TimesNewRoman" w:hAnsi="TimesNewRoman" w:cs="TimesNewRoman" w:hint="eastAsia"/>
          <w:kern w:val="0"/>
          <w:sz w:val="23"/>
          <w:szCs w:val="23"/>
        </w:rPr>
        <w:t xml:space="preserve">Subject to: </w:t>
      </w:r>
      <w:r w:rsidR="00F756EC" w:rsidRPr="00F756EC">
        <w:rPr>
          <w:rFonts w:ascii="TimesNewRoman" w:hAnsi="TimesNewRoman" w:cs="TimesNewRoman" w:hint="eastAsia"/>
          <w:kern w:val="0"/>
          <w:sz w:val="23"/>
          <w:szCs w:val="23"/>
        </w:rPr>
        <w:t>∪</w:t>
      </w:r>
      <w:r w:rsidR="00F756EC" w:rsidRPr="00F756EC">
        <w:rPr>
          <w:rFonts w:ascii="TimesNewRoman" w:hAnsi="TimesNewRoman" w:cs="TimesNewRoman"/>
          <w:kern w:val="0"/>
          <w:sz w:val="23"/>
          <w:szCs w:val="23"/>
        </w:rPr>
        <w:t xml:space="preserve"> </w:t>
      </w:r>
      <w:r w:rsidR="00F756EC" w:rsidRPr="00EB3C5E">
        <w:rPr>
          <w:rFonts w:ascii="TimesNewRoman" w:hAnsi="TimesNewRoman" w:cs="TimesNewRoman"/>
          <w:kern w:val="0"/>
          <w:sz w:val="23"/>
          <w:szCs w:val="23"/>
          <w:vertAlign w:val="subscript"/>
        </w:rPr>
        <w:t>1</w:t>
      </w:r>
      <w:r w:rsidR="00F756EC" w:rsidRPr="00EB3C5E">
        <w:rPr>
          <w:rFonts w:ascii="TimesNewRoman" w:hAnsi="TimesNewRoman" w:cs="TimesNewRoman" w:hint="eastAsia"/>
          <w:kern w:val="0"/>
          <w:sz w:val="23"/>
          <w:szCs w:val="23"/>
          <w:vertAlign w:val="subscript"/>
        </w:rPr>
        <w:t>≤</w:t>
      </w:r>
      <w:proofErr w:type="spellStart"/>
      <w:r w:rsidR="00F756EC" w:rsidRPr="00EB3C5E">
        <w:rPr>
          <w:rFonts w:ascii="TimesNewRoman" w:hAnsi="TimesNewRoman" w:cs="TimesNewRoman"/>
          <w:kern w:val="0"/>
          <w:sz w:val="23"/>
          <w:szCs w:val="23"/>
          <w:vertAlign w:val="subscript"/>
        </w:rPr>
        <w:t>i</w:t>
      </w:r>
      <w:proofErr w:type="spellEnd"/>
      <w:r w:rsidR="00F756EC" w:rsidRPr="00EB3C5E">
        <w:rPr>
          <w:rFonts w:ascii="TimesNewRoman" w:hAnsi="TimesNewRoman" w:cs="TimesNewRoman" w:hint="eastAsia"/>
          <w:kern w:val="0"/>
          <w:sz w:val="23"/>
          <w:szCs w:val="23"/>
          <w:vertAlign w:val="subscript"/>
        </w:rPr>
        <w:t>≤</w:t>
      </w:r>
      <w:r w:rsidR="00F756EC" w:rsidRPr="00EB3C5E">
        <w:rPr>
          <w:rFonts w:ascii="TimesNewRoman" w:hAnsi="TimesNewRoman" w:cs="TimesNewRoman"/>
          <w:kern w:val="0"/>
          <w:sz w:val="23"/>
          <w:szCs w:val="23"/>
          <w:vertAlign w:val="subscript"/>
        </w:rPr>
        <w:t>m</w:t>
      </w:r>
      <w:r w:rsidR="00F756EC" w:rsidRPr="00F756EC">
        <w:rPr>
          <w:rFonts w:ascii="TimesNewRoman" w:hAnsi="TimesNewRoman" w:cs="TimesNewRoman"/>
          <w:kern w:val="0"/>
          <w:sz w:val="23"/>
          <w:szCs w:val="23"/>
        </w:rPr>
        <w:t xml:space="preserve"> </w:t>
      </w:r>
      <w:r w:rsidR="00F756EC" w:rsidRPr="00F756EC">
        <w:rPr>
          <w:rFonts w:ascii="TimesNewRoman" w:hAnsi="TimesNewRoman" w:cs="TimesNewRoman" w:hint="eastAsia"/>
          <w:kern w:val="0"/>
          <w:sz w:val="23"/>
          <w:szCs w:val="23"/>
        </w:rPr>
        <w:t xml:space="preserve"> </w:t>
      </w:r>
      <w:r w:rsidR="00087AE7">
        <w:rPr>
          <w:rFonts w:ascii="TimesNewRoman" w:hAnsi="TimesNewRoman" w:cs="TimesNewRoman" w:hint="eastAsia"/>
          <w:kern w:val="0"/>
          <w:sz w:val="23"/>
          <w:szCs w:val="23"/>
        </w:rPr>
        <w:t>V</w:t>
      </w:r>
      <w:r w:rsidR="00087AE7" w:rsidRPr="00A759A3">
        <w:rPr>
          <w:rFonts w:ascii="TimesNewRoman" w:hAnsi="TimesNewRoman" w:cs="TimesNewRoman"/>
          <w:kern w:val="0"/>
          <w:sz w:val="23"/>
          <w:szCs w:val="23"/>
          <w:vertAlign w:val="subscript"/>
        </w:rPr>
        <w:t>i</w:t>
      </w:r>
      <w:r w:rsidR="00087AE7" w:rsidRPr="00F756EC">
        <w:rPr>
          <w:rFonts w:ascii="TimesNewRoman" w:hAnsi="TimesNewRoman" w:cs="TimesNewRoman"/>
          <w:kern w:val="0"/>
          <w:sz w:val="23"/>
          <w:szCs w:val="23"/>
        </w:rPr>
        <w:t xml:space="preserve"> </w:t>
      </w:r>
      <w:r w:rsidR="00EB3C5E">
        <w:rPr>
          <w:rFonts w:ascii="SimSun" w:eastAsia="SimSun" w:hAnsi="SimSun" w:cs="SimSun" w:hint="eastAsia"/>
          <w:kern w:val="0"/>
          <w:sz w:val="23"/>
          <w:szCs w:val="23"/>
        </w:rPr>
        <w:t>∈</w:t>
      </w:r>
      <w:r w:rsidR="00F756EC" w:rsidRPr="00F756EC">
        <w:rPr>
          <w:rFonts w:ascii="TimesNewRoman" w:hAnsi="TimesNewRoman" w:cs="TimesNewRoman"/>
          <w:kern w:val="0"/>
          <w:sz w:val="23"/>
          <w:szCs w:val="23"/>
        </w:rPr>
        <w:t xml:space="preserve"> S</w:t>
      </w:r>
    </w:p>
    <w:p w:rsidR="006B6888" w:rsidRDefault="0015295D" w:rsidP="00F756EC">
      <w:pPr>
        <w:autoSpaceDE w:val="0"/>
        <w:autoSpaceDN w:val="0"/>
        <w:adjustRightInd w:val="0"/>
        <w:jc w:val="left"/>
        <w:rPr>
          <w:rFonts w:ascii="TimesNewRoman" w:hAnsi="TimesNewRoman" w:cs="TimesNewRoman"/>
          <w:kern w:val="0"/>
          <w:sz w:val="23"/>
          <w:szCs w:val="23"/>
        </w:rPr>
      </w:pPr>
      <w:r>
        <w:rPr>
          <w:rFonts w:ascii="TimesNewRoman" w:hAnsi="TimesNewRoman" w:cs="TimesNewRoman"/>
          <w:bCs/>
          <w:kern w:val="0"/>
          <w:sz w:val="23"/>
          <w:szCs w:val="23"/>
        </w:rPr>
        <w:t>S</w:t>
      </w:r>
      <w:r>
        <w:rPr>
          <w:rFonts w:ascii="TimesNewRoman" w:hAnsi="TimesNewRoman" w:cs="TimesNewRoman" w:hint="eastAsia"/>
          <w:bCs/>
          <w:kern w:val="0"/>
          <w:sz w:val="23"/>
          <w:szCs w:val="23"/>
        </w:rPr>
        <w:t>ensor nodes in V</w:t>
      </w:r>
      <w:r w:rsidRPr="0015295D">
        <w:rPr>
          <w:rFonts w:ascii="TimesNewRoman" w:hAnsi="TimesNewRoman" w:cs="TimesNewRoman" w:hint="eastAsia"/>
          <w:bCs/>
          <w:kern w:val="0"/>
          <w:sz w:val="23"/>
          <w:szCs w:val="23"/>
          <w:vertAlign w:val="subscript"/>
        </w:rPr>
        <w:t>i</w:t>
      </w:r>
      <w:r>
        <w:rPr>
          <w:rFonts w:ascii="TimesNewRoman" w:hAnsi="TimesNewRoman" w:cs="TimesNewRoman" w:hint="eastAsia"/>
          <w:bCs/>
          <w:kern w:val="0"/>
          <w:sz w:val="23"/>
          <w:szCs w:val="23"/>
        </w:rPr>
        <w:t xml:space="preserve"> </w:t>
      </w:r>
      <w:r w:rsidR="006B6888">
        <w:rPr>
          <w:rFonts w:ascii="TimesNewRoman" w:hAnsi="TimesNewRoman" w:cs="TimesNewRoman" w:hint="eastAsia"/>
          <w:kern w:val="0"/>
          <w:sz w:val="23"/>
          <w:szCs w:val="23"/>
        </w:rPr>
        <w:t>is connected</w:t>
      </w:r>
      <w:r w:rsidRPr="0015295D">
        <w:rPr>
          <w:rFonts w:ascii="TimesNewRoman" w:hAnsi="TimesNewRoman" w:cs="TimesNewRoman" w:hint="eastAsia"/>
          <w:bCs/>
          <w:kern w:val="0"/>
          <w:sz w:val="23"/>
          <w:szCs w:val="23"/>
        </w:rPr>
        <w:t xml:space="preserve"> </w:t>
      </w:r>
      <w:r>
        <w:rPr>
          <w:rFonts w:ascii="TimesNewRoman" w:hAnsi="TimesNewRoman" w:cs="TimesNewRoman" w:hint="eastAsia"/>
          <w:bCs/>
          <w:kern w:val="0"/>
          <w:sz w:val="23"/>
          <w:szCs w:val="23"/>
        </w:rPr>
        <w:t xml:space="preserve">according to </w:t>
      </w:r>
      <w:proofErr w:type="gramStart"/>
      <w:r>
        <w:rPr>
          <w:rFonts w:ascii="TimesNewRoman" w:hAnsi="TimesNewRoman" w:cs="TimesNewRoman" w:hint="eastAsia"/>
          <w:bCs/>
          <w:kern w:val="0"/>
          <w:sz w:val="23"/>
          <w:szCs w:val="23"/>
        </w:rPr>
        <w:t>G(</w:t>
      </w:r>
      <w:proofErr w:type="spellStart"/>
      <w:proofErr w:type="gramEnd"/>
      <w:r>
        <w:rPr>
          <w:rFonts w:ascii="TimesNewRoman" w:hAnsi="TimesNewRoman" w:cs="TimesNewRoman" w:hint="eastAsia"/>
          <w:bCs/>
          <w:kern w:val="0"/>
          <w:sz w:val="23"/>
          <w:szCs w:val="23"/>
        </w:rPr>
        <w:t>V</w:t>
      </w:r>
      <w:r w:rsidRPr="0015295D">
        <w:rPr>
          <w:rFonts w:ascii="TimesNewRoman" w:hAnsi="TimesNewRoman" w:cs="TimesNewRoman" w:hint="eastAsia"/>
          <w:bCs/>
          <w:kern w:val="0"/>
          <w:sz w:val="23"/>
          <w:szCs w:val="23"/>
          <w:vertAlign w:val="subscript"/>
        </w:rPr>
        <w:t>i</w:t>
      </w:r>
      <w:r>
        <w:rPr>
          <w:rFonts w:ascii="TimesNewRoman" w:hAnsi="TimesNewRoman" w:cs="TimesNewRoman" w:hint="eastAsia"/>
          <w:bCs/>
          <w:kern w:val="0"/>
          <w:sz w:val="23"/>
          <w:szCs w:val="23"/>
        </w:rPr>
        <w:t>,E</w:t>
      </w:r>
      <w:r w:rsidRPr="0015295D">
        <w:rPr>
          <w:rFonts w:ascii="TimesNewRoman" w:hAnsi="TimesNewRoman" w:cs="TimesNewRoman" w:hint="eastAsia"/>
          <w:bCs/>
          <w:kern w:val="0"/>
          <w:sz w:val="23"/>
          <w:szCs w:val="23"/>
          <w:vertAlign w:val="subscript"/>
        </w:rPr>
        <w:t>i</w:t>
      </w:r>
      <w:proofErr w:type="spellEnd"/>
      <w:r>
        <w:rPr>
          <w:rFonts w:ascii="TimesNewRoman" w:hAnsi="TimesNewRoman" w:cs="TimesNewRoman" w:hint="eastAsia"/>
          <w:bCs/>
          <w:kern w:val="0"/>
          <w:sz w:val="23"/>
          <w:szCs w:val="23"/>
        </w:rPr>
        <w:t>)</w:t>
      </w:r>
    </w:p>
    <w:p w:rsidR="00F756EC" w:rsidRPr="00F756EC" w:rsidRDefault="00087AE7" w:rsidP="00F756EC">
      <w:pPr>
        <w:autoSpaceDE w:val="0"/>
        <w:autoSpaceDN w:val="0"/>
        <w:adjustRightInd w:val="0"/>
        <w:jc w:val="left"/>
        <w:rPr>
          <w:rFonts w:ascii="TimesNewRoman" w:hAnsi="TimesNewRoman" w:cs="TimesNewRoman"/>
          <w:kern w:val="0"/>
          <w:sz w:val="23"/>
          <w:szCs w:val="23"/>
        </w:rPr>
      </w:pPr>
      <w:r>
        <w:rPr>
          <w:rFonts w:ascii="TimesNewRoman" w:hAnsi="TimesNewRoman" w:cs="TimesNewRoman" w:hint="eastAsia"/>
          <w:kern w:val="0"/>
          <w:sz w:val="23"/>
          <w:szCs w:val="23"/>
        </w:rPr>
        <w:t>V</w:t>
      </w:r>
      <w:r w:rsidRPr="00A759A3">
        <w:rPr>
          <w:rFonts w:ascii="TimesNewRoman" w:hAnsi="TimesNewRoman" w:cs="TimesNewRoman"/>
          <w:kern w:val="0"/>
          <w:sz w:val="23"/>
          <w:szCs w:val="23"/>
          <w:vertAlign w:val="subscript"/>
        </w:rPr>
        <w:t>i</w:t>
      </w:r>
      <w:r w:rsidRPr="00F756EC">
        <w:rPr>
          <w:rFonts w:ascii="TimesNewRoman" w:hAnsi="TimesNewRoman" w:cs="TimesNewRoman"/>
          <w:kern w:val="0"/>
          <w:sz w:val="23"/>
          <w:szCs w:val="23"/>
        </w:rPr>
        <w:t xml:space="preserve"> </w:t>
      </w:r>
      <w:r w:rsidR="00F756EC" w:rsidRPr="00F756EC">
        <w:rPr>
          <w:rFonts w:ascii="TimesNewRoman" w:hAnsi="TimesNewRoman" w:cs="TimesNewRoman" w:hint="eastAsia"/>
          <w:kern w:val="0"/>
          <w:sz w:val="23"/>
          <w:szCs w:val="23"/>
        </w:rPr>
        <w:t>∩</w:t>
      </w:r>
      <w:r w:rsidR="00F756EC" w:rsidRPr="00F756EC">
        <w:rPr>
          <w:rFonts w:ascii="TimesNewRoman" w:hAnsi="TimesNewRoman" w:cs="TimesNewRoman"/>
          <w:kern w:val="0"/>
          <w:sz w:val="23"/>
          <w:szCs w:val="23"/>
        </w:rPr>
        <w:t xml:space="preserve"> </w:t>
      </w:r>
      <w:proofErr w:type="spellStart"/>
      <w:r>
        <w:rPr>
          <w:rFonts w:ascii="TimesNewRoman" w:hAnsi="TimesNewRoman" w:cs="TimesNewRoman" w:hint="eastAsia"/>
          <w:kern w:val="0"/>
          <w:sz w:val="23"/>
          <w:szCs w:val="23"/>
        </w:rPr>
        <w:t>V</w:t>
      </w:r>
      <w:r w:rsidRPr="00A759A3">
        <w:rPr>
          <w:rFonts w:ascii="TimesNewRoman" w:hAnsi="TimesNewRoman" w:cs="TimesNewRoman"/>
          <w:kern w:val="0"/>
          <w:sz w:val="23"/>
          <w:szCs w:val="23"/>
          <w:vertAlign w:val="subscript"/>
        </w:rPr>
        <w:t>j</w:t>
      </w:r>
      <w:proofErr w:type="spellEnd"/>
      <w:r w:rsidRPr="00F756EC">
        <w:rPr>
          <w:rFonts w:ascii="TimesNewRoman" w:hAnsi="TimesNewRoman" w:cs="TimesNewRoman"/>
          <w:kern w:val="0"/>
          <w:sz w:val="23"/>
          <w:szCs w:val="23"/>
        </w:rPr>
        <w:t xml:space="preserve"> </w:t>
      </w:r>
      <w:r w:rsidR="00F756EC" w:rsidRPr="00F756EC">
        <w:rPr>
          <w:rFonts w:ascii="TimesNewRoman" w:hAnsi="TimesNewRoman" w:cs="TimesNewRoman"/>
          <w:kern w:val="0"/>
          <w:sz w:val="23"/>
          <w:szCs w:val="23"/>
        </w:rPr>
        <w:t xml:space="preserve">= </w:t>
      </w:r>
      <w:r w:rsidR="00F756EC" w:rsidRPr="00F756EC">
        <w:rPr>
          <w:rFonts w:ascii="TimesNewRoman" w:hAnsi="TimesNewRoman" w:cs="TimesNewRoman" w:hint="eastAsia"/>
          <w:kern w:val="0"/>
          <w:sz w:val="23"/>
          <w:szCs w:val="23"/>
        </w:rPr>
        <w:t>∅</w:t>
      </w:r>
      <w:r w:rsidR="00F756EC" w:rsidRPr="00F756EC">
        <w:rPr>
          <w:rFonts w:ascii="TimesNewRoman" w:hAnsi="TimesNewRoman" w:cs="TimesNewRoman"/>
          <w:kern w:val="0"/>
          <w:sz w:val="23"/>
          <w:szCs w:val="23"/>
        </w:rPr>
        <w:t xml:space="preserve">, 1 </w:t>
      </w:r>
      <w:r w:rsidR="00F756EC" w:rsidRPr="00F756EC">
        <w:rPr>
          <w:rFonts w:ascii="TimesNewRoman" w:hAnsi="TimesNewRoman" w:cs="TimesNewRoman" w:hint="eastAsia"/>
          <w:kern w:val="0"/>
          <w:sz w:val="23"/>
          <w:szCs w:val="23"/>
        </w:rPr>
        <w:t>≤</w:t>
      </w:r>
      <w:r w:rsidR="00F756EC" w:rsidRPr="00F756EC">
        <w:rPr>
          <w:rFonts w:ascii="TimesNewRoman" w:hAnsi="TimesNewRoman" w:cs="TimesNewRoman"/>
          <w:kern w:val="0"/>
          <w:sz w:val="23"/>
          <w:szCs w:val="23"/>
        </w:rPr>
        <w:t xml:space="preserve"> </w:t>
      </w:r>
      <w:proofErr w:type="spellStart"/>
      <w:r w:rsidR="00F756EC" w:rsidRPr="00F756EC">
        <w:rPr>
          <w:rFonts w:ascii="TimesNewRoman" w:hAnsi="TimesNewRoman" w:cs="TimesNewRoman"/>
          <w:kern w:val="0"/>
          <w:sz w:val="23"/>
          <w:szCs w:val="23"/>
        </w:rPr>
        <w:t>i</w:t>
      </w:r>
      <w:proofErr w:type="spellEnd"/>
      <w:r w:rsidR="00F756EC" w:rsidRPr="00F756EC">
        <w:rPr>
          <w:rFonts w:ascii="TimesNewRoman" w:hAnsi="TimesNewRoman" w:cs="TimesNewRoman"/>
          <w:kern w:val="0"/>
          <w:sz w:val="23"/>
          <w:szCs w:val="23"/>
        </w:rPr>
        <w:t xml:space="preserve">, j </w:t>
      </w:r>
      <w:r w:rsidR="00EB3C5E" w:rsidRPr="00EB3C5E">
        <w:rPr>
          <w:rFonts w:asciiTheme="minorEastAsia" w:hAnsiTheme="minorEastAsia" w:cs="TimesNewRoman" w:hint="eastAsia"/>
          <w:kern w:val="0"/>
          <w:sz w:val="23"/>
          <w:szCs w:val="23"/>
        </w:rPr>
        <w:t>≤</w:t>
      </w:r>
      <w:r w:rsidR="00F756EC" w:rsidRPr="00F756EC">
        <w:rPr>
          <w:rFonts w:ascii="TimesNewRoman" w:hAnsi="TimesNewRoman" w:cs="TimesNewRoman"/>
          <w:kern w:val="0"/>
          <w:sz w:val="23"/>
          <w:szCs w:val="23"/>
        </w:rPr>
        <w:t xml:space="preserve"> m, </w:t>
      </w:r>
      <w:proofErr w:type="spellStart"/>
      <w:r w:rsidR="00F756EC" w:rsidRPr="00F756EC">
        <w:rPr>
          <w:rFonts w:ascii="TimesNewRoman" w:hAnsi="TimesNewRoman" w:cs="TimesNewRoman"/>
          <w:kern w:val="0"/>
          <w:sz w:val="23"/>
          <w:szCs w:val="23"/>
        </w:rPr>
        <w:t>i</w:t>
      </w:r>
      <w:proofErr w:type="spellEnd"/>
      <w:r w:rsidR="00F756EC" w:rsidRPr="00F756EC">
        <w:rPr>
          <w:rFonts w:ascii="TimesNewRoman" w:hAnsi="TimesNewRoman" w:cs="TimesNewRoman"/>
          <w:kern w:val="0"/>
          <w:sz w:val="23"/>
          <w:szCs w:val="23"/>
        </w:rPr>
        <w:t xml:space="preserve"> </w:t>
      </w:r>
      <w:r w:rsidR="00EB3C5E" w:rsidRPr="00EB3C5E">
        <w:rPr>
          <w:rFonts w:asciiTheme="minorEastAsia" w:hAnsiTheme="minorEastAsia" w:cs="TimesNewRoman"/>
          <w:kern w:val="0"/>
          <w:sz w:val="23"/>
          <w:szCs w:val="23"/>
        </w:rPr>
        <w:t>≠</w:t>
      </w:r>
      <w:r w:rsidR="00F756EC" w:rsidRPr="00F756EC">
        <w:rPr>
          <w:rFonts w:ascii="TimesNewRoman" w:hAnsi="TimesNewRoman" w:cs="TimesNewRoman"/>
          <w:kern w:val="0"/>
          <w:sz w:val="23"/>
          <w:szCs w:val="23"/>
        </w:rPr>
        <w:t xml:space="preserve"> j</w:t>
      </w:r>
    </w:p>
    <w:p w:rsidR="003703D8" w:rsidRPr="00C77C26" w:rsidRDefault="003703D8" w:rsidP="003703D8">
      <w:pPr>
        <w:pStyle w:val="ListParagraph"/>
        <w:autoSpaceDE w:val="0"/>
        <w:autoSpaceDN w:val="0"/>
        <w:adjustRightInd w:val="0"/>
        <w:ind w:firstLineChars="0" w:firstLine="0"/>
        <w:rPr>
          <w:rFonts w:ascii="TimesNewRoman" w:hAnsi="TimesNewRoman" w:cs="TimesNewRoman"/>
          <w:kern w:val="0"/>
          <w:sz w:val="23"/>
          <w:szCs w:val="23"/>
        </w:rPr>
      </w:pPr>
      <w:del w:id="951" w:author="lxf" w:date="2010-05-12T12:17:00Z">
        <w:r w:rsidDel="00421736">
          <w:rPr>
            <w:rFonts w:ascii="TimesNewRoman" w:hAnsi="TimesNewRoman" w:cs="TimesNewRoman" w:hint="eastAsia"/>
            <w:bCs/>
            <w:kern w:val="0"/>
            <w:sz w:val="23"/>
            <w:szCs w:val="23"/>
          </w:rPr>
          <w:delText>SVD</w:delText>
        </w:r>
        <w:r w:rsidRPr="00A759A3" w:rsidDel="00421736">
          <w:rPr>
            <w:rFonts w:ascii="TimesNewRoman" w:hAnsi="TimesNewRoman" w:cs="TimesNewRoman" w:hint="eastAsia"/>
            <w:bCs/>
            <w:kern w:val="0"/>
            <w:sz w:val="23"/>
            <w:szCs w:val="23"/>
            <w:vertAlign w:val="subscript"/>
          </w:rPr>
          <w:delText>i</w:delText>
        </w:r>
        <w:r w:rsidDel="00421736">
          <w:rPr>
            <w:rFonts w:ascii="TimesNewRoman" w:hAnsi="TimesNewRoman" w:cs="TimesNewRoman" w:hint="eastAsia"/>
            <w:bCs/>
            <w:kern w:val="0"/>
            <w:sz w:val="23"/>
            <w:szCs w:val="23"/>
          </w:rPr>
          <w:delText xml:space="preserve"> </w:delText>
        </w:r>
      </w:del>
      <w:proofErr w:type="spellStart"/>
      <w:ins w:id="952" w:author="lxf" w:date="2010-05-12T12:17:00Z">
        <w:r w:rsidR="00421736">
          <w:rPr>
            <w:rFonts w:ascii="TimesNewRoman" w:hAnsi="TimesNewRoman" w:cs="TimesNewRoman" w:hint="eastAsia"/>
            <w:bCs/>
            <w:kern w:val="0"/>
            <w:sz w:val="23"/>
            <w:szCs w:val="23"/>
          </w:rPr>
          <w:t>CN</w:t>
        </w:r>
        <w:r w:rsidR="00421736" w:rsidRPr="00A759A3">
          <w:rPr>
            <w:rFonts w:ascii="TimesNewRoman" w:hAnsi="TimesNewRoman" w:cs="TimesNewRoman" w:hint="eastAsia"/>
            <w:bCs/>
            <w:kern w:val="0"/>
            <w:sz w:val="23"/>
            <w:szCs w:val="23"/>
            <w:vertAlign w:val="subscript"/>
          </w:rPr>
          <w:t>i</w:t>
        </w:r>
        <w:proofErr w:type="spellEnd"/>
        <w:r w:rsidR="00421736">
          <w:rPr>
            <w:rFonts w:ascii="TimesNewRoman" w:hAnsi="TimesNewRoman" w:cs="TimesNewRoman" w:hint="eastAsia"/>
            <w:bCs/>
            <w:kern w:val="0"/>
            <w:sz w:val="23"/>
            <w:szCs w:val="23"/>
          </w:rPr>
          <w:t xml:space="preserve"> </w:t>
        </w:r>
      </w:ins>
      <w:r w:rsidRPr="00F756EC">
        <w:rPr>
          <w:rFonts w:ascii="TimesNewRoman" w:hAnsi="TimesNewRoman" w:cs="TimesNewRoman" w:hint="eastAsia"/>
          <w:kern w:val="0"/>
          <w:sz w:val="23"/>
          <w:szCs w:val="23"/>
        </w:rPr>
        <w:t>≤</w:t>
      </w:r>
      <w:r w:rsidRPr="00F756EC">
        <w:rPr>
          <w:rFonts w:ascii="TimesNewRoman" w:hAnsi="TimesNewRoman" w:cs="TimesNewRoman"/>
          <w:kern w:val="0"/>
          <w:sz w:val="23"/>
          <w:szCs w:val="23"/>
        </w:rPr>
        <w:t xml:space="preserve"> </w:t>
      </w:r>
      <w:del w:id="953" w:author="lxf" w:date="2010-05-12T12:17:00Z">
        <w:r w:rsidDel="00421736">
          <w:rPr>
            <w:rFonts w:ascii="TimesNewRoman" w:hAnsi="TimesNewRoman" w:cs="TimesNewRoman" w:hint="eastAsia"/>
            <w:bCs/>
            <w:kern w:val="0"/>
            <w:sz w:val="23"/>
            <w:szCs w:val="23"/>
          </w:rPr>
          <w:delText>SVD</w:delText>
        </w:r>
      </w:del>
      <w:ins w:id="954" w:author="lxf" w:date="2010-05-14T15:40:00Z">
        <w:r w:rsidR="0062521A">
          <w:rPr>
            <w:rFonts w:ascii="SimSun" w:eastAsia="SimSun" w:hAnsi="SimSun" w:cs="TimesNewRoman" w:hint="eastAsia"/>
            <w:bCs/>
            <w:kern w:val="0"/>
            <w:sz w:val="23"/>
            <w:szCs w:val="23"/>
          </w:rPr>
          <w:t>α</w:t>
        </w:r>
      </w:ins>
      <w:del w:id="955" w:author="lxf" w:date="2010-05-14T15:40:00Z">
        <w:r w:rsidDel="0062521A">
          <w:rPr>
            <w:rFonts w:ascii="TimesNewRoman" w:hAnsi="TimesNewRoman" w:cs="TimesNewRoman" w:hint="eastAsia"/>
            <w:bCs/>
            <w:kern w:val="0"/>
            <w:sz w:val="23"/>
            <w:szCs w:val="23"/>
          </w:rPr>
          <w:delText>_U</w:delText>
        </w:r>
      </w:del>
      <w:r w:rsidRPr="00F756EC">
        <w:rPr>
          <w:rFonts w:ascii="TimesNewRoman" w:hAnsi="TimesNewRoman" w:cs="TimesNewRoman"/>
          <w:kern w:val="0"/>
          <w:sz w:val="23"/>
          <w:szCs w:val="23"/>
        </w:rPr>
        <w:t xml:space="preserve">, 1 </w:t>
      </w:r>
      <w:r w:rsidRPr="00F756EC">
        <w:rPr>
          <w:rFonts w:ascii="TimesNewRoman" w:hAnsi="TimesNewRoman" w:cs="TimesNewRoman" w:hint="eastAsia"/>
          <w:kern w:val="0"/>
          <w:sz w:val="23"/>
          <w:szCs w:val="23"/>
        </w:rPr>
        <w:t>≤</w:t>
      </w:r>
      <w:r w:rsidRPr="00F756EC">
        <w:rPr>
          <w:rFonts w:ascii="TimesNewRoman" w:hAnsi="TimesNewRoman" w:cs="TimesNewRoman"/>
          <w:kern w:val="0"/>
          <w:sz w:val="23"/>
          <w:szCs w:val="23"/>
        </w:rPr>
        <w:t xml:space="preserve"> </w:t>
      </w:r>
      <w:proofErr w:type="spellStart"/>
      <w:r w:rsidRPr="00F756EC">
        <w:rPr>
          <w:rFonts w:ascii="TimesNewRoman" w:hAnsi="TimesNewRoman" w:cs="TimesNewRoman"/>
          <w:kern w:val="0"/>
          <w:sz w:val="23"/>
          <w:szCs w:val="23"/>
        </w:rPr>
        <w:t>i</w:t>
      </w:r>
      <w:proofErr w:type="spellEnd"/>
      <w:r w:rsidRPr="00F756EC">
        <w:rPr>
          <w:rFonts w:ascii="TimesNewRoman" w:hAnsi="TimesNewRoman" w:cs="TimesNewRoman"/>
          <w:kern w:val="0"/>
          <w:sz w:val="23"/>
          <w:szCs w:val="23"/>
        </w:rPr>
        <w:t xml:space="preserve"> </w:t>
      </w:r>
      <w:r w:rsidRPr="00F756EC">
        <w:rPr>
          <w:rFonts w:ascii="TimesNewRoman" w:hAnsi="TimesNewRoman" w:cs="TimesNewRoman" w:hint="eastAsia"/>
          <w:kern w:val="0"/>
          <w:sz w:val="23"/>
          <w:szCs w:val="23"/>
        </w:rPr>
        <w:t>≤</w:t>
      </w:r>
      <w:r w:rsidRPr="00F756EC">
        <w:rPr>
          <w:rFonts w:ascii="TimesNewRoman" w:hAnsi="TimesNewRoman" w:cs="TimesNewRoman"/>
          <w:kern w:val="0"/>
          <w:sz w:val="23"/>
          <w:szCs w:val="23"/>
        </w:rPr>
        <w:t xml:space="preserve"> m</w:t>
      </w:r>
    </w:p>
    <w:p w:rsidR="00364833" w:rsidRPr="00F72EF0" w:rsidRDefault="00364833" w:rsidP="00364833">
      <w:pPr>
        <w:autoSpaceDE w:val="0"/>
        <w:autoSpaceDN w:val="0"/>
        <w:adjustRightInd w:val="0"/>
        <w:rPr>
          <w:rFonts w:ascii="TimesNewRoman" w:hAnsi="TimesNewRoman" w:cs="TimesNewRoman"/>
          <w:bCs/>
          <w:kern w:val="0"/>
          <w:sz w:val="23"/>
          <w:szCs w:val="23"/>
        </w:rPr>
      </w:pPr>
    </w:p>
    <w:p w:rsidR="006E03CB" w:rsidRDefault="0029659F">
      <w:pPr>
        <w:pStyle w:val="Heading1"/>
      </w:pPr>
      <w:r w:rsidRPr="001C461D">
        <w:rPr>
          <w:rFonts w:hint="eastAsia"/>
        </w:rPr>
        <w:lastRenderedPageBreak/>
        <w:t xml:space="preserve">The Heuristic Method for </w:t>
      </w:r>
      <w:r w:rsidR="00255C55">
        <w:rPr>
          <w:rFonts w:hint="eastAsia"/>
        </w:rPr>
        <w:t>Energy Efficient Schedulling in WSN-based SHM</w:t>
      </w:r>
      <w:r w:rsidRPr="001C461D">
        <w:rPr>
          <w:rFonts w:hint="eastAsia"/>
        </w:rPr>
        <w:t xml:space="preserve"> </w:t>
      </w:r>
    </w:p>
    <w:p w:rsidR="007777A5" w:rsidRDefault="007777A5" w:rsidP="00EB0B3C">
      <w:pPr>
        <w:autoSpaceDE w:val="0"/>
        <w:autoSpaceDN w:val="0"/>
        <w:adjustRightInd w:val="0"/>
        <w:rPr>
          <w:rFonts w:ascii="TimesNewRoman" w:hAnsi="TimesNewRoman" w:cs="TimesNewRoman"/>
          <w:kern w:val="0"/>
          <w:sz w:val="23"/>
          <w:szCs w:val="23"/>
        </w:rPr>
      </w:pPr>
    </w:p>
    <w:p w:rsidR="00EB0B3C" w:rsidRDefault="00EB0B3C" w:rsidP="00EB0B3C">
      <w:pPr>
        <w:autoSpaceDE w:val="0"/>
        <w:autoSpaceDN w:val="0"/>
        <w:adjustRightInd w:val="0"/>
        <w:rPr>
          <w:rFonts w:ascii="TimesNewRoman" w:hAnsi="TimesNewRoman" w:cs="TimesNewRoman"/>
          <w:kern w:val="0"/>
          <w:sz w:val="23"/>
          <w:szCs w:val="23"/>
        </w:rPr>
      </w:pPr>
      <w:r>
        <w:rPr>
          <w:rFonts w:ascii="TimesNewRoman" w:hAnsi="TimesNewRoman" w:cs="TimesNewRoman" w:hint="eastAsia"/>
          <w:kern w:val="0"/>
          <w:sz w:val="23"/>
          <w:szCs w:val="23"/>
        </w:rPr>
        <w:t xml:space="preserve">In this section, we present a heuristic </w:t>
      </w:r>
      <w:r w:rsidR="00747A66">
        <w:rPr>
          <w:rFonts w:ascii="TimesNewRoman" w:hAnsi="TimesNewRoman" w:cs="TimesNewRoman" w:hint="eastAsia"/>
          <w:kern w:val="0"/>
          <w:sz w:val="23"/>
          <w:szCs w:val="23"/>
        </w:rPr>
        <w:t xml:space="preserve">method </w:t>
      </w:r>
      <w:r>
        <w:rPr>
          <w:rFonts w:ascii="TimesNewRoman" w:hAnsi="TimesNewRoman" w:cs="TimesNewRoman" w:hint="eastAsia"/>
          <w:kern w:val="0"/>
          <w:sz w:val="23"/>
          <w:szCs w:val="23"/>
        </w:rPr>
        <w:t xml:space="preserve">for the problem. </w:t>
      </w:r>
      <w:r w:rsidRPr="00EB0B3C">
        <w:rPr>
          <w:rFonts w:ascii="TimesNewRoman" w:hAnsi="TimesNewRoman" w:cs="TimesNewRoman"/>
          <w:kern w:val="0"/>
          <w:sz w:val="23"/>
          <w:szCs w:val="23"/>
        </w:rPr>
        <w:t xml:space="preserve">The main idea of the heuristic method is to iteratively construct subsets </w:t>
      </w:r>
      <w:proofErr w:type="gramStart"/>
      <w:r w:rsidR="006B6888">
        <w:rPr>
          <w:rFonts w:ascii="TimesNewRoman" w:hAnsi="TimesNewRoman" w:cs="TimesNewRoman" w:hint="eastAsia"/>
          <w:kern w:val="0"/>
          <w:sz w:val="23"/>
          <w:szCs w:val="23"/>
        </w:rPr>
        <w:t>V</w:t>
      </w:r>
      <w:r w:rsidR="006B6888" w:rsidRPr="00A759A3">
        <w:rPr>
          <w:rFonts w:ascii="TimesNewRoman" w:hAnsi="TimesNewRoman" w:cs="TimesNewRoman"/>
          <w:kern w:val="0"/>
          <w:sz w:val="23"/>
          <w:szCs w:val="23"/>
          <w:vertAlign w:val="subscript"/>
        </w:rPr>
        <w:t>i</w:t>
      </w:r>
      <w:proofErr w:type="gramEnd"/>
      <w:r w:rsidR="006B6888" w:rsidRPr="00EB0B3C">
        <w:rPr>
          <w:rFonts w:ascii="TimesNewRoman" w:hAnsi="TimesNewRoman" w:cs="TimesNewRoman"/>
          <w:kern w:val="0"/>
          <w:sz w:val="23"/>
          <w:szCs w:val="23"/>
        </w:rPr>
        <w:t xml:space="preserve"> </w:t>
      </w:r>
      <w:r w:rsidRPr="00EB0B3C">
        <w:rPr>
          <w:rFonts w:ascii="TimesNewRoman" w:hAnsi="TimesNewRoman" w:cs="TimesNewRoman"/>
          <w:kern w:val="0"/>
          <w:sz w:val="23"/>
          <w:szCs w:val="23"/>
        </w:rPr>
        <w:t xml:space="preserve">by choosing sensor </w:t>
      </w:r>
      <w:r w:rsidR="00742E27">
        <w:rPr>
          <w:rFonts w:ascii="TimesNewRoman" w:hAnsi="TimesNewRoman" w:cs="TimesNewRoman" w:hint="eastAsia"/>
          <w:kern w:val="0"/>
          <w:sz w:val="23"/>
          <w:szCs w:val="23"/>
        </w:rPr>
        <w:t>which is connected to the current sensor set and its</w:t>
      </w:r>
      <w:r w:rsidRPr="00EB0B3C">
        <w:rPr>
          <w:rFonts w:ascii="TimesNewRoman" w:hAnsi="TimesNewRoman" w:cs="TimesNewRoman"/>
          <w:kern w:val="0"/>
          <w:sz w:val="23"/>
          <w:szCs w:val="23"/>
        </w:rPr>
        <w:t xml:space="preserve"> participation can greatly improve the damage detection ability of current sensor subset. In another word,</w:t>
      </w:r>
      <w:r w:rsidR="005032AC">
        <w:rPr>
          <w:rFonts w:ascii="TimesNewRoman" w:hAnsi="TimesNewRoman" w:cs="TimesNewRoman" w:hint="eastAsia"/>
          <w:kern w:val="0"/>
          <w:sz w:val="23"/>
          <w:szCs w:val="23"/>
        </w:rPr>
        <w:t xml:space="preserve"> from all the nodes connected to the current </w:t>
      </w:r>
      <w:proofErr w:type="gramStart"/>
      <w:r w:rsidR="005032AC">
        <w:rPr>
          <w:rFonts w:ascii="TimesNewRoman" w:hAnsi="TimesNewRoman" w:cs="TimesNewRoman" w:hint="eastAsia"/>
          <w:kern w:val="0"/>
          <w:sz w:val="23"/>
          <w:szCs w:val="23"/>
        </w:rPr>
        <w:t>V</w:t>
      </w:r>
      <w:r w:rsidR="00D229ED" w:rsidRPr="00D229ED">
        <w:rPr>
          <w:rFonts w:ascii="TimesNewRoman" w:hAnsi="TimesNewRoman" w:cs="TimesNewRoman"/>
          <w:kern w:val="0"/>
          <w:sz w:val="23"/>
          <w:szCs w:val="23"/>
          <w:vertAlign w:val="subscript"/>
        </w:rPr>
        <w:t>i</w:t>
      </w:r>
      <w:proofErr w:type="gramEnd"/>
      <w:r w:rsidR="005032AC">
        <w:rPr>
          <w:rFonts w:ascii="TimesNewRoman" w:hAnsi="TimesNewRoman" w:cs="TimesNewRoman" w:hint="eastAsia"/>
          <w:kern w:val="0"/>
          <w:sz w:val="23"/>
          <w:szCs w:val="23"/>
        </w:rPr>
        <w:t>,</w:t>
      </w:r>
      <w:r w:rsidRPr="00EB0B3C">
        <w:rPr>
          <w:rFonts w:ascii="TimesNewRoman" w:hAnsi="TimesNewRoman" w:cs="TimesNewRoman"/>
          <w:kern w:val="0"/>
          <w:sz w:val="23"/>
          <w:szCs w:val="23"/>
        </w:rPr>
        <w:t xml:space="preserve"> </w:t>
      </w:r>
      <w:r w:rsidR="005032AC">
        <w:rPr>
          <w:rFonts w:ascii="TimesNewRoman" w:hAnsi="TimesNewRoman" w:cs="TimesNewRoman" w:hint="eastAsia"/>
          <w:kern w:val="0"/>
          <w:sz w:val="23"/>
          <w:szCs w:val="23"/>
        </w:rPr>
        <w:t>the one is chosen whose</w:t>
      </w:r>
      <w:r w:rsidR="00742E27">
        <w:rPr>
          <w:rFonts w:ascii="TimesNewRoman" w:hAnsi="TimesNewRoman" w:cs="TimesNewRoman" w:hint="eastAsia"/>
          <w:kern w:val="0"/>
          <w:sz w:val="23"/>
          <w:szCs w:val="23"/>
        </w:rPr>
        <w:t xml:space="preserve"> </w:t>
      </w:r>
      <w:r w:rsidRPr="00EB0B3C">
        <w:rPr>
          <w:rFonts w:ascii="TimesNewRoman" w:hAnsi="TimesNewRoman" w:cs="TimesNewRoman"/>
          <w:kern w:val="0"/>
          <w:sz w:val="23"/>
          <w:szCs w:val="23"/>
        </w:rPr>
        <w:t xml:space="preserve">participation can </w:t>
      </w:r>
      <w:r w:rsidR="00A31737">
        <w:rPr>
          <w:rFonts w:ascii="TimesNewRoman" w:hAnsi="TimesNewRoman" w:cs="TimesNewRoman" w:hint="eastAsia"/>
          <w:kern w:val="0"/>
          <w:sz w:val="23"/>
          <w:szCs w:val="23"/>
        </w:rPr>
        <w:t xml:space="preserve">minimize </w:t>
      </w:r>
      <w:r w:rsidR="009E0AC9">
        <w:rPr>
          <w:rFonts w:ascii="TimesNewRoman" w:hAnsi="TimesNewRoman" w:cs="TimesNewRoman" w:hint="eastAsia"/>
          <w:kern w:val="0"/>
          <w:sz w:val="23"/>
          <w:szCs w:val="23"/>
        </w:rPr>
        <w:t>the</w:t>
      </w:r>
      <w:r w:rsidR="009E0AC9">
        <w:rPr>
          <w:rFonts w:ascii="TimesNewRoman" w:hAnsi="TimesNewRoman" w:cs="TimesNewRoman"/>
          <w:kern w:val="0"/>
          <w:sz w:val="23"/>
          <w:szCs w:val="23"/>
        </w:rPr>
        <w:t xml:space="preserve"> </w:t>
      </w:r>
      <w:r w:rsidR="00A31737">
        <w:rPr>
          <w:rFonts w:ascii="TimesNewRoman" w:hAnsi="TimesNewRoman" w:cs="TimesNewRoman" w:hint="eastAsia"/>
          <w:kern w:val="0"/>
          <w:sz w:val="23"/>
          <w:szCs w:val="23"/>
        </w:rPr>
        <w:t>decrease</w:t>
      </w:r>
      <w:r w:rsidR="001545C0">
        <w:rPr>
          <w:rFonts w:ascii="TimesNewRoman" w:hAnsi="TimesNewRoman" w:cs="TimesNewRoman" w:hint="eastAsia"/>
          <w:kern w:val="0"/>
          <w:sz w:val="23"/>
          <w:szCs w:val="23"/>
        </w:rPr>
        <w:t xml:space="preserve"> </w:t>
      </w:r>
      <w:r w:rsidR="009E0AC9">
        <w:rPr>
          <w:rFonts w:ascii="TimesNewRoman" w:hAnsi="TimesNewRoman" w:cs="TimesNewRoman" w:hint="eastAsia"/>
          <w:kern w:val="0"/>
          <w:sz w:val="23"/>
          <w:szCs w:val="23"/>
        </w:rPr>
        <w:t>of</w:t>
      </w:r>
      <w:r w:rsidRPr="00EB0B3C">
        <w:rPr>
          <w:rFonts w:ascii="TimesNewRoman" w:hAnsi="TimesNewRoman" w:cs="TimesNewRoman"/>
          <w:kern w:val="0"/>
          <w:sz w:val="23"/>
          <w:szCs w:val="23"/>
        </w:rPr>
        <w:t xml:space="preserve"> the </w:t>
      </w:r>
      <w:del w:id="956" w:author="lxf" w:date="2010-05-12T12:53:00Z">
        <w:r w:rsidR="00224FBA" w:rsidDel="00522ECD">
          <w:rPr>
            <w:rFonts w:ascii="TimesNewRoman" w:hAnsi="TimesNewRoman" w:cs="TimesNewRoman" w:hint="eastAsia"/>
            <w:bCs/>
            <w:kern w:val="0"/>
            <w:sz w:val="23"/>
            <w:szCs w:val="23"/>
          </w:rPr>
          <w:delText>SVD ratio</w:delText>
        </w:r>
      </w:del>
      <w:ins w:id="957" w:author="lxf" w:date="2010-05-12T12:53:00Z">
        <w:r w:rsidR="00522ECD">
          <w:rPr>
            <w:rFonts w:ascii="TimesNewRoman" w:hAnsi="TimesNewRoman" w:cs="TimesNewRoman" w:hint="eastAsia"/>
            <w:bCs/>
            <w:kern w:val="0"/>
            <w:sz w:val="23"/>
            <w:szCs w:val="23"/>
          </w:rPr>
          <w:t>condition number</w:t>
        </w:r>
      </w:ins>
      <w:r w:rsidR="00224FBA">
        <w:rPr>
          <w:rFonts w:ascii="TimesNewRoman" w:hAnsi="TimesNewRoman" w:cs="TimesNewRoman" w:hint="eastAsia"/>
          <w:bCs/>
          <w:kern w:val="0"/>
          <w:sz w:val="23"/>
          <w:szCs w:val="23"/>
        </w:rPr>
        <w:t xml:space="preserve"> of </w:t>
      </w:r>
      <w:r>
        <w:rPr>
          <w:rFonts w:ascii="TimesNewRoman" w:hAnsi="TimesNewRoman" w:cs="TimesNewRoman"/>
          <w:kern w:val="0"/>
          <w:sz w:val="23"/>
          <w:szCs w:val="23"/>
        </w:rPr>
        <w:t>the subset</w:t>
      </w:r>
      <w:r>
        <w:rPr>
          <w:rFonts w:ascii="TimesNewRoman" w:hAnsi="TimesNewRoman" w:cs="TimesNewRoman" w:hint="eastAsia"/>
          <w:kern w:val="0"/>
          <w:sz w:val="23"/>
          <w:szCs w:val="23"/>
        </w:rPr>
        <w:t xml:space="preserve">. In this way, we can include as less sensors as possible in </w:t>
      </w:r>
      <w:proofErr w:type="gramStart"/>
      <w:r w:rsidR="006B6888">
        <w:rPr>
          <w:rFonts w:ascii="TimesNewRoman" w:hAnsi="TimesNewRoman" w:cs="TimesNewRoman" w:hint="eastAsia"/>
          <w:kern w:val="0"/>
          <w:sz w:val="23"/>
          <w:szCs w:val="23"/>
        </w:rPr>
        <w:t>V</w:t>
      </w:r>
      <w:r w:rsidR="006B6888" w:rsidRPr="00A759A3">
        <w:rPr>
          <w:rFonts w:ascii="TimesNewRoman" w:hAnsi="TimesNewRoman" w:cs="TimesNewRoman" w:hint="eastAsia"/>
          <w:kern w:val="0"/>
          <w:sz w:val="23"/>
          <w:szCs w:val="23"/>
          <w:vertAlign w:val="subscript"/>
        </w:rPr>
        <w:t>i</w:t>
      </w:r>
      <w:proofErr w:type="gramEnd"/>
      <w:r w:rsidR="00742E27">
        <w:rPr>
          <w:rFonts w:ascii="TimesNewRoman" w:hAnsi="TimesNewRoman" w:cs="TimesNewRoman" w:hint="eastAsia"/>
          <w:kern w:val="0"/>
          <w:sz w:val="23"/>
          <w:szCs w:val="23"/>
        </w:rPr>
        <w:t xml:space="preserve"> and ensure sensors in V</w:t>
      </w:r>
      <w:r w:rsidR="00742E27" w:rsidRPr="00A759A3">
        <w:rPr>
          <w:rFonts w:ascii="TimesNewRoman" w:hAnsi="TimesNewRoman" w:cs="TimesNewRoman" w:hint="eastAsia"/>
          <w:kern w:val="0"/>
          <w:sz w:val="23"/>
          <w:szCs w:val="23"/>
          <w:vertAlign w:val="subscript"/>
        </w:rPr>
        <w:t>i</w:t>
      </w:r>
      <w:r w:rsidR="00742E27">
        <w:rPr>
          <w:rFonts w:ascii="TimesNewRoman" w:hAnsi="TimesNewRoman" w:cs="TimesNewRoman" w:hint="eastAsia"/>
          <w:kern w:val="0"/>
          <w:sz w:val="23"/>
          <w:szCs w:val="23"/>
        </w:rPr>
        <w:t xml:space="preserve"> are connected.</w:t>
      </w:r>
    </w:p>
    <w:p w:rsidR="00A31737" w:rsidRDefault="00A31737" w:rsidP="00EB0B3C">
      <w:pPr>
        <w:autoSpaceDE w:val="0"/>
        <w:autoSpaceDN w:val="0"/>
        <w:adjustRightInd w:val="0"/>
        <w:rPr>
          <w:rFonts w:ascii="TimesNewRoman" w:hAnsi="TimesNewRoman" w:cs="TimesNewRoman"/>
          <w:kern w:val="0"/>
          <w:sz w:val="23"/>
          <w:szCs w:val="23"/>
        </w:rPr>
      </w:pPr>
    </w:p>
    <w:p w:rsidR="00653C46" w:rsidRDefault="005C6436" w:rsidP="006D2C4D">
      <w:pPr>
        <w:autoSpaceDE w:val="0"/>
        <w:autoSpaceDN w:val="0"/>
        <w:adjustRightInd w:val="0"/>
        <w:rPr>
          <w:ins w:id="958" w:author="lxf" w:date="2010-05-14T16:07:00Z"/>
          <w:rFonts w:ascii="TimesNewRoman" w:hAnsi="TimesNewRoman" w:cs="TimesNewRoman"/>
          <w:kern w:val="0"/>
          <w:sz w:val="23"/>
          <w:szCs w:val="23"/>
        </w:rPr>
      </w:pPr>
      <w:r>
        <w:rPr>
          <w:rFonts w:ascii="TimesNewRoman" w:hAnsi="TimesNewRoman" w:cs="TimesNewRoman" w:hint="eastAsia"/>
          <w:kern w:val="0"/>
          <w:sz w:val="23"/>
          <w:szCs w:val="23"/>
        </w:rPr>
        <w:t xml:space="preserve">How </w:t>
      </w:r>
      <w:r w:rsidR="00B003ED">
        <w:rPr>
          <w:rFonts w:ascii="TimesNewRoman" w:hAnsi="TimesNewRoman" w:cs="TimesNewRoman" w:hint="eastAsia"/>
          <w:kern w:val="0"/>
          <w:sz w:val="23"/>
          <w:szCs w:val="23"/>
        </w:rPr>
        <w:t>to choose the first sensor node in</w:t>
      </w:r>
      <w:r>
        <w:rPr>
          <w:rFonts w:ascii="TimesNewRoman" w:hAnsi="TimesNewRoman" w:cs="TimesNewRoman" w:hint="eastAsia"/>
          <w:kern w:val="0"/>
          <w:sz w:val="23"/>
          <w:szCs w:val="23"/>
        </w:rPr>
        <w:t xml:space="preserve"> each </w:t>
      </w:r>
      <w:proofErr w:type="gramStart"/>
      <w:r>
        <w:rPr>
          <w:rFonts w:ascii="TimesNewRoman" w:hAnsi="TimesNewRoman" w:cs="TimesNewRoman" w:hint="eastAsia"/>
          <w:kern w:val="0"/>
          <w:sz w:val="23"/>
          <w:szCs w:val="23"/>
        </w:rPr>
        <w:t>V</w:t>
      </w:r>
      <w:r w:rsidR="00D229ED" w:rsidRPr="00D229ED">
        <w:rPr>
          <w:rFonts w:ascii="TimesNewRoman" w:hAnsi="TimesNewRoman" w:cs="TimesNewRoman"/>
          <w:kern w:val="0"/>
          <w:sz w:val="23"/>
          <w:szCs w:val="23"/>
          <w:vertAlign w:val="subscript"/>
        </w:rPr>
        <w:t>i</w:t>
      </w:r>
      <w:proofErr w:type="gramEnd"/>
      <w:r>
        <w:rPr>
          <w:rFonts w:ascii="TimesNewRoman" w:hAnsi="TimesNewRoman" w:cs="TimesNewRoman" w:hint="eastAsia"/>
          <w:kern w:val="0"/>
          <w:sz w:val="23"/>
          <w:szCs w:val="23"/>
        </w:rPr>
        <w:t xml:space="preserve"> is very important. </w:t>
      </w:r>
      <w:ins w:id="959" w:author="lxf" w:date="2010-05-14T16:08:00Z">
        <w:r w:rsidR="00653C46">
          <w:rPr>
            <w:rFonts w:ascii="TimesNewRoman" w:hAnsi="TimesNewRoman" w:cs="TimesNewRoman" w:hint="eastAsia"/>
            <w:kern w:val="0"/>
            <w:sz w:val="23"/>
            <w:szCs w:val="23"/>
          </w:rPr>
          <w:t xml:space="preserve">It should be noted that since each subset is constructed in a greedy manner, it is possible that there </w:t>
        </w:r>
        <w:r w:rsidR="00653C46">
          <w:rPr>
            <w:rFonts w:ascii="TimesNewRoman" w:hAnsi="TimesNewRoman" w:cs="TimesNewRoman"/>
            <w:kern w:val="0"/>
            <w:sz w:val="23"/>
            <w:szCs w:val="23"/>
          </w:rPr>
          <w:t>remain</w:t>
        </w:r>
        <w:r w:rsidR="00653C46">
          <w:rPr>
            <w:rFonts w:ascii="TimesNewRoman" w:hAnsi="TimesNewRoman" w:cs="TimesNewRoman" w:hint="eastAsia"/>
            <w:kern w:val="0"/>
            <w:sz w:val="23"/>
            <w:szCs w:val="23"/>
          </w:rPr>
          <w:t xml:space="preserve"> some sensors in S. </w:t>
        </w:r>
      </w:ins>
      <w:ins w:id="960" w:author="lxf" w:date="2010-05-14T17:20:00Z">
        <w:r w:rsidR="00732D3D">
          <w:rPr>
            <w:rFonts w:ascii="TimesNewRoman" w:hAnsi="TimesNewRoman" w:cs="TimesNewRoman" w:hint="eastAsia"/>
            <w:kern w:val="0"/>
            <w:sz w:val="23"/>
            <w:szCs w:val="23"/>
          </w:rPr>
          <w:t xml:space="preserve"> The </w:t>
        </w:r>
        <w:r w:rsidR="00732D3D">
          <w:rPr>
            <w:rFonts w:ascii="TimesNewRoman" w:hAnsi="TimesNewRoman" w:cs="TimesNewRoman"/>
            <w:kern w:val="0"/>
            <w:sz w:val="23"/>
            <w:szCs w:val="23"/>
          </w:rPr>
          <w:t>remaining</w:t>
        </w:r>
        <w:r w:rsidR="00732D3D">
          <w:rPr>
            <w:rFonts w:ascii="TimesNewRoman" w:hAnsi="TimesNewRoman" w:cs="TimesNewRoman" w:hint="eastAsia"/>
            <w:kern w:val="0"/>
            <w:sz w:val="23"/>
            <w:szCs w:val="23"/>
          </w:rPr>
          <w:t xml:space="preserve"> of sensor nodes </w:t>
        </w:r>
      </w:ins>
      <w:ins w:id="961" w:author="lxf" w:date="2010-05-14T17:22:00Z">
        <w:r w:rsidR="00732D3D">
          <w:rPr>
            <w:rFonts w:ascii="TimesNewRoman" w:hAnsi="TimesNewRoman" w:cs="TimesNewRoman" w:hint="eastAsia"/>
            <w:kern w:val="0"/>
            <w:sz w:val="23"/>
            <w:szCs w:val="23"/>
          </w:rPr>
          <w:t xml:space="preserve">is not be able to SHM-cover the structure </w:t>
        </w:r>
      </w:ins>
      <w:ins w:id="962" w:author="lxf" w:date="2010-05-14T17:24:00Z">
        <w:r w:rsidR="00732D3D">
          <w:rPr>
            <w:rFonts w:ascii="TimesNewRoman" w:hAnsi="TimesNewRoman" w:cs="TimesNewRoman" w:hint="eastAsia"/>
            <w:kern w:val="0"/>
            <w:sz w:val="23"/>
            <w:szCs w:val="23"/>
          </w:rPr>
          <w:t xml:space="preserve">either </w:t>
        </w:r>
      </w:ins>
      <w:ins w:id="963" w:author="lxf" w:date="2010-05-14T17:22:00Z">
        <w:r w:rsidR="00732D3D">
          <w:rPr>
            <w:rFonts w:ascii="TimesNewRoman" w:hAnsi="TimesNewRoman" w:cs="TimesNewRoman" w:hint="eastAsia"/>
            <w:kern w:val="0"/>
            <w:sz w:val="23"/>
            <w:szCs w:val="23"/>
          </w:rPr>
          <w:t>because</w:t>
        </w:r>
      </w:ins>
      <w:ins w:id="964" w:author="lxf" w:date="2010-05-14T17:23:00Z">
        <w:r w:rsidR="00732D3D">
          <w:rPr>
            <w:rFonts w:ascii="TimesNewRoman" w:hAnsi="TimesNewRoman" w:cs="TimesNewRoman" w:hint="eastAsia"/>
            <w:kern w:val="0"/>
            <w:sz w:val="23"/>
            <w:szCs w:val="23"/>
          </w:rPr>
          <w:t xml:space="preserve"> (1)</w:t>
        </w:r>
      </w:ins>
      <w:ins w:id="965" w:author="lxf" w:date="2010-05-14T17:22:00Z">
        <w:r w:rsidR="00732D3D">
          <w:rPr>
            <w:rFonts w:ascii="TimesNewRoman" w:hAnsi="TimesNewRoman" w:cs="TimesNewRoman" w:hint="eastAsia"/>
            <w:kern w:val="0"/>
            <w:sz w:val="23"/>
            <w:szCs w:val="23"/>
          </w:rPr>
          <w:t xml:space="preserve"> they are not connected, </w:t>
        </w:r>
      </w:ins>
      <w:ins w:id="966" w:author="lxf" w:date="2010-05-14T17:23:00Z">
        <w:r w:rsidR="00732D3D">
          <w:rPr>
            <w:rFonts w:ascii="TimesNewRoman" w:hAnsi="TimesNewRoman" w:cs="TimesNewRoman" w:hint="eastAsia"/>
            <w:kern w:val="0"/>
            <w:sz w:val="23"/>
            <w:szCs w:val="23"/>
          </w:rPr>
          <w:t xml:space="preserve">or (2) </w:t>
        </w:r>
      </w:ins>
      <w:ins w:id="967" w:author="lxf" w:date="2010-05-14T17:22:00Z">
        <w:r w:rsidR="00732D3D">
          <w:rPr>
            <w:rFonts w:ascii="TimesNewRoman" w:hAnsi="TimesNewRoman" w:cs="TimesNewRoman" w:hint="eastAsia"/>
            <w:kern w:val="0"/>
            <w:sz w:val="23"/>
            <w:szCs w:val="23"/>
          </w:rPr>
          <w:t xml:space="preserve">although they are connected, the condition number is </w:t>
        </w:r>
      </w:ins>
      <w:ins w:id="968" w:author="lxf" w:date="2010-05-14T17:23:00Z">
        <w:r w:rsidR="00732D3D">
          <w:rPr>
            <w:rFonts w:ascii="TimesNewRoman" w:hAnsi="TimesNewRoman" w:cs="TimesNewRoman" w:hint="eastAsia"/>
            <w:kern w:val="0"/>
            <w:sz w:val="23"/>
            <w:szCs w:val="23"/>
          </w:rPr>
          <w:t xml:space="preserve">larger than </w:t>
        </w:r>
        <w:r w:rsidR="00732D3D">
          <w:rPr>
            <w:rFonts w:ascii="SimSun" w:eastAsia="SimSun" w:hAnsi="SimSun" w:cs="TimesNewRoman" w:hint="eastAsia"/>
            <w:kern w:val="0"/>
            <w:sz w:val="23"/>
            <w:szCs w:val="23"/>
          </w:rPr>
          <w:t>α</w:t>
        </w:r>
        <w:r w:rsidR="00732D3D">
          <w:rPr>
            <w:rFonts w:ascii="TimesNewRoman" w:hAnsi="TimesNewRoman" w:cs="TimesNewRoman" w:hint="eastAsia"/>
            <w:kern w:val="0"/>
            <w:sz w:val="23"/>
            <w:szCs w:val="23"/>
          </w:rPr>
          <w:t xml:space="preserve"> (3) or both</w:t>
        </w:r>
      </w:ins>
      <w:ins w:id="969" w:author="lxf" w:date="2010-05-14T17:20:00Z">
        <w:r w:rsidR="00732D3D">
          <w:rPr>
            <w:rFonts w:ascii="TimesNewRoman" w:hAnsi="TimesNewRoman" w:cs="TimesNewRoman" w:hint="eastAsia"/>
            <w:kern w:val="0"/>
            <w:sz w:val="23"/>
            <w:szCs w:val="23"/>
          </w:rPr>
          <w:t xml:space="preserve">. </w:t>
        </w:r>
      </w:ins>
      <w:ins w:id="970" w:author="lxf" w:date="2010-05-14T17:17:00Z">
        <w:r w:rsidR="008B6235">
          <w:rPr>
            <w:rFonts w:ascii="TimesNewRoman" w:hAnsi="TimesNewRoman" w:cs="TimesNewRoman" w:hint="eastAsia"/>
            <w:kern w:val="0"/>
            <w:sz w:val="23"/>
            <w:szCs w:val="23"/>
          </w:rPr>
          <w:t>Although t</w:t>
        </w:r>
      </w:ins>
      <w:ins w:id="971" w:author="lxf" w:date="2010-05-14T17:16:00Z">
        <w:r w:rsidR="008B6235">
          <w:rPr>
            <w:rFonts w:ascii="TimesNewRoman" w:hAnsi="TimesNewRoman" w:cs="TimesNewRoman" w:hint="eastAsia"/>
            <w:kern w:val="0"/>
            <w:sz w:val="23"/>
            <w:szCs w:val="23"/>
          </w:rPr>
          <w:t>hese sensor nodes can be put back to some subsets to further increase their damage detection capability (more details will be described later)</w:t>
        </w:r>
      </w:ins>
      <w:ins w:id="972" w:author="lxf" w:date="2010-05-14T17:17:00Z">
        <w:r w:rsidR="008B6235">
          <w:rPr>
            <w:rFonts w:ascii="TimesNewRoman" w:hAnsi="TimesNewRoman" w:cs="TimesNewRoman" w:hint="eastAsia"/>
            <w:kern w:val="0"/>
            <w:sz w:val="23"/>
            <w:szCs w:val="23"/>
          </w:rPr>
          <w:t xml:space="preserve">, </w:t>
        </w:r>
      </w:ins>
      <w:ins w:id="973" w:author="lxf" w:date="2010-05-14T17:24:00Z">
        <w:r w:rsidR="00732D3D">
          <w:rPr>
            <w:rFonts w:ascii="TimesNewRoman" w:hAnsi="TimesNewRoman" w:cs="TimesNewRoman" w:hint="eastAsia"/>
            <w:kern w:val="0"/>
            <w:sz w:val="23"/>
            <w:szCs w:val="23"/>
          </w:rPr>
          <w:t>the subset number cannot be improved</w:t>
        </w:r>
      </w:ins>
      <w:ins w:id="974" w:author="lxf" w:date="2010-05-14T17:34:00Z">
        <w:r w:rsidR="006A6F7D">
          <w:rPr>
            <w:rFonts w:ascii="TimesNewRoman" w:hAnsi="TimesNewRoman" w:cs="TimesNewRoman" w:hint="eastAsia"/>
            <w:kern w:val="0"/>
            <w:sz w:val="23"/>
            <w:szCs w:val="23"/>
          </w:rPr>
          <w:t xml:space="preserve"> any more</w:t>
        </w:r>
      </w:ins>
      <w:ins w:id="975" w:author="lxf" w:date="2010-05-14T17:24:00Z">
        <w:r w:rsidR="00732D3D">
          <w:rPr>
            <w:rFonts w:ascii="TimesNewRoman" w:hAnsi="TimesNewRoman" w:cs="TimesNewRoman" w:hint="eastAsia"/>
            <w:kern w:val="0"/>
            <w:sz w:val="23"/>
            <w:szCs w:val="23"/>
          </w:rPr>
          <w:t>. A</w:t>
        </w:r>
      </w:ins>
      <w:ins w:id="976" w:author="lxf" w:date="2010-05-14T17:18:00Z">
        <w:r w:rsidR="008B6235">
          <w:rPr>
            <w:rFonts w:ascii="TimesNewRoman" w:hAnsi="TimesNewRoman" w:cs="TimesNewRoman" w:hint="eastAsia"/>
            <w:kern w:val="0"/>
            <w:sz w:val="23"/>
            <w:szCs w:val="23"/>
          </w:rPr>
          <w:t xml:space="preserve"> </w:t>
        </w:r>
      </w:ins>
      <w:ins w:id="977" w:author="lxf" w:date="2010-05-14T17:17:00Z">
        <w:r w:rsidR="008B6235">
          <w:rPr>
            <w:rFonts w:ascii="TimesNewRoman" w:hAnsi="TimesNewRoman" w:cs="TimesNewRoman" w:hint="eastAsia"/>
            <w:kern w:val="0"/>
            <w:sz w:val="23"/>
            <w:szCs w:val="23"/>
          </w:rPr>
          <w:t>large</w:t>
        </w:r>
      </w:ins>
      <w:ins w:id="978" w:author="lxf" w:date="2010-05-14T17:18:00Z">
        <w:r w:rsidR="008B6235">
          <w:rPr>
            <w:rFonts w:ascii="TimesNewRoman" w:hAnsi="TimesNewRoman" w:cs="TimesNewRoman" w:hint="eastAsia"/>
            <w:kern w:val="0"/>
            <w:sz w:val="23"/>
            <w:szCs w:val="23"/>
          </w:rPr>
          <w:t xml:space="preserve"> </w:t>
        </w:r>
      </w:ins>
      <w:ins w:id="979" w:author="lxf" w:date="2010-05-14T17:17:00Z">
        <w:r w:rsidR="008B6235">
          <w:rPr>
            <w:rFonts w:ascii="TimesNewRoman" w:hAnsi="TimesNewRoman" w:cs="TimesNewRoman" w:hint="eastAsia"/>
            <w:kern w:val="0"/>
            <w:sz w:val="23"/>
            <w:szCs w:val="23"/>
          </w:rPr>
          <w:t>number of remaining sensor nodes inevitable decrease</w:t>
        </w:r>
      </w:ins>
      <w:ins w:id="980" w:author="lxf" w:date="2010-05-14T17:25:00Z">
        <w:r w:rsidR="00732D3D">
          <w:rPr>
            <w:rFonts w:ascii="TimesNewRoman" w:hAnsi="TimesNewRoman" w:cs="TimesNewRoman" w:hint="eastAsia"/>
            <w:kern w:val="0"/>
            <w:sz w:val="23"/>
            <w:szCs w:val="23"/>
          </w:rPr>
          <w:t>s</w:t>
        </w:r>
      </w:ins>
      <w:ins w:id="981" w:author="lxf" w:date="2010-05-14T17:17:00Z">
        <w:r w:rsidR="008B6235">
          <w:rPr>
            <w:rFonts w:ascii="TimesNewRoman" w:hAnsi="TimesNewRoman" w:cs="TimesNewRoman" w:hint="eastAsia"/>
            <w:kern w:val="0"/>
            <w:sz w:val="23"/>
            <w:szCs w:val="23"/>
          </w:rPr>
          <w:t xml:space="preserve"> the number of subsets</w:t>
        </w:r>
      </w:ins>
      <w:ins w:id="982" w:author="lxf" w:date="2010-05-14T17:18:00Z">
        <w:r w:rsidR="008B6235">
          <w:rPr>
            <w:rFonts w:ascii="TimesNewRoman" w:hAnsi="TimesNewRoman" w:cs="TimesNewRoman" w:hint="eastAsia"/>
            <w:kern w:val="0"/>
            <w:sz w:val="23"/>
            <w:szCs w:val="23"/>
          </w:rPr>
          <w:t xml:space="preserve"> than can be </w:t>
        </w:r>
      </w:ins>
      <w:ins w:id="983" w:author="lxf" w:date="2010-05-14T17:19:00Z">
        <w:r w:rsidR="008B6235">
          <w:rPr>
            <w:rFonts w:ascii="TimesNewRoman" w:hAnsi="TimesNewRoman" w:cs="TimesNewRoman" w:hint="eastAsia"/>
            <w:kern w:val="0"/>
            <w:sz w:val="23"/>
            <w:szCs w:val="23"/>
          </w:rPr>
          <w:t xml:space="preserve">potentially </w:t>
        </w:r>
      </w:ins>
      <w:ins w:id="984" w:author="lxf" w:date="2010-05-14T17:18:00Z">
        <w:r w:rsidR="008B6235">
          <w:rPr>
            <w:rFonts w:ascii="TimesNewRoman" w:hAnsi="TimesNewRoman" w:cs="TimesNewRoman" w:hint="eastAsia"/>
            <w:kern w:val="0"/>
            <w:sz w:val="23"/>
            <w:szCs w:val="23"/>
          </w:rPr>
          <w:t>constructed</w:t>
        </w:r>
      </w:ins>
      <w:ins w:id="985" w:author="lxf" w:date="2010-05-14T17:17:00Z">
        <w:r w:rsidR="008B6235">
          <w:rPr>
            <w:rFonts w:ascii="TimesNewRoman" w:hAnsi="TimesNewRoman" w:cs="TimesNewRoman" w:hint="eastAsia"/>
            <w:kern w:val="0"/>
            <w:sz w:val="23"/>
            <w:szCs w:val="23"/>
          </w:rPr>
          <w:t xml:space="preserve">. </w:t>
        </w:r>
      </w:ins>
      <w:ins w:id="986" w:author="lxf" w:date="2010-05-14T16:14:00Z">
        <w:r w:rsidR="00653C46">
          <w:rPr>
            <w:rFonts w:ascii="TimesNewRoman" w:hAnsi="TimesNewRoman" w:cs="TimesNewRoman" w:hint="eastAsia"/>
            <w:kern w:val="0"/>
            <w:sz w:val="23"/>
            <w:szCs w:val="23"/>
          </w:rPr>
          <w:t xml:space="preserve">Therefore, the basic idea of choosing the first sensor node is to avoid the remaining of </w:t>
        </w:r>
      </w:ins>
      <w:ins w:id="987" w:author="lxf" w:date="2010-05-14T17:25:00Z">
        <w:r w:rsidR="00732D3D">
          <w:rPr>
            <w:rFonts w:ascii="TimesNewRoman" w:hAnsi="TimesNewRoman" w:cs="TimesNewRoman" w:hint="eastAsia"/>
            <w:kern w:val="0"/>
            <w:sz w:val="23"/>
            <w:szCs w:val="23"/>
          </w:rPr>
          <w:t>un-connected</w:t>
        </w:r>
      </w:ins>
      <w:ins w:id="988" w:author="lxf" w:date="2010-05-14T16:14:00Z">
        <w:r w:rsidR="00653C46">
          <w:rPr>
            <w:rFonts w:ascii="TimesNewRoman" w:hAnsi="TimesNewRoman" w:cs="TimesNewRoman" w:hint="eastAsia"/>
            <w:kern w:val="0"/>
            <w:sz w:val="23"/>
            <w:szCs w:val="23"/>
          </w:rPr>
          <w:t xml:space="preserve"> sensor nodes after the construction process is finished. </w:t>
        </w:r>
      </w:ins>
      <w:ins w:id="989" w:author="lxf" w:date="2010-05-14T16:13:00Z">
        <w:r w:rsidR="00653C46">
          <w:rPr>
            <w:rFonts w:ascii="TimesNewRoman" w:hAnsi="TimesNewRoman" w:cs="TimesNewRoman" w:hint="eastAsia"/>
            <w:kern w:val="0"/>
            <w:sz w:val="23"/>
            <w:szCs w:val="23"/>
          </w:rPr>
          <w:t>A simple example is illustrated in Fig. 1</w:t>
        </w:r>
      </w:ins>
      <w:ins w:id="990" w:author="lxf" w:date="2010-05-14T17:34:00Z">
        <w:r w:rsidR="006A6F7D">
          <w:rPr>
            <w:rFonts w:ascii="TimesNewRoman" w:hAnsi="TimesNewRoman" w:cs="TimesNewRoman" w:hint="eastAsia"/>
            <w:kern w:val="0"/>
            <w:sz w:val="23"/>
            <w:szCs w:val="23"/>
          </w:rPr>
          <w:t xml:space="preserve"> which shows the topology of nine sensor nodes. </w:t>
        </w:r>
      </w:ins>
      <w:ins w:id="991" w:author="lxf" w:date="2010-05-14T16:33:00Z">
        <w:r w:rsidR="007B1423">
          <w:rPr>
            <w:rFonts w:ascii="TimesNewRoman" w:hAnsi="TimesNewRoman" w:cs="TimesNewRoman" w:hint="eastAsia"/>
            <w:kern w:val="0"/>
            <w:sz w:val="23"/>
            <w:szCs w:val="23"/>
          </w:rPr>
          <w:t xml:space="preserve">Assume </w:t>
        </w:r>
      </w:ins>
      <w:ins w:id="992" w:author="lxf" w:date="2010-05-14T16:14:00Z">
        <w:r w:rsidR="00653C46">
          <w:rPr>
            <w:rFonts w:ascii="TimesNewRoman" w:hAnsi="TimesNewRoman" w:cs="TimesNewRoman" w:hint="eastAsia"/>
            <w:kern w:val="0"/>
            <w:sz w:val="23"/>
            <w:szCs w:val="23"/>
          </w:rPr>
          <w:t xml:space="preserve">we </w:t>
        </w:r>
        <w:r w:rsidR="007B1423">
          <w:rPr>
            <w:rFonts w:ascii="TimesNewRoman" w:hAnsi="TimesNewRoman" w:cs="TimesNewRoman" w:hint="eastAsia"/>
            <w:kern w:val="0"/>
            <w:sz w:val="23"/>
            <w:szCs w:val="23"/>
          </w:rPr>
          <w:t xml:space="preserve">start </w:t>
        </w:r>
        <w:r w:rsidR="00623732">
          <w:rPr>
            <w:rFonts w:ascii="TimesNewRoman" w:hAnsi="TimesNewRoman" w:cs="TimesNewRoman" w:hint="eastAsia"/>
            <w:kern w:val="0"/>
            <w:sz w:val="23"/>
            <w:szCs w:val="23"/>
          </w:rPr>
          <w:t>from node 5</w:t>
        </w:r>
      </w:ins>
      <w:ins w:id="993" w:author="lxf" w:date="2010-05-14T16:26:00Z">
        <w:r w:rsidR="00623732">
          <w:rPr>
            <w:rFonts w:ascii="TimesNewRoman" w:hAnsi="TimesNewRoman" w:cs="TimesNewRoman" w:hint="eastAsia"/>
            <w:kern w:val="0"/>
            <w:sz w:val="23"/>
            <w:szCs w:val="23"/>
          </w:rPr>
          <w:t xml:space="preserve"> </w:t>
        </w:r>
      </w:ins>
      <w:ins w:id="994" w:author="lxf" w:date="2010-05-14T16:14:00Z">
        <w:r w:rsidR="00653C46">
          <w:rPr>
            <w:rFonts w:ascii="TimesNewRoman" w:hAnsi="TimesNewRoman" w:cs="TimesNewRoman" w:hint="eastAsia"/>
            <w:kern w:val="0"/>
            <w:sz w:val="23"/>
            <w:szCs w:val="23"/>
          </w:rPr>
          <w:t>and the obtained subset V</w:t>
        </w:r>
        <w:r w:rsidR="002A7979" w:rsidRPr="002A7979">
          <w:rPr>
            <w:rFonts w:ascii="TimesNewRoman" w:hAnsi="TimesNewRoman" w:cs="TimesNewRoman"/>
            <w:kern w:val="0"/>
            <w:sz w:val="23"/>
            <w:szCs w:val="23"/>
            <w:vertAlign w:val="subscript"/>
            <w:rPrChange w:id="995" w:author="lxf" w:date="2010-05-14T16:18:00Z">
              <w:rPr>
                <w:rFonts w:ascii="TimesNewRoman" w:hAnsi="TimesNewRoman" w:cs="TimesNewRoman"/>
                <w:kern w:val="0"/>
                <w:sz w:val="23"/>
                <w:szCs w:val="23"/>
                <w:vertAlign w:val="superscript"/>
              </w:rPr>
            </w:rPrChange>
          </w:rPr>
          <w:t>1</w:t>
        </w:r>
        <w:r w:rsidR="00653C46">
          <w:rPr>
            <w:rFonts w:ascii="TimesNewRoman" w:hAnsi="TimesNewRoman" w:cs="TimesNewRoman" w:hint="eastAsia"/>
            <w:kern w:val="0"/>
            <w:sz w:val="23"/>
            <w:szCs w:val="23"/>
          </w:rPr>
          <w:t xml:space="preserve"> </w:t>
        </w:r>
      </w:ins>
      <w:ins w:id="996" w:author="lxf" w:date="2010-05-14T16:34:00Z">
        <w:r w:rsidR="007B1423">
          <w:rPr>
            <w:rFonts w:ascii="TimesNewRoman" w:hAnsi="TimesNewRoman" w:cs="TimesNewRoman" w:hint="eastAsia"/>
            <w:kern w:val="0"/>
            <w:sz w:val="23"/>
            <w:szCs w:val="23"/>
          </w:rPr>
          <w:t xml:space="preserve">= </w:t>
        </w:r>
      </w:ins>
      <w:ins w:id="997" w:author="lxf" w:date="2010-05-14T16:14:00Z">
        <w:r w:rsidR="00653C46">
          <w:rPr>
            <w:rFonts w:ascii="TimesNewRoman" w:hAnsi="TimesNewRoman" w:cs="TimesNewRoman" w:hint="eastAsia"/>
            <w:kern w:val="0"/>
            <w:sz w:val="23"/>
            <w:szCs w:val="23"/>
          </w:rPr>
          <w:t>{5,</w:t>
        </w:r>
      </w:ins>
      <w:ins w:id="998" w:author="lxf" w:date="2010-05-14T16:29:00Z">
        <w:r w:rsidR="007B1423">
          <w:rPr>
            <w:rFonts w:ascii="TimesNewRoman" w:hAnsi="TimesNewRoman" w:cs="TimesNewRoman" w:hint="eastAsia"/>
            <w:kern w:val="0"/>
            <w:sz w:val="23"/>
            <w:szCs w:val="23"/>
          </w:rPr>
          <w:t xml:space="preserve"> </w:t>
        </w:r>
      </w:ins>
      <w:ins w:id="999" w:author="lxf" w:date="2010-05-14T16:14:00Z">
        <w:r w:rsidR="00653C46">
          <w:rPr>
            <w:rFonts w:ascii="TimesNewRoman" w:hAnsi="TimesNewRoman" w:cs="TimesNewRoman" w:hint="eastAsia"/>
            <w:kern w:val="0"/>
            <w:sz w:val="23"/>
            <w:szCs w:val="23"/>
          </w:rPr>
          <w:t>4,</w:t>
        </w:r>
      </w:ins>
      <w:ins w:id="1000" w:author="lxf" w:date="2010-05-14T16:29:00Z">
        <w:r w:rsidR="007B1423">
          <w:rPr>
            <w:rFonts w:ascii="TimesNewRoman" w:hAnsi="TimesNewRoman" w:cs="TimesNewRoman" w:hint="eastAsia"/>
            <w:kern w:val="0"/>
            <w:sz w:val="23"/>
            <w:szCs w:val="23"/>
          </w:rPr>
          <w:t xml:space="preserve"> </w:t>
        </w:r>
      </w:ins>
      <w:ins w:id="1001" w:author="lxf" w:date="2010-05-14T16:14:00Z">
        <w:r w:rsidR="00653C46">
          <w:rPr>
            <w:rFonts w:ascii="TimesNewRoman" w:hAnsi="TimesNewRoman" w:cs="TimesNewRoman" w:hint="eastAsia"/>
            <w:kern w:val="0"/>
            <w:sz w:val="23"/>
            <w:szCs w:val="23"/>
          </w:rPr>
          <w:t>2,</w:t>
        </w:r>
      </w:ins>
      <w:ins w:id="1002" w:author="lxf" w:date="2010-05-14T16:29:00Z">
        <w:r w:rsidR="007B1423">
          <w:rPr>
            <w:rFonts w:ascii="TimesNewRoman" w:hAnsi="TimesNewRoman" w:cs="TimesNewRoman" w:hint="eastAsia"/>
            <w:kern w:val="0"/>
            <w:sz w:val="23"/>
            <w:szCs w:val="23"/>
          </w:rPr>
          <w:t xml:space="preserve"> </w:t>
        </w:r>
      </w:ins>
      <w:proofErr w:type="gramStart"/>
      <w:ins w:id="1003" w:author="lxf" w:date="2010-05-14T16:14:00Z">
        <w:r w:rsidR="00653C46">
          <w:rPr>
            <w:rFonts w:ascii="TimesNewRoman" w:hAnsi="TimesNewRoman" w:cs="TimesNewRoman" w:hint="eastAsia"/>
            <w:kern w:val="0"/>
            <w:sz w:val="23"/>
            <w:szCs w:val="23"/>
          </w:rPr>
          <w:t>6</w:t>
        </w:r>
        <w:proofErr w:type="gramEnd"/>
        <w:r w:rsidR="00653C46">
          <w:rPr>
            <w:rFonts w:ascii="TimesNewRoman" w:hAnsi="TimesNewRoman" w:cs="TimesNewRoman" w:hint="eastAsia"/>
            <w:kern w:val="0"/>
            <w:sz w:val="23"/>
            <w:szCs w:val="23"/>
          </w:rPr>
          <w:t>}</w:t>
        </w:r>
      </w:ins>
      <w:ins w:id="1004" w:author="lxf" w:date="2010-05-14T16:18:00Z">
        <w:r w:rsidR="00623732">
          <w:rPr>
            <w:rFonts w:ascii="TimesNewRoman" w:hAnsi="TimesNewRoman" w:cs="TimesNewRoman" w:hint="eastAsia"/>
            <w:kern w:val="0"/>
            <w:sz w:val="23"/>
            <w:szCs w:val="23"/>
          </w:rPr>
          <w:t>.</w:t>
        </w:r>
      </w:ins>
      <w:ins w:id="1005" w:author="lxf" w:date="2010-05-14T16:26:00Z">
        <w:r w:rsidR="00623732">
          <w:rPr>
            <w:rFonts w:ascii="TimesNewRoman" w:hAnsi="TimesNewRoman" w:cs="TimesNewRoman" w:hint="eastAsia"/>
            <w:kern w:val="0"/>
            <w:sz w:val="23"/>
            <w:szCs w:val="23"/>
          </w:rPr>
          <w:t xml:space="preserve"> </w:t>
        </w:r>
      </w:ins>
      <w:ins w:id="1006" w:author="lxf" w:date="2010-05-14T16:27:00Z">
        <w:r w:rsidR="00623732">
          <w:rPr>
            <w:rFonts w:ascii="TimesNewRoman" w:hAnsi="TimesNewRoman" w:cs="TimesNewRoman" w:hint="eastAsia"/>
            <w:kern w:val="0"/>
            <w:sz w:val="23"/>
            <w:szCs w:val="23"/>
          </w:rPr>
          <w:t xml:space="preserve">This is obviously not a good </w:t>
        </w:r>
      </w:ins>
      <w:ins w:id="1007" w:author="lxf" w:date="2010-05-14T16:29:00Z">
        <w:r w:rsidR="007B1423">
          <w:rPr>
            <w:rFonts w:ascii="TimesNewRoman" w:hAnsi="TimesNewRoman" w:cs="TimesNewRoman" w:hint="eastAsia"/>
            <w:kern w:val="0"/>
            <w:sz w:val="23"/>
            <w:szCs w:val="23"/>
          </w:rPr>
          <w:t>choice</w:t>
        </w:r>
      </w:ins>
      <w:ins w:id="1008" w:author="lxf" w:date="2010-05-14T16:27:00Z">
        <w:r w:rsidR="00623732">
          <w:rPr>
            <w:rFonts w:ascii="TimesNewRoman" w:hAnsi="TimesNewRoman" w:cs="TimesNewRoman" w:hint="eastAsia"/>
            <w:kern w:val="0"/>
            <w:sz w:val="23"/>
            <w:szCs w:val="23"/>
          </w:rPr>
          <w:t xml:space="preserve"> because </w:t>
        </w:r>
      </w:ins>
      <w:ins w:id="1009" w:author="lxf" w:date="2010-05-14T16:41:00Z">
        <w:r w:rsidR="000115D1">
          <w:rPr>
            <w:rFonts w:ascii="TimesNewRoman" w:hAnsi="TimesNewRoman" w:cs="TimesNewRoman" w:hint="eastAsia"/>
            <w:kern w:val="0"/>
            <w:sz w:val="23"/>
            <w:szCs w:val="23"/>
          </w:rPr>
          <w:t xml:space="preserve">no more subset can be </w:t>
        </w:r>
      </w:ins>
      <w:ins w:id="1010" w:author="lxf" w:date="2010-05-14T16:42:00Z">
        <w:r w:rsidR="000115D1">
          <w:rPr>
            <w:rFonts w:ascii="TimesNewRoman" w:hAnsi="TimesNewRoman" w:cs="TimesNewRoman"/>
            <w:kern w:val="0"/>
            <w:sz w:val="23"/>
            <w:szCs w:val="23"/>
          </w:rPr>
          <w:t>further</w:t>
        </w:r>
      </w:ins>
      <w:ins w:id="1011" w:author="lxf" w:date="2010-05-14T16:41:00Z">
        <w:r w:rsidR="000115D1">
          <w:rPr>
            <w:rFonts w:ascii="TimesNewRoman" w:hAnsi="TimesNewRoman" w:cs="TimesNewRoman" w:hint="eastAsia"/>
            <w:kern w:val="0"/>
            <w:sz w:val="23"/>
            <w:szCs w:val="23"/>
          </w:rPr>
          <w:t xml:space="preserve"> </w:t>
        </w:r>
      </w:ins>
      <w:ins w:id="1012" w:author="lxf" w:date="2010-05-14T16:42:00Z">
        <w:r w:rsidR="000115D1">
          <w:rPr>
            <w:rFonts w:ascii="TimesNewRoman" w:hAnsi="TimesNewRoman" w:cs="TimesNewRoman" w:hint="eastAsia"/>
            <w:kern w:val="0"/>
            <w:sz w:val="23"/>
            <w:szCs w:val="23"/>
          </w:rPr>
          <w:t>constructed</w:t>
        </w:r>
      </w:ins>
      <w:ins w:id="1013" w:author="lxf" w:date="2010-05-14T16:46:00Z">
        <w:r w:rsidR="000115D1" w:rsidRPr="000115D1">
          <w:rPr>
            <w:rFonts w:ascii="TimesNewRoman" w:hAnsi="TimesNewRoman" w:cs="TimesNewRoman" w:hint="eastAsia"/>
            <w:kern w:val="0"/>
            <w:sz w:val="23"/>
            <w:szCs w:val="23"/>
          </w:rPr>
          <w:t xml:space="preserve"> </w:t>
        </w:r>
        <w:r w:rsidR="000115D1">
          <w:rPr>
            <w:rFonts w:ascii="TimesNewRoman" w:hAnsi="TimesNewRoman" w:cs="TimesNewRoman" w:hint="eastAsia"/>
            <w:kern w:val="0"/>
            <w:sz w:val="23"/>
            <w:szCs w:val="23"/>
          </w:rPr>
          <w:t>since the remaining sensor nodes 1,3,7,8 are not connected</w:t>
        </w:r>
      </w:ins>
      <w:ins w:id="1014" w:author="lxf" w:date="2010-05-14T16:34:00Z">
        <w:r w:rsidR="007B1423">
          <w:rPr>
            <w:rFonts w:ascii="TimesNewRoman" w:hAnsi="TimesNewRoman" w:cs="TimesNewRoman" w:hint="eastAsia"/>
            <w:kern w:val="0"/>
            <w:sz w:val="23"/>
            <w:szCs w:val="23"/>
          </w:rPr>
          <w:t xml:space="preserve">. </w:t>
        </w:r>
      </w:ins>
      <w:del w:id="1015" w:author="lxf" w:date="2010-05-14T15:53:00Z">
        <w:r w:rsidDel="00C11C53">
          <w:rPr>
            <w:rFonts w:ascii="TimesNewRoman" w:hAnsi="TimesNewRoman" w:cs="TimesNewRoman" w:hint="eastAsia"/>
            <w:kern w:val="0"/>
            <w:sz w:val="23"/>
            <w:szCs w:val="23"/>
          </w:rPr>
          <w:delText xml:space="preserve"> </w:delText>
        </w:r>
      </w:del>
      <w:ins w:id="1016" w:author="lxf" w:date="2010-05-14T16:42:00Z">
        <w:r w:rsidR="000115D1">
          <w:rPr>
            <w:rFonts w:ascii="TimesNewRoman" w:hAnsi="TimesNewRoman" w:cs="TimesNewRoman" w:hint="eastAsia"/>
            <w:kern w:val="0"/>
            <w:sz w:val="23"/>
            <w:szCs w:val="23"/>
          </w:rPr>
          <w:t xml:space="preserve">This </w:t>
        </w:r>
      </w:ins>
      <w:ins w:id="1017" w:author="lxf" w:date="2010-05-14T16:48:00Z">
        <w:r w:rsidR="000115D1">
          <w:rPr>
            <w:rFonts w:ascii="TimesNewRoman" w:hAnsi="TimesNewRoman" w:cs="TimesNewRoman" w:hint="eastAsia"/>
            <w:kern w:val="0"/>
            <w:sz w:val="23"/>
            <w:szCs w:val="23"/>
          </w:rPr>
          <w:t xml:space="preserve">can be </w:t>
        </w:r>
      </w:ins>
      <w:ins w:id="1018" w:author="lxf" w:date="2010-05-14T16:42:00Z">
        <w:r w:rsidR="000115D1">
          <w:rPr>
            <w:rFonts w:ascii="TimesNewRoman" w:hAnsi="TimesNewRoman" w:cs="TimesNewRoman" w:hint="eastAsia"/>
            <w:kern w:val="0"/>
            <w:sz w:val="23"/>
            <w:szCs w:val="23"/>
          </w:rPr>
          <w:t xml:space="preserve">partially </w:t>
        </w:r>
      </w:ins>
      <w:ins w:id="1019" w:author="lxf" w:date="2010-05-14T16:48:00Z">
        <w:r w:rsidR="000115D1">
          <w:rPr>
            <w:rFonts w:ascii="TimesNewRoman" w:hAnsi="TimesNewRoman" w:cs="TimesNewRoman" w:hint="eastAsia"/>
            <w:kern w:val="0"/>
            <w:sz w:val="23"/>
            <w:szCs w:val="23"/>
          </w:rPr>
          <w:t xml:space="preserve">attributed to </w:t>
        </w:r>
      </w:ins>
      <w:ins w:id="1020" w:author="lxf" w:date="2010-05-14T16:49:00Z">
        <w:r w:rsidR="00DB758D">
          <w:rPr>
            <w:rFonts w:ascii="TimesNewRoman" w:hAnsi="TimesNewRoman" w:cs="TimesNewRoman" w:hint="eastAsia"/>
            <w:kern w:val="0"/>
            <w:sz w:val="23"/>
            <w:szCs w:val="23"/>
          </w:rPr>
          <w:t>the fact that we constructing from a sensor node with the maximum degree (the degree of node 5 is 4).</w:t>
        </w:r>
      </w:ins>
      <w:ins w:id="1021" w:author="lxf" w:date="2010-05-14T16:50:00Z">
        <w:r w:rsidR="00DB758D">
          <w:rPr>
            <w:rFonts w:ascii="TimesNewRoman" w:hAnsi="TimesNewRoman" w:cs="TimesNewRoman" w:hint="eastAsia"/>
            <w:kern w:val="0"/>
            <w:sz w:val="23"/>
            <w:szCs w:val="23"/>
          </w:rPr>
          <w:t xml:space="preserve"> </w:t>
        </w:r>
      </w:ins>
      <w:ins w:id="1022" w:author="lxf" w:date="2010-05-14T17:35:00Z">
        <w:r w:rsidR="006A6F7D">
          <w:rPr>
            <w:rFonts w:ascii="TimesNewRoman" w:hAnsi="TimesNewRoman" w:cs="TimesNewRoman" w:hint="eastAsia"/>
            <w:kern w:val="0"/>
            <w:sz w:val="23"/>
            <w:szCs w:val="23"/>
          </w:rPr>
          <w:t>When node 5 is removed after V</w:t>
        </w:r>
        <w:r w:rsidR="006A6F7D" w:rsidRPr="00623732">
          <w:rPr>
            <w:rFonts w:ascii="TimesNewRoman" w:hAnsi="TimesNewRoman" w:cs="TimesNewRoman" w:hint="eastAsia"/>
            <w:kern w:val="0"/>
            <w:sz w:val="23"/>
            <w:szCs w:val="23"/>
            <w:vertAlign w:val="subscript"/>
          </w:rPr>
          <w:t>1</w:t>
        </w:r>
        <w:r w:rsidR="002A7979" w:rsidRPr="002A7979">
          <w:rPr>
            <w:rFonts w:ascii="TimesNewRoman" w:hAnsi="TimesNewRoman" w:cs="TimesNewRoman"/>
            <w:kern w:val="0"/>
            <w:sz w:val="23"/>
            <w:szCs w:val="23"/>
            <w:rPrChange w:id="1023" w:author="lxf" w:date="2010-05-14T17:35:00Z">
              <w:rPr>
                <w:rFonts w:ascii="TimesNewRoman" w:hAnsi="TimesNewRoman" w:cs="TimesNewRoman"/>
                <w:kern w:val="0"/>
                <w:sz w:val="23"/>
                <w:szCs w:val="23"/>
                <w:vertAlign w:val="subscript"/>
              </w:rPr>
            </w:rPrChange>
          </w:rPr>
          <w:t xml:space="preserve"> is</w:t>
        </w:r>
        <w:r w:rsidR="006A6F7D">
          <w:rPr>
            <w:rFonts w:ascii="TimesNewRoman" w:hAnsi="TimesNewRoman" w:cs="TimesNewRoman" w:hint="eastAsia"/>
            <w:kern w:val="0"/>
            <w:sz w:val="23"/>
            <w:szCs w:val="23"/>
          </w:rPr>
          <w:t xml:space="preserve"> constructed, the number of links of the remaining sensor nodes deceases </w:t>
        </w:r>
      </w:ins>
      <w:ins w:id="1024" w:author="lxf" w:date="2010-05-14T17:36:00Z">
        <w:r w:rsidR="006A6F7D">
          <w:rPr>
            <w:rFonts w:ascii="TimesNewRoman" w:hAnsi="TimesNewRoman" w:cs="TimesNewRoman"/>
            <w:kern w:val="0"/>
            <w:sz w:val="23"/>
            <w:szCs w:val="23"/>
          </w:rPr>
          <w:t>significantly</w:t>
        </w:r>
      </w:ins>
      <w:ins w:id="1025" w:author="lxf" w:date="2010-05-14T17:35:00Z">
        <w:r w:rsidR="006A6F7D">
          <w:rPr>
            <w:rFonts w:ascii="TimesNewRoman" w:hAnsi="TimesNewRoman" w:cs="TimesNewRoman" w:hint="eastAsia"/>
            <w:kern w:val="0"/>
            <w:sz w:val="23"/>
            <w:szCs w:val="23"/>
          </w:rPr>
          <w:t>.</w:t>
        </w:r>
      </w:ins>
    </w:p>
    <w:p w:rsidR="00000000" w:rsidRDefault="006A6F7D">
      <w:pPr>
        <w:keepNext/>
        <w:autoSpaceDE w:val="0"/>
        <w:autoSpaceDN w:val="0"/>
        <w:adjustRightInd w:val="0"/>
        <w:jc w:val="center"/>
        <w:rPr>
          <w:ins w:id="1026" w:author="lxf" w:date="2010-05-14T16:07:00Z"/>
        </w:rPr>
        <w:pPrChange w:id="1027" w:author="lxf" w:date="2010-05-14T16:07:00Z">
          <w:pPr>
            <w:autoSpaceDE w:val="0"/>
            <w:autoSpaceDN w:val="0"/>
            <w:adjustRightInd w:val="0"/>
          </w:pPr>
        </w:pPrChange>
      </w:pPr>
      <w:ins w:id="1028" w:author="lxf" w:date="2010-05-14T16:27:00Z">
        <w:r>
          <w:object w:dxaOrig="4247" w:dyaOrig="3799">
            <v:shape id="_x0000_i1028" type="#_x0000_t75" style="width:182.2pt;height:162.8pt" o:ole="">
              <v:imagedata r:id="rId8" o:title=""/>
            </v:shape>
            <o:OLEObject Type="Embed" ProgID="Visio.Drawing.11" ShapeID="_x0000_i1028" DrawAspect="Content" ObjectID="_1351931993" r:id="rId9"/>
          </w:object>
        </w:r>
      </w:ins>
    </w:p>
    <w:p w:rsidR="00000000" w:rsidRDefault="00653C46">
      <w:pPr>
        <w:pStyle w:val="Caption"/>
        <w:jc w:val="center"/>
        <w:rPr>
          <w:ins w:id="1029" w:author="lxf" w:date="2010-05-14T16:07:00Z"/>
          <w:rFonts w:ascii="TimesNewRoman" w:hAnsi="TimesNewRoman" w:cs="TimesNewRoman"/>
          <w:kern w:val="0"/>
          <w:sz w:val="23"/>
          <w:szCs w:val="23"/>
        </w:rPr>
        <w:pPrChange w:id="1030" w:author="lxf" w:date="2010-05-14T16:07:00Z">
          <w:pPr>
            <w:autoSpaceDE w:val="0"/>
            <w:autoSpaceDN w:val="0"/>
            <w:adjustRightInd w:val="0"/>
          </w:pPr>
        </w:pPrChange>
      </w:pPr>
      <w:ins w:id="1031" w:author="lxf" w:date="2010-05-14T16:07:00Z">
        <w:r>
          <w:t xml:space="preserve">Figure </w:t>
        </w:r>
        <w:r w:rsidR="002A7979">
          <w:fldChar w:fldCharType="begin"/>
        </w:r>
        <w:r>
          <w:instrText xml:space="preserve"> SEQ Figure \* ARABIC </w:instrText>
        </w:r>
      </w:ins>
      <w:r w:rsidR="002A7979">
        <w:fldChar w:fldCharType="separate"/>
      </w:r>
      <w:ins w:id="1032" w:author="lxf" w:date="2010-05-14T20:29:00Z">
        <w:r w:rsidR="0058493D">
          <w:rPr>
            <w:noProof/>
          </w:rPr>
          <w:t>1</w:t>
        </w:r>
      </w:ins>
      <w:ins w:id="1033" w:author="lxf" w:date="2010-05-14T16:07:00Z">
        <w:r w:rsidR="002A7979">
          <w:fldChar w:fldCharType="end"/>
        </w:r>
      </w:ins>
      <w:ins w:id="1034" w:author="lxf" w:date="2010-05-14T16:50:00Z">
        <w:r w:rsidR="00DB758D">
          <w:rPr>
            <w:rFonts w:hint="eastAsia"/>
          </w:rPr>
          <w:t xml:space="preserve"> </w:t>
        </w:r>
      </w:ins>
      <w:ins w:id="1035" w:author="lxf" w:date="2010-05-14T16:51:00Z">
        <w:r w:rsidR="00DB758D">
          <w:rPr>
            <w:rFonts w:hint="eastAsia"/>
          </w:rPr>
          <w:t>T</w:t>
        </w:r>
        <w:r w:rsidR="00DB758D">
          <w:t>h</w:t>
        </w:r>
        <w:r w:rsidR="00DB758D">
          <w:rPr>
            <w:rFonts w:hint="eastAsia"/>
          </w:rPr>
          <w:t xml:space="preserve">e Topology of Sensor Network to be </w:t>
        </w:r>
        <w:proofErr w:type="gramStart"/>
        <w:r w:rsidR="00DB758D">
          <w:rPr>
            <w:rFonts w:hint="eastAsia"/>
          </w:rPr>
          <w:t>P</w:t>
        </w:r>
        <w:r w:rsidR="00DB758D">
          <w:t>artitioned</w:t>
        </w:r>
      </w:ins>
      <w:proofErr w:type="gramEnd"/>
    </w:p>
    <w:p w:rsidR="00653C46" w:rsidRPr="00DB758D" w:rsidRDefault="00653C46" w:rsidP="006D2C4D">
      <w:pPr>
        <w:autoSpaceDE w:val="0"/>
        <w:autoSpaceDN w:val="0"/>
        <w:adjustRightInd w:val="0"/>
        <w:rPr>
          <w:ins w:id="1036" w:author="lxf" w:date="2010-05-14T16:07:00Z"/>
          <w:rFonts w:ascii="TimesNewRoman" w:hAnsi="TimesNewRoman" w:cs="TimesNewRoman"/>
          <w:kern w:val="0"/>
          <w:sz w:val="23"/>
          <w:szCs w:val="23"/>
        </w:rPr>
      </w:pPr>
    </w:p>
    <w:p w:rsidR="00B003ED" w:rsidRDefault="005C6436" w:rsidP="006D2C4D">
      <w:pPr>
        <w:autoSpaceDE w:val="0"/>
        <w:autoSpaceDN w:val="0"/>
        <w:adjustRightInd w:val="0"/>
        <w:rPr>
          <w:rFonts w:ascii="TimesNewRoman" w:hAnsi="TimesNewRoman" w:cs="TimesNewRoman"/>
          <w:kern w:val="0"/>
          <w:sz w:val="23"/>
          <w:szCs w:val="23"/>
        </w:rPr>
      </w:pPr>
      <w:del w:id="1037" w:author="lxf" w:date="2010-05-14T15:35:00Z">
        <w:r w:rsidDel="0062521A">
          <w:rPr>
            <w:rFonts w:ascii="TimesNewRoman" w:hAnsi="TimesNewRoman" w:cs="TimesNewRoman" w:hint="eastAsia"/>
            <w:kern w:val="0"/>
            <w:sz w:val="23"/>
            <w:szCs w:val="23"/>
          </w:rPr>
          <w:delText xml:space="preserve">One </w:delText>
        </w:r>
        <w:r w:rsidR="0096133E" w:rsidDel="0062521A">
          <w:rPr>
            <w:rFonts w:ascii="TimesNewRoman" w:hAnsi="TimesNewRoman" w:cs="TimesNewRoman"/>
            <w:kern w:val="0"/>
            <w:sz w:val="23"/>
            <w:szCs w:val="23"/>
          </w:rPr>
          <w:delText>criteri</w:delText>
        </w:r>
        <w:r w:rsidR="0096133E" w:rsidDel="0062521A">
          <w:rPr>
            <w:rFonts w:ascii="TimesNewRoman" w:hAnsi="TimesNewRoman" w:cs="TimesNewRoman" w:hint="eastAsia"/>
            <w:kern w:val="0"/>
            <w:sz w:val="23"/>
            <w:szCs w:val="23"/>
          </w:rPr>
          <w:delText xml:space="preserve">on </w:delText>
        </w:r>
        <w:r w:rsidR="00747A66" w:rsidDel="0062521A">
          <w:rPr>
            <w:rFonts w:ascii="TimesNewRoman" w:hAnsi="TimesNewRoman" w:cs="TimesNewRoman" w:hint="eastAsia"/>
            <w:kern w:val="0"/>
            <w:sz w:val="23"/>
            <w:szCs w:val="23"/>
          </w:rPr>
          <w:delText xml:space="preserve">of </w:delText>
        </w:r>
      </w:del>
      <w:del w:id="1038" w:author="lxf" w:date="2010-05-14T16:08:00Z">
        <w:r w:rsidR="00747A66" w:rsidDel="00653C46">
          <w:rPr>
            <w:rFonts w:ascii="TimesNewRoman" w:hAnsi="TimesNewRoman" w:cs="TimesNewRoman" w:hint="eastAsia"/>
            <w:kern w:val="0"/>
            <w:sz w:val="23"/>
            <w:szCs w:val="23"/>
          </w:rPr>
          <w:delText>choosing</w:delText>
        </w:r>
        <w:r w:rsidR="0096133E" w:rsidDel="00653C46">
          <w:rPr>
            <w:rFonts w:ascii="TimesNewRoman" w:hAnsi="TimesNewRoman" w:cs="TimesNewRoman" w:hint="eastAsia"/>
            <w:kern w:val="0"/>
            <w:sz w:val="23"/>
            <w:szCs w:val="23"/>
          </w:rPr>
          <w:delText xml:space="preserve"> the first sensor node</w:delText>
        </w:r>
        <w:r w:rsidR="006D2C4D" w:rsidDel="00653C46">
          <w:rPr>
            <w:rFonts w:ascii="TimesNewRoman" w:hAnsi="TimesNewRoman" w:cs="TimesNewRoman" w:hint="eastAsia"/>
            <w:kern w:val="0"/>
            <w:sz w:val="23"/>
            <w:szCs w:val="23"/>
          </w:rPr>
          <w:delText xml:space="preserve"> is to avoid </w:delText>
        </w:r>
      </w:del>
      <w:del w:id="1039" w:author="lxf" w:date="2010-05-14T15:44:00Z">
        <w:r w:rsidR="006D2C4D" w:rsidDel="00C11C53">
          <w:rPr>
            <w:rFonts w:ascii="TimesNewRoman" w:hAnsi="TimesNewRoman" w:cs="TimesNewRoman" w:hint="eastAsia"/>
            <w:kern w:val="0"/>
            <w:sz w:val="23"/>
            <w:szCs w:val="23"/>
          </w:rPr>
          <w:delText xml:space="preserve">generating </w:delText>
        </w:r>
      </w:del>
      <w:del w:id="1040" w:author="lxf" w:date="2010-05-14T15:45:00Z">
        <w:r w:rsidR="006D2C4D" w:rsidDel="00C11C53">
          <w:rPr>
            <w:rFonts w:ascii="TimesNewRoman" w:hAnsi="TimesNewRoman" w:cs="TimesNewRoman" w:hint="eastAsia"/>
            <w:kern w:val="0"/>
            <w:sz w:val="23"/>
            <w:szCs w:val="23"/>
          </w:rPr>
          <w:delText>isolated</w:delText>
        </w:r>
      </w:del>
      <w:del w:id="1041" w:author="lxf" w:date="2010-05-14T16:08:00Z">
        <w:r w:rsidR="006D2C4D" w:rsidDel="00653C46">
          <w:rPr>
            <w:rFonts w:ascii="TimesNewRoman" w:hAnsi="TimesNewRoman" w:cs="TimesNewRoman" w:hint="eastAsia"/>
            <w:kern w:val="0"/>
            <w:sz w:val="23"/>
            <w:szCs w:val="23"/>
          </w:rPr>
          <w:delText xml:space="preserve"> sensor nodes. </w:delText>
        </w:r>
      </w:del>
      <w:del w:id="1042" w:author="lxf" w:date="2010-05-14T16:09:00Z">
        <w:r w:rsidR="006D2C4D" w:rsidDel="00653C46">
          <w:rPr>
            <w:rFonts w:ascii="TimesNewRoman" w:hAnsi="TimesNewRoman" w:cs="TimesNewRoman" w:hint="eastAsia"/>
            <w:kern w:val="0"/>
            <w:sz w:val="23"/>
            <w:szCs w:val="23"/>
          </w:rPr>
          <w:delText xml:space="preserve">If these isolated sensor nodes themselves cannot SHM cover the structure, they cannot join other subsets either and therefore are wasted. </w:delText>
        </w:r>
      </w:del>
      <w:del w:id="1043" w:author="lxf" w:date="2010-05-14T15:45:00Z">
        <w:r w:rsidR="006D2C4D" w:rsidDel="00C11C53">
          <w:rPr>
            <w:rFonts w:ascii="TimesNewRoman" w:hAnsi="TimesNewRoman" w:cs="TimesNewRoman" w:hint="eastAsia"/>
            <w:kern w:val="0"/>
            <w:sz w:val="23"/>
            <w:szCs w:val="23"/>
          </w:rPr>
          <w:delText xml:space="preserve"> </w:delText>
        </w:r>
      </w:del>
      <w:r w:rsidR="006D2C4D">
        <w:rPr>
          <w:rFonts w:ascii="TimesNewRoman" w:hAnsi="TimesNewRoman" w:cs="TimesNewRoman" w:hint="eastAsia"/>
          <w:kern w:val="0"/>
          <w:sz w:val="23"/>
          <w:szCs w:val="23"/>
        </w:rPr>
        <w:t xml:space="preserve">To address this problem, </w:t>
      </w:r>
      <w:del w:id="1044" w:author="lxf" w:date="2010-05-14T17:36:00Z">
        <w:r w:rsidDel="006A6F7D">
          <w:rPr>
            <w:rFonts w:ascii="TimesNewRoman" w:hAnsi="TimesNewRoman" w:cs="TimesNewRoman" w:hint="eastAsia"/>
            <w:kern w:val="0"/>
            <w:sz w:val="23"/>
            <w:szCs w:val="23"/>
          </w:rPr>
          <w:delText xml:space="preserve">when </w:delText>
        </w:r>
        <w:r w:rsidDel="006A6F7D">
          <w:rPr>
            <w:rFonts w:ascii="TimesNewRoman" w:hAnsi="TimesNewRoman" w:cs="TimesNewRoman" w:hint="eastAsia"/>
            <w:kern w:val="0"/>
            <w:sz w:val="23"/>
            <w:szCs w:val="23"/>
          </w:rPr>
          <w:lastRenderedPageBreak/>
          <w:delText>start constructing a subset V</w:delText>
        </w:r>
        <w:r w:rsidR="00D229ED" w:rsidRPr="00D229ED" w:rsidDel="006A6F7D">
          <w:rPr>
            <w:rFonts w:ascii="TimesNewRoman" w:hAnsi="TimesNewRoman" w:cs="TimesNewRoman"/>
            <w:kern w:val="0"/>
            <w:sz w:val="23"/>
            <w:szCs w:val="23"/>
            <w:vertAlign w:val="subscript"/>
          </w:rPr>
          <w:delText>i</w:delText>
        </w:r>
        <w:r w:rsidDel="006A6F7D">
          <w:rPr>
            <w:rFonts w:ascii="TimesNewRoman" w:hAnsi="TimesNewRoman" w:cs="TimesNewRoman" w:hint="eastAsia"/>
            <w:kern w:val="0"/>
            <w:sz w:val="23"/>
            <w:szCs w:val="23"/>
          </w:rPr>
          <w:delText xml:space="preserve">, </w:delText>
        </w:r>
      </w:del>
      <w:r w:rsidR="006D2C4D">
        <w:rPr>
          <w:rFonts w:ascii="TimesNewRoman" w:hAnsi="TimesNewRoman" w:cs="TimesNewRoman" w:hint="eastAsia"/>
          <w:kern w:val="0"/>
          <w:sz w:val="23"/>
          <w:szCs w:val="23"/>
        </w:rPr>
        <w:t>the sensor node with the minimum degree is selected</w:t>
      </w:r>
      <w:ins w:id="1045" w:author="lxf" w:date="2010-05-14T17:36:00Z">
        <w:r w:rsidR="006A6F7D" w:rsidRPr="006A6F7D">
          <w:rPr>
            <w:rFonts w:ascii="TimesNewRoman" w:hAnsi="TimesNewRoman" w:cs="TimesNewRoman" w:hint="eastAsia"/>
            <w:kern w:val="0"/>
            <w:sz w:val="23"/>
            <w:szCs w:val="23"/>
          </w:rPr>
          <w:t xml:space="preserve"> </w:t>
        </w:r>
        <w:r w:rsidR="006A6F7D">
          <w:rPr>
            <w:rFonts w:ascii="TimesNewRoman" w:hAnsi="TimesNewRoman" w:cs="TimesNewRoman" w:hint="eastAsia"/>
            <w:kern w:val="0"/>
            <w:sz w:val="23"/>
            <w:szCs w:val="23"/>
          </w:rPr>
          <w:t xml:space="preserve">when start constructing a subset </w:t>
        </w:r>
        <w:proofErr w:type="gramStart"/>
        <w:r w:rsidR="006A6F7D">
          <w:rPr>
            <w:rFonts w:ascii="TimesNewRoman" w:hAnsi="TimesNewRoman" w:cs="TimesNewRoman" w:hint="eastAsia"/>
            <w:kern w:val="0"/>
            <w:sz w:val="23"/>
            <w:szCs w:val="23"/>
          </w:rPr>
          <w:t>V</w:t>
        </w:r>
        <w:r w:rsidR="002A7979" w:rsidRPr="002A7979">
          <w:rPr>
            <w:rFonts w:ascii="TimesNewRoman" w:hAnsi="TimesNewRoman" w:cs="TimesNewRoman"/>
            <w:kern w:val="0"/>
            <w:sz w:val="23"/>
            <w:szCs w:val="23"/>
            <w:rPrChange w:id="1046" w:author="lxf" w:date="2010-05-14T19:53:00Z">
              <w:rPr>
                <w:rFonts w:ascii="TimesNewRoman" w:hAnsi="TimesNewRoman" w:cs="TimesNewRoman"/>
                <w:kern w:val="0"/>
                <w:sz w:val="23"/>
                <w:szCs w:val="23"/>
                <w:vertAlign w:val="subscript"/>
              </w:rPr>
            </w:rPrChange>
          </w:rPr>
          <w:t>i</w:t>
        </w:r>
      </w:ins>
      <w:proofErr w:type="gramEnd"/>
      <w:del w:id="1047" w:author="lxf" w:date="2010-05-14T16:52:00Z">
        <w:r w:rsidDel="00DB758D">
          <w:rPr>
            <w:rFonts w:ascii="TimesNewRoman" w:hAnsi="TimesNewRoman" w:cs="TimesNewRoman" w:hint="eastAsia"/>
            <w:kern w:val="0"/>
            <w:sz w:val="23"/>
            <w:szCs w:val="23"/>
          </w:rPr>
          <w:delText xml:space="preserve"> using the function </w:delText>
        </w:r>
        <w:r w:rsidR="002A7979" w:rsidRPr="002A7979">
          <w:rPr>
            <w:rFonts w:ascii="TimesNewRoman" w:hAnsi="TimesNewRoman" w:cs="TimesNewRoman"/>
            <w:kern w:val="0"/>
            <w:sz w:val="23"/>
            <w:szCs w:val="23"/>
            <w:rPrChange w:id="1048" w:author="lxf" w:date="2010-05-14T19:53:00Z">
              <w:rPr>
                <w:rFonts w:ascii="TimesNewRoman" w:hAnsi="TimesNewRoman" w:cs="TimesNewRoman"/>
                <w:b/>
                <w:bCs/>
                <w:i/>
                <w:kern w:val="0"/>
                <w:sz w:val="23"/>
                <w:szCs w:val="23"/>
                <w:vertAlign w:val="superscript"/>
              </w:rPr>
            </w:rPrChange>
          </w:rPr>
          <w:delText>getMinDegree(S)</w:delText>
        </w:r>
      </w:del>
      <w:r w:rsidR="002A7979" w:rsidRPr="002A7979">
        <w:rPr>
          <w:rFonts w:ascii="TimesNewRoman" w:hAnsi="TimesNewRoman" w:cs="TimesNewRoman"/>
          <w:kern w:val="0"/>
          <w:sz w:val="23"/>
          <w:szCs w:val="23"/>
          <w:rPrChange w:id="1049" w:author="lxf" w:date="2010-05-14T19:53:00Z">
            <w:rPr>
              <w:rFonts w:ascii="TimesNewRoman" w:hAnsi="TimesNewRoman" w:cs="TimesNewRoman"/>
              <w:bCs/>
              <w:kern w:val="0"/>
              <w:sz w:val="23"/>
              <w:szCs w:val="23"/>
              <w:vertAlign w:val="superscript"/>
            </w:rPr>
          </w:rPrChange>
        </w:rPr>
        <w:t xml:space="preserve">. </w:t>
      </w:r>
      <w:del w:id="1050" w:author="lxf" w:date="2010-05-14T16:53:00Z">
        <w:r w:rsidR="002A7979" w:rsidRPr="002A7979">
          <w:rPr>
            <w:rFonts w:ascii="TimesNewRoman" w:hAnsi="TimesNewRoman" w:cs="TimesNewRoman"/>
            <w:kern w:val="0"/>
            <w:sz w:val="23"/>
            <w:szCs w:val="23"/>
            <w:rPrChange w:id="1051" w:author="lxf" w:date="2010-05-14T19:53:00Z">
              <w:rPr>
                <w:rFonts w:ascii="TimesNewRoman" w:hAnsi="TimesNewRoman" w:cs="TimesNewRoman"/>
                <w:bCs/>
                <w:kern w:val="0"/>
                <w:sz w:val="23"/>
                <w:szCs w:val="23"/>
                <w:vertAlign w:val="superscript"/>
              </w:rPr>
            </w:rPrChange>
          </w:rPr>
          <w:delText xml:space="preserve"> Another criterion of choosing the first sensor node is based on the following consideration: </w:delText>
        </w:r>
      </w:del>
      <w:ins w:id="1052" w:author="lxf" w:date="2010-05-14T16:53:00Z">
        <w:r w:rsidR="002A7979" w:rsidRPr="002A7979">
          <w:rPr>
            <w:rFonts w:ascii="TimesNewRoman" w:hAnsi="TimesNewRoman" w:cs="TimesNewRoman"/>
            <w:kern w:val="0"/>
            <w:sz w:val="23"/>
            <w:szCs w:val="23"/>
            <w:rPrChange w:id="1053" w:author="lxf" w:date="2010-05-14T19:53:00Z">
              <w:rPr>
                <w:rFonts w:ascii="TimesNewRoman" w:hAnsi="TimesNewRoman" w:cs="TimesNewRoman"/>
                <w:bCs/>
                <w:kern w:val="0"/>
                <w:sz w:val="23"/>
                <w:szCs w:val="23"/>
                <w:vertAlign w:val="superscript"/>
              </w:rPr>
            </w:rPrChange>
          </w:rPr>
          <w:t xml:space="preserve">In case more than one sensor nodes have the same degree, </w:t>
        </w:r>
      </w:ins>
      <w:ins w:id="1054" w:author="lxf" w:date="2010-05-14T16:55:00Z">
        <w:r w:rsidR="002A7979" w:rsidRPr="002A7979">
          <w:rPr>
            <w:rFonts w:ascii="TimesNewRoman" w:hAnsi="TimesNewRoman" w:cs="TimesNewRoman"/>
            <w:kern w:val="0"/>
            <w:sz w:val="23"/>
            <w:szCs w:val="23"/>
            <w:rPrChange w:id="1055" w:author="lxf" w:date="2010-05-14T19:53:00Z">
              <w:rPr>
                <w:rFonts w:ascii="TimesNewRoman" w:hAnsi="TimesNewRoman" w:cs="TimesNewRoman"/>
                <w:bCs/>
                <w:kern w:val="0"/>
                <w:sz w:val="23"/>
                <w:szCs w:val="23"/>
                <w:vertAlign w:val="superscript"/>
              </w:rPr>
            </w:rPrChange>
          </w:rPr>
          <w:t xml:space="preserve">the importance of these sensor nodes </w:t>
        </w:r>
      </w:ins>
      <w:ins w:id="1056" w:author="lxf" w:date="2010-05-14T16:59:00Z">
        <w:r w:rsidR="002A7979" w:rsidRPr="002A7979">
          <w:rPr>
            <w:rFonts w:ascii="TimesNewRoman" w:hAnsi="TimesNewRoman" w:cs="TimesNewRoman"/>
            <w:kern w:val="0"/>
            <w:sz w:val="23"/>
            <w:szCs w:val="23"/>
            <w:rPrChange w:id="1057" w:author="lxf" w:date="2010-05-14T19:53:00Z">
              <w:rPr>
                <w:rFonts w:ascii="TimesNewRoman" w:hAnsi="TimesNewRoman" w:cs="TimesNewRoman"/>
                <w:bCs/>
                <w:kern w:val="0"/>
                <w:sz w:val="23"/>
                <w:szCs w:val="23"/>
                <w:vertAlign w:val="superscript"/>
              </w:rPr>
            </w:rPrChange>
          </w:rPr>
          <w:t xml:space="preserve">with respect to </w:t>
        </w:r>
        <w:r w:rsidR="00723981">
          <w:rPr>
            <w:rFonts w:ascii="TimesNewRoman" w:hAnsi="TimesNewRoman" w:cs="TimesNewRoman" w:hint="eastAsia"/>
            <w:kern w:val="0"/>
            <w:sz w:val="23"/>
            <w:szCs w:val="23"/>
          </w:rPr>
          <w:t>the identification of modal parameters</w:t>
        </w:r>
        <w:r w:rsidR="002A7979" w:rsidRPr="002A7979">
          <w:rPr>
            <w:rFonts w:ascii="TimesNewRoman" w:hAnsi="TimesNewRoman" w:cs="TimesNewRoman"/>
            <w:kern w:val="0"/>
            <w:sz w:val="23"/>
            <w:szCs w:val="23"/>
            <w:rPrChange w:id="1058" w:author="lxf" w:date="2010-05-14T19:53:00Z">
              <w:rPr>
                <w:rFonts w:ascii="TimesNewRoman" w:hAnsi="TimesNewRoman" w:cs="TimesNewRoman"/>
                <w:bCs/>
                <w:kern w:val="0"/>
                <w:sz w:val="23"/>
                <w:szCs w:val="23"/>
                <w:vertAlign w:val="superscript"/>
              </w:rPr>
            </w:rPrChange>
          </w:rPr>
          <w:t xml:space="preserve"> </w:t>
        </w:r>
      </w:ins>
      <w:ins w:id="1059" w:author="lxf" w:date="2010-05-14T17:01:00Z">
        <w:r w:rsidR="002A7979" w:rsidRPr="002A7979">
          <w:rPr>
            <w:rFonts w:ascii="TimesNewRoman" w:hAnsi="TimesNewRoman" w:cs="TimesNewRoman"/>
            <w:kern w:val="0"/>
            <w:sz w:val="23"/>
            <w:szCs w:val="23"/>
            <w:rPrChange w:id="1060" w:author="lxf" w:date="2010-05-14T19:53:00Z">
              <w:rPr>
                <w:rFonts w:ascii="TimesNewRoman" w:hAnsi="TimesNewRoman" w:cs="TimesNewRoman"/>
                <w:bCs/>
                <w:kern w:val="0"/>
                <w:sz w:val="23"/>
                <w:szCs w:val="23"/>
                <w:vertAlign w:val="superscript"/>
              </w:rPr>
            </w:rPrChange>
          </w:rPr>
          <w:t xml:space="preserve">is </w:t>
        </w:r>
      </w:ins>
      <w:ins w:id="1061" w:author="lxf" w:date="2010-05-14T17:37:00Z">
        <w:r w:rsidR="006A6F7D">
          <w:rPr>
            <w:rFonts w:ascii="TimesNewRoman" w:hAnsi="TimesNewRoman" w:cs="TimesNewRoman" w:hint="eastAsia"/>
            <w:kern w:val="0"/>
            <w:sz w:val="23"/>
            <w:szCs w:val="23"/>
          </w:rPr>
          <w:t>evaluated</w:t>
        </w:r>
      </w:ins>
      <w:ins w:id="1062" w:author="lxf" w:date="2010-05-14T17:01:00Z">
        <w:r w:rsidR="00723981">
          <w:rPr>
            <w:rFonts w:ascii="TimesNewRoman" w:hAnsi="TimesNewRoman" w:cs="TimesNewRoman" w:hint="eastAsia"/>
            <w:kern w:val="0"/>
            <w:sz w:val="23"/>
            <w:szCs w:val="23"/>
          </w:rPr>
          <w:t xml:space="preserve"> using the effective independence method (EFI) proposed in [</w:t>
        </w:r>
      </w:ins>
      <w:ins w:id="1063" w:author="lxf" w:date="2010-05-14T19:53:00Z">
        <w:r w:rsidR="002A7979" w:rsidRPr="002A7979">
          <w:rPr>
            <w:rFonts w:ascii="TimesNewRoman" w:hAnsi="TimesNewRoman" w:cs="TimesNewRoman"/>
            <w:kern w:val="0"/>
            <w:sz w:val="23"/>
            <w:szCs w:val="23"/>
            <w:rPrChange w:id="1064" w:author="lxf" w:date="2010-05-14T19:53:00Z">
              <w:rPr>
                <w:vertAlign w:val="superscript"/>
              </w:rPr>
            </w:rPrChange>
          </w:rPr>
          <w:t>1</w:t>
        </w:r>
        <w:r w:rsidR="00450D78">
          <w:rPr>
            <w:rFonts w:ascii="TimesNewRoman" w:hAnsi="TimesNewRoman" w:cs="TimesNewRoman" w:hint="eastAsia"/>
            <w:kern w:val="0"/>
            <w:sz w:val="23"/>
            <w:szCs w:val="23"/>
          </w:rPr>
          <w:t>2</w:t>
        </w:r>
      </w:ins>
      <w:ins w:id="1065" w:author="lxf" w:date="2010-05-14T17:01:00Z">
        <w:r w:rsidR="00723981">
          <w:rPr>
            <w:rFonts w:ascii="TimesNewRoman" w:hAnsi="TimesNewRoman" w:cs="TimesNewRoman" w:hint="eastAsia"/>
            <w:kern w:val="0"/>
            <w:sz w:val="23"/>
            <w:szCs w:val="23"/>
          </w:rPr>
          <w:t>]</w:t>
        </w:r>
      </w:ins>
      <w:ins w:id="1066" w:author="lxf" w:date="2010-05-14T17:37:00Z">
        <w:r w:rsidR="006A6F7D">
          <w:rPr>
            <w:rFonts w:ascii="TimesNewRoman" w:hAnsi="TimesNewRoman" w:cs="TimesNewRoman" w:hint="eastAsia"/>
            <w:kern w:val="0"/>
            <w:sz w:val="23"/>
            <w:szCs w:val="23"/>
          </w:rPr>
          <w:t xml:space="preserve"> and the</w:t>
        </w:r>
      </w:ins>
      <w:ins w:id="1067" w:author="lxf" w:date="2010-05-14T16:55:00Z">
        <w:r w:rsidR="002A7979" w:rsidRPr="002A7979">
          <w:rPr>
            <w:rFonts w:ascii="TimesNewRoman" w:hAnsi="TimesNewRoman" w:cs="TimesNewRoman"/>
            <w:kern w:val="0"/>
            <w:sz w:val="23"/>
            <w:szCs w:val="23"/>
            <w:rPrChange w:id="1068" w:author="lxf" w:date="2010-05-14T19:53:00Z">
              <w:rPr>
                <w:rFonts w:ascii="TimesNewRoman" w:hAnsi="TimesNewRoman" w:cs="TimesNewRoman"/>
                <w:bCs/>
                <w:kern w:val="0"/>
                <w:sz w:val="23"/>
                <w:szCs w:val="23"/>
                <w:vertAlign w:val="superscript"/>
              </w:rPr>
            </w:rPrChange>
          </w:rPr>
          <w:t xml:space="preserve"> one </w:t>
        </w:r>
      </w:ins>
      <w:ins w:id="1069" w:author="lxf" w:date="2010-05-14T17:00:00Z">
        <w:r w:rsidR="002A7979" w:rsidRPr="002A7979">
          <w:rPr>
            <w:rFonts w:ascii="TimesNewRoman" w:hAnsi="TimesNewRoman" w:cs="TimesNewRoman"/>
            <w:kern w:val="0"/>
            <w:sz w:val="23"/>
            <w:szCs w:val="23"/>
            <w:rPrChange w:id="1070" w:author="lxf" w:date="2010-05-14T19:53:00Z">
              <w:rPr>
                <w:rFonts w:ascii="TimesNewRoman" w:hAnsi="TimesNewRoman" w:cs="TimesNewRoman"/>
                <w:bCs/>
                <w:kern w:val="0"/>
                <w:sz w:val="23"/>
                <w:szCs w:val="23"/>
                <w:vertAlign w:val="superscript"/>
              </w:rPr>
            </w:rPrChange>
          </w:rPr>
          <w:t>with the highest value</w:t>
        </w:r>
      </w:ins>
      <w:ins w:id="1071" w:author="lxf" w:date="2010-05-14T16:55:00Z">
        <w:r w:rsidR="002A7979" w:rsidRPr="002A7979">
          <w:rPr>
            <w:rFonts w:ascii="TimesNewRoman" w:hAnsi="TimesNewRoman" w:cs="TimesNewRoman"/>
            <w:kern w:val="0"/>
            <w:sz w:val="23"/>
            <w:szCs w:val="23"/>
            <w:rPrChange w:id="1072" w:author="lxf" w:date="2010-05-14T19:53:00Z">
              <w:rPr>
                <w:rFonts w:ascii="TimesNewRoman" w:hAnsi="TimesNewRoman" w:cs="TimesNewRoman"/>
                <w:bCs/>
                <w:kern w:val="0"/>
                <w:sz w:val="23"/>
                <w:szCs w:val="23"/>
                <w:vertAlign w:val="superscript"/>
              </w:rPr>
            </w:rPrChange>
          </w:rPr>
          <w:t xml:space="preserve"> is selected. </w:t>
        </w:r>
      </w:ins>
      <w:moveToRangeStart w:id="1073" w:author="lxf" w:date="2010-05-14T16:56:00Z" w:name="move261619531"/>
      <w:moveTo w:id="1074" w:author="lxf" w:date="2010-05-14T16:56:00Z">
        <w:del w:id="1075" w:author="lxf" w:date="2010-05-14T17:00:00Z">
          <w:r w:rsidR="00DB758D" w:rsidDel="00723981">
            <w:rPr>
              <w:rFonts w:ascii="TimesNewRoman" w:hAnsi="TimesNewRoman" w:cs="TimesNewRoman" w:hint="eastAsia"/>
              <w:kern w:val="0"/>
              <w:sz w:val="23"/>
              <w:szCs w:val="23"/>
            </w:rPr>
            <w:delText xml:space="preserve">Here, </w:delText>
          </w:r>
        </w:del>
        <w:del w:id="1076" w:author="lxf" w:date="2010-05-14T16:56:00Z">
          <w:r w:rsidR="00DB758D" w:rsidDel="00DB758D">
            <w:rPr>
              <w:rFonts w:ascii="TimesNewRoman" w:hAnsi="TimesNewRoman" w:cs="TimesNewRoman" w:hint="eastAsia"/>
              <w:kern w:val="0"/>
              <w:sz w:val="23"/>
              <w:szCs w:val="23"/>
            </w:rPr>
            <w:delText>a sensor node is important</w:delText>
          </w:r>
        </w:del>
        <w:del w:id="1077" w:author="lxf" w:date="2010-05-14T16:57:00Z">
          <w:r w:rsidR="00DB758D" w:rsidDel="00DB758D">
            <w:rPr>
              <w:rFonts w:ascii="TimesNewRoman" w:hAnsi="TimesNewRoman" w:cs="TimesNewRoman" w:hint="eastAsia"/>
              <w:kern w:val="0"/>
              <w:sz w:val="23"/>
              <w:szCs w:val="23"/>
            </w:rPr>
            <w:delText xml:space="preserve"> if </w:delText>
          </w:r>
        </w:del>
        <w:del w:id="1078" w:author="lxf" w:date="2010-05-14T17:00:00Z">
          <w:r w:rsidR="00DB758D" w:rsidDel="00723981">
            <w:rPr>
              <w:rFonts w:ascii="TimesNewRoman" w:hAnsi="TimesNewRoman" w:cs="TimesNewRoman" w:hint="eastAsia"/>
              <w:kern w:val="0"/>
              <w:sz w:val="23"/>
              <w:szCs w:val="23"/>
            </w:rPr>
            <w:delText>the contribution of this sensor node to</w:delText>
          </w:r>
        </w:del>
        <w:del w:id="1079" w:author="lxf" w:date="2010-05-14T16:59:00Z">
          <w:r w:rsidR="00DB758D" w:rsidDel="00723981">
            <w:rPr>
              <w:rFonts w:ascii="TimesNewRoman" w:hAnsi="TimesNewRoman" w:cs="TimesNewRoman" w:hint="eastAsia"/>
              <w:kern w:val="0"/>
              <w:sz w:val="23"/>
              <w:szCs w:val="23"/>
            </w:rPr>
            <w:delText xml:space="preserve"> the identification of modal parameters</w:delText>
          </w:r>
        </w:del>
        <w:del w:id="1080" w:author="lxf" w:date="2010-05-14T16:57:00Z">
          <w:r w:rsidR="00DB758D" w:rsidDel="00DB758D">
            <w:rPr>
              <w:rFonts w:ascii="TimesNewRoman" w:hAnsi="TimesNewRoman" w:cs="TimesNewRoman" w:hint="eastAsia"/>
              <w:kern w:val="0"/>
              <w:sz w:val="23"/>
              <w:szCs w:val="23"/>
            </w:rPr>
            <w:delText xml:space="preserve"> is significant compared with others.</w:delText>
          </w:r>
        </w:del>
      </w:moveTo>
      <w:moveToRangeEnd w:id="1073"/>
      <w:del w:id="1081" w:author="lxf" w:date="2010-05-14T15:50:00Z">
        <w:r w:rsidR="005D6220" w:rsidDel="00C11C53">
          <w:rPr>
            <w:rFonts w:ascii="TimesNewRoman" w:hAnsi="TimesNewRoman" w:cs="TimesNewRoman" w:hint="eastAsia"/>
            <w:kern w:val="0"/>
            <w:sz w:val="23"/>
            <w:szCs w:val="23"/>
          </w:rPr>
          <w:delText xml:space="preserve">since each subset is constructed in a greedy manner, it is possible that there </w:delText>
        </w:r>
        <w:r w:rsidR="005D6220" w:rsidDel="00C11C53">
          <w:rPr>
            <w:rFonts w:ascii="TimesNewRoman" w:hAnsi="TimesNewRoman" w:cs="TimesNewRoman"/>
            <w:kern w:val="0"/>
            <w:sz w:val="23"/>
            <w:szCs w:val="23"/>
          </w:rPr>
          <w:delText>remain</w:delText>
        </w:r>
        <w:r w:rsidR="005D6220" w:rsidDel="00C11C53">
          <w:rPr>
            <w:rFonts w:ascii="TimesNewRoman" w:hAnsi="TimesNewRoman" w:cs="TimesNewRoman" w:hint="eastAsia"/>
            <w:kern w:val="0"/>
            <w:sz w:val="23"/>
            <w:szCs w:val="23"/>
          </w:rPr>
          <w:delText xml:space="preserve"> some sensors in S. </w:delText>
        </w:r>
      </w:del>
      <w:del w:id="1082" w:author="lxf" w:date="2010-05-14T16:54:00Z">
        <w:r w:rsidR="005D6220" w:rsidDel="00DB758D">
          <w:rPr>
            <w:rFonts w:ascii="TimesNewRoman" w:hAnsi="TimesNewRoman" w:cs="TimesNewRoman" w:hint="eastAsia"/>
            <w:kern w:val="0"/>
            <w:sz w:val="23"/>
            <w:szCs w:val="23"/>
          </w:rPr>
          <w:delText xml:space="preserve">Although this may be </w:delText>
        </w:r>
        <w:r w:rsidR="005D6220" w:rsidDel="00DB758D">
          <w:rPr>
            <w:rFonts w:ascii="TimesNewRoman" w:hAnsi="TimesNewRoman" w:cs="TimesNewRoman"/>
            <w:kern w:val="0"/>
            <w:sz w:val="23"/>
            <w:szCs w:val="23"/>
          </w:rPr>
          <w:delText>unavoidable</w:delText>
        </w:r>
        <w:r w:rsidR="005D6220" w:rsidDel="00DB758D">
          <w:rPr>
            <w:rFonts w:ascii="TimesNewRoman" w:hAnsi="TimesNewRoman" w:cs="TimesNewRoman" w:hint="eastAsia"/>
            <w:kern w:val="0"/>
            <w:sz w:val="23"/>
            <w:szCs w:val="23"/>
          </w:rPr>
          <w:delText>, we can still</w:delText>
        </w:r>
      </w:del>
      <w:ins w:id="1083" w:author="lxf" w:date="2010-05-14T16:57:00Z">
        <w:r w:rsidR="00DB758D">
          <w:rPr>
            <w:rFonts w:ascii="TimesNewRoman" w:hAnsi="TimesNewRoman" w:cs="TimesNewRoman" w:hint="eastAsia"/>
            <w:kern w:val="0"/>
            <w:sz w:val="23"/>
            <w:szCs w:val="23"/>
          </w:rPr>
          <w:t>This</w:t>
        </w:r>
      </w:ins>
      <w:ins w:id="1084" w:author="lxf" w:date="2010-05-14T16:54:00Z">
        <w:r w:rsidR="00DB758D">
          <w:rPr>
            <w:rFonts w:ascii="TimesNewRoman" w:hAnsi="TimesNewRoman" w:cs="TimesNewRoman" w:hint="eastAsia"/>
            <w:kern w:val="0"/>
            <w:sz w:val="23"/>
            <w:szCs w:val="23"/>
          </w:rPr>
          <w:t xml:space="preserve"> criterion</w:t>
        </w:r>
      </w:ins>
      <w:r w:rsidR="005D6220">
        <w:rPr>
          <w:rFonts w:ascii="TimesNewRoman" w:hAnsi="TimesNewRoman" w:cs="TimesNewRoman" w:hint="eastAsia"/>
          <w:kern w:val="0"/>
          <w:sz w:val="23"/>
          <w:szCs w:val="23"/>
        </w:rPr>
        <w:t xml:space="preserve"> tr</w:t>
      </w:r>
      <w:ins w:id="1085" w:author="lxf" w:date="2010-05-14T16:54:00Z">
        <w:r w:rsidR="00DB758D">
          <w:rPr>
            <w:rFonts w:ascii="TimesNewRoman" w:hAnsi="TimesNewRoman" w:cs="TimesNewRoman" w:hint="eastAsia"/>
            <w:kern w:val="0"/>
            <w:sz w:val="23"/>
            <w:szCs w:val="23"/>
          </w:rPr>
          <w:t>ies</w:t>
        </w:r>
      </w:ins>
      <w:del w:id="1086" w:author="lxf" w:date="2010-05-14T16:54:00Z">
        <w:r w:rsidR="005D6220" w:rsidDel="00DB758D">
          <w:rPr>
            <w:rFonts w:ascii="TimesNewRoman" w:hAnsi="TimesNewRoman" w:cs="TimesNewRoman" w:hint="eastAsia"/>
            <w:kern w:val="0"/>
            <w:sz w:val="23"/>
            <w:szCs w:val="23"/>
          </w:rPr>
          <w:delText>y</w:delText>
        </w:r>
      </w:del>
      <w:r w:rsidR="005D6220">
        <w:rPr>
          <w:rFonts w:ascii="TimesNewRoman" w:hAnsi="TimesNewRoman" w:cs="TimesNewRoman" w:hint="eastAsia"/>
          <w:kern w:val="0"/>
          <w:sz w:val="23"/>
          <w:szCs w:val="23"/>
        </w:rPr>
        <w:t xml:space="preserve"> to avoid the </w:t>
      </w:r>
      <w:r w:rsidR="005D6220">
        <w:rPr>
          <w:rFonts w:ascii="TimesNewRoman" w:hAnsi="TimesNewRoman" w:cs="TimesNewRoman"/>
          <w:kern w:val="0"/>
          <w:sz w:val="23"/>
          <w:szCs w:val="23"/>
        </w:rPr>
        <w:t>remaining</w:t>
      </w:r>
      <w:r w:rsidR="005D6220">
        <w:rPr>
          <w:rFonts w:ascii="TimesNewRoman" w:hAnsi="TimesNewRoman" w:cs="TimesNewRoman" w:hint="eastAsia"/>
          <w:kern w:val="0"/>
          <w:sz w:val="23"/>
          <w:szCs w:val="23"/>
        </w:rPr>
        <w:t xml:space="preserve"> of important sensor nodes. </w:t>
      </w:r>
      <w:moveFromRangeStart w:id="1087" w:author="lxf" w:date="2010-05-14T16:56:00Z" w:name="move261619531"/>
      <w:moveFrom w:id="1088" w:author="lxf" w:date="2010-05-14T16:56:00Z">
        <w:r w:rsidR="005D6220" w:rsidDel="00DB758D">
          <w:rPr>
            <w:rFonts w:ascii="TimesNewRoman" w:hAnsi="TimesNewRoman" w:cs="TimesNewRoman" w:hint="eastAsia"/>
            <w:kern w:val="0"/>
            <w:sz w:val="23"/>
            <w:szCs w:val="23"/>
          </w:rPr>
          <w:t>Here, a sensor node is important if the contribution of this sensor node to the identification of modal parameters is significant compared with others.</w:t>
        </w:r>
        <w:del w:id="1089" w:author="lxf" w:date="2010-05-14T16:57:00Z">
          <w:r w:rsidR="005D6220" w:rsidDel="00DB758D">
            <w:rPr>
              <w:rFonts w:ascii="TimesNewRoman" w:hAnsi="TimesNewRoman" w:cs="TimesNewRoman" w:hint="eastAsia"/>
              <w:kern w:val="0"/>
              <w:sz w:val="23"/>
              <w:szCs w:val="23"/>
            </w:rPr>
            <w:delText xml:space="preserve"> </w:delText>
          </w:r>
        </w:del>
      </w:moveFrom>
      <w:moveFromRangeEnd w:id="1087"/>
      <w:del w:id="1090" w:author="lxf" w:date="2010-05-14T16:57:00Z">
        <w:r w:rsidR="005D6220" w:rsidDel="00DB758D">
          <w:rPr>
            <w:rFonts w:ascii="TimesNewRoman" w:hAnsi="TimesNewRoman" w:cs="TimesNewRoman" w:hint="eastAsia"/>
            <w:kern w:val="0"/>
            <w:sz w:val="23"/>
            <w:szCs w:val="23"/>
          </w:rPr>
          <w:delText xml:space="preserve">This in turn can be evaluated using the effective independence method (EFI) proposed in </w:delText>
        </w:r>
      </w:del>
      <w:del w:id="1091" w:author="lxf" w:date="2010-05-08T15:29:00Z">
        <w:r w:rsidR="005D6220" w:rsidDel="00307AE5">
          <w:rPr>
            <w:rFonts w:ascii="TimesNewRoman" w:hAnsi="TimesNewRoman" w:cs="TimesNewRoman" w:hint="eastAsia"/>
            <w:kern w:val="0"/>
            <w:sz w:val="23"/>
            <w:szCs w:val="23"/>
          </w:rPr>
          <w:delText>[</w:delText>
        </w:r>
        <w:r w:rsidR="002A7979" w:rsidRPr="002A7979">
          <w:rPr>
            <w:rPrChange w:id="1092" w:author="lxf" w:date="2010-05-14T19:53:00Z">
              <w:rPr>
                <w:rStyle w:val="EndnoteReference"/>
                <w:rFonts w:ascii="TimesNewRoman" w:hAnsi="TimesNewRoman" w:cs="TimesNewRoman"/>
                <w:kern w:val="0"/>
                <w:sz w:val="23"/>
                <w:szCs w:val="23"/>
                <w:vertAlign w:val="baseline"/>
              </w:rPr>
            </w:rPrChange>
          </w:rPr>
          <w:endnoteReference w:id="16"/>
        </w:r>
        <w:r w:rsidR="005D6220" w:rsidDel="00307AE5">
          <w:rPr>
            <w:rFonts w:ascii="TimesNewRoman" w:hAnsi="TimesNewRoman" w:cs="TimesNewRoman" w:hint="eastAsia"/>
            <w:kern w:val="0"/>
            <w:sz w:val="23"/>
            <w:szCs w:val="23"/>
          </w:rPr>
          <w:delText xml:space="preserve">]. </w:delText>
        </w:r>
      </w:del>
      <w:del w:id="1096" w:author="lxf" w:date="2010-05-14T16:55:00Z">
        <w:r w:rsidR="005D6220" w:rsidDel="00DB758D">
          <w:rPr>
            <w:rFonts w:ascii="TimesNewRoman" w:hAnsi="TimesNewRoman" w:cs="TimesNewRoman" w:hint="eastAsia"/>
            <w:kern w:val="0"/>
            <w:sz w:val="23"/>
            <w:szCs w:val="23"/>
          </w:rPr>
          <w:delText>Therefore, the constructing of V</w:delText>
        </w:r>
        <w:r w:rsidR="002A7979" w:rsidRPr="002A7979">
          <w:rPr>
            <w:rFonts w:ascii="TimesNewRoman" w:hAnsi="TimesNewRoman" w:cs="TimesNewRoman"/>
            <w:kern w:val="0"/>
            <w:sz w:val="23"/>
            <w:szCs w:val="23"/>
            <w:rPrChange w:id="1097" w:author="lxf" w:date="2010-05-14T19:53:00Z">
              <w:rPr>
                <w:rFonts w:ascii="TimesNewRoman" w:hAnsi="TimesNewRoman" w:cs="TimesNewRoman"/>
                <w:kern w:val="0"/>
                <w:sz w:val="23"/>
                <w:szCs w:val="23"/>
                <w:vertAlign w:val="subscript"/>
              </w:rPr>
            </w:rPrChange>
          </w:rPr>
          <w:delText>i</w:delText>
        </w:r>
        <w:r w:rsidR="005D6220" w:rsidDel="00DB758D">
          <w:rPr>
            <w:rFonts w:ascii="TimesNewRoman" w:hAnsi="TimesNewRoman" w:cs="TimesNewRoman" w:hint="eastAsia"/>
            <w:kern w:val="0"/>
            <w:sz w:val="23"/>
            <w:szCs w:val="23"/>
          </w:rPr>
          <w:delText xml:space="preserve"> starts by selecting the sensor having the most significant contribution to the identification of modal parameter (using function</w:delText>
        </w:r>
        <w:r w:rsidR="002A7979" w:rsidRPr="002A7979">
          <w:rPr>
            <w:rFonts w:ascii="TimesNewRoman" w:hAnsi="TimesNewRoman" w:cs="TimesNewRoman"/>
            <w:kern w:val="0"/>
            <w:sz w:val="23"/>
            <w:szCs w:val="23"/>
            <w:rPrChange w:id="1098" w:author="lxf" w:date="2010-05-14T19:53:00Z">
              <w:rPr>
                <w:rFonts w:ascii="TimesNewRoman" w:hAnsi="TimesNewRoman" w:cs="TimesNewRoman"/>
                <w:b/>
                <w:bCs/>
                <w:i/>
                <w:kern w:val="0"/>
                <w:sz w:val="23"/>
                <w:szCs w:val="23"/>
                <w:vertAlign w:val="superscript"/>
              </w:rPr>
            </w:rPrChange>
          </w:rPr>
          <w:delText xml:space="preserve"> getMaxEFI)</w:delText>
        </w:r>
        <w:r w:rsidR="005D6220" w:rsidDel="00DB758D">
          <w:rPr>
            <w:rFonts w:ascii="TimesNewRoman" w:hAnsi="TimesNewRoman" w:cs="TimesNewRoman" w:hint="eastAsia"/>
            <w:kern w:val="0"/>
            <w:sz w:val="23"/>
            <w:szCs w:val="23"/>
          </w:rPr>
          <w:delText xml:space="preserve">. </w:delText>
        </w:r>
      </w:del>
      <w:r w:rsidR="00362DCE">
        <w:rPr>
          <w:rFonts w:ascii="TimesNewRoman" w:hAnsi="TimesNewRoman" w:cs="TimesNewRoman"/>
          <w:kern w:val="0"/>
          <w:sz w:val="23"/>
          <w:szCs w:val="23"/>
        </w:rPr>
        <w:t>It</w:t>
      </w:r>
      <w:r w:rsidR="00362DCE">
        <w:rPr>
          <w:rFonts w:ascii="TimesNewRoman" w:hAnsi="TimesNewRoman" w:cs="TimesNewRoman" w:hint="eastAsia"/>
          <w:kern w:val="0"/>
          <w:sz w:val="23"/>
          <w:szCs w:val="23"/>
        </w:rPr>
        <w:t xml:space="preserve"> should be noted that </w:t>
      </w:r>
      <w:del w:id="1099" w:author="lxf" w:date="2010-05-14T17:38:00Z">
        <w:r w:rsidR="00362DCE" w:rsidDel="006A6F7D">
          <w:rPr>
            <w:rFonts w:ascii="TimesNewRoman" w:hAnsi="TimesNewRoman" w:cs="TimesNewRoman" w:hint="eastAsia"/>
            <w:kern w:val="0"/>
            <w:sz w:val="23"/>
            <w:szCs w:val="23"/>
          </w:rPr>
          <w:delText>the process</w:delText>
        </w:r>
      </w:del>
      <w:ins w:id="1100" w:author="lxf" w:date="2010-05-14T17:38:00Z">
        <w:r w:rsidR="006A6F7D">
          <w:rPr>
            <w:rFonts w:ascii="TimesNewRoman" w:hAnsi="TimesNewRoman" w:cs="TimesNewRoman" w:hint="eastAsia"/>
            <w:kern w:val="0"/>
            <w:sz w:val="23"/>
            <w:szCs w:val="23"/>
          </w:rPr>
          <w:t>EFI method</w:t>
        </w:r>
      </w:ins>
      <w:r w:rsidR="00362DCE">
        <w:rPr>
          <w:rFonts w:ascii="TimesNewRoman" w:hAnsi="TimesNewRoman" w:cs="TimesNewRoman" w:hint="eastAsia"/>
          <w:kern w:val="0"/>
          <w:sz w:val="23"/>
          <w:szCs w:val="23"/>
        </w:rPr>
        <w:t xml:space="preserve"> must be carried out each time when a new </w:t>
      </w:r>
      <w:proofErr w:type="gramStart"/>
      <w:r w:rsidR="00362DCE">
        <w:rPr>
          <w:rFonts w:ascii="TimesNewRoman" w:hAnsi="TimesNewRoman" w:cs="TimesNewRoman" w:hint="eastAsia"/>
          <w:kern w:val="0"/>
          <w:sz w:val="23"/>
          <w:szCs w:val="23"/>
        </w:rPr>
        <w:t>V</w:t>
      </w:r>
      <w:r w:rsidR="002A7979" w:rsidRPr="002A7979">
        <w:rPr>
          <w:rFonts w:ascii="TimesNewRoman" w:hAnsi="TimesNewRoman" w:cs="TimesNewRoman"/>
          <w:kern w:val="0"/>
          <w:sz w:val="23"/>
          <w:szCs w:val="23"/>
          <w:rPrChange w:id="1101" w:author="lxf" w:date="2010-05-14T19:53:00Z">
            <w:rPr>
              <w:rFonts w:ascii="TimesNewRoman" w:hAnsi="TimesNewRoman" w:cs="TimesNewRoman"/>
              <w:kern w:val="0"/>
              <w:sz w:val="23"/>
              <w:szCs w:val="23"/>
              <w:vertAlign w:val="subscript"/>
            </w:rPr>
          </w:rPrChange>
        </w:rPr>
        <w:t>i</w:t>
      </w:r>
      <w:proofErr w:type="gramEnd"/>
      <w:r w:rsidR="00362DCE">
        <w:rPr>
          <w:rFonts w:ascii="TimesNewRoman" w:hAnsi="TimesNewRoman" w:cs="TimesNewRoman" w:hint="eastAsia"/>
          <w:kern w:val="0"/>
          <w:sz w:val="23"/>
          <w:szCs w:val="23"/>
        </w:rPr>
        <w:t xml:space="preserve"> is to be constructed. This is because the order of the importance may be changed as certain sensors are deleted.</w:t>
      </w:r>
    </w:p>
    <w:p w:rsidR="00B003ED" w:rsidRDefault="00B003ED" w:rsidP="006D2C4D">
      <w:pPr>
        <w:autoSpaceDE w:val="0"/>
        <w:autoSpaceDN w:val="0"/>
        <w:adjustRightInd w:val="0"/>
        <w:rPr>
          <w:rFonts w:ascii="TimesNewRoman" w:hAnsi="TimesNewRoman" w:cs="TimesNewRoman"/>
          <w:kern w:val="0"/>
          <w:sz w:val="23"/>
          <w:szCs w:val="23"/>
        </w:rPr>
      </w:pPr>
    </w:p>
    <w:p w:rsidR="005D6220" w:rsidDel="00723981" w:rsidRDefault="0096133E" w:rsidP="006D2C4D">
      <w:pPr>
        <w:autoSpaceDE w:val="0"/>
        <w:autoSpaceDN w:val="0"/>
        <w:adjustRightInd w:val="0"/>
        <w:rPr>
          <w:del w:id="1102" w:author="lxf" w:date="2010-05-14T17:02:00Z"/>
          <w:rFonts w:ascii="TimesNewRoman" w:hAnsi="TimesNewRoman" w:cs="TimesNewRoman"/>
          <w:kern w:val="0"/>
          <w:sz w:val="23"/>
          <w:szCs w:val="23"/>
        </w:rPr>
      </w:pPr>
      <w:del w:id="1103" w:author="lxf" w:date="2010-05-14T17:02:00Z">
        <w:r w:rsidDel="00723981">
          <w:rPr>
            <w:rFonts w:ascii="TimesNewRoman" w:hAnsi="TimesNewRoman" w:cs="TimesNewRoman" w:hint="eastAsia"/>
            <w:kern w:val="0"/>
            <w:sz w:val="23"/>
            <w:szCs w:val="23"/>
          </w:rPr>
          <w:delText>T</w:delText>
        </w:r>
        <w:r w:rsidR="00B003ED" w:rsidDel="00723981">
          <w:rPr>
            <w:rFonts w:ascii="TimesNewRoman" w:hAnsi="TimesNewRoman" w:cs="TimesNewRoman" w:hint="eastAsia"/>
            <w:kern w:val="0"/>
            <w:sz w:val="23"/>
            <w:szCs w:val="23"/>
          </w:rPr>
          <w:delText xml:space="preserve">hese two approaches </w:delText>
        </w:r>
        <w:r w:rsidDel="00723981">
          <w:rPr>
            <w:rFonts w:ascii="TimesNewRoman" w:hAnsi="TimesNewRoman" w:cs="TimesNewRoman" w:hint="eastAsia"/>
            <w:kern w:val="0"/>
            <w:sz w:val="23"/>
            <w:szCs w:val="23"/>
          </w:rPr>
          <w:delText xml:space="preserve">show different </w:delText>
        </w:r>
        <w:r w:rsidDel="00723981">
          <w:rPr>
            <w:rFonts w:ascii="TimesNewRoman" w:hAnsi="TimesNewRoman" w:cs="TimesNewRoman"/>
            <w:kern w:val="0"/>
            <w:sz w:val="23"/>
            <w:szCs w:val="23"/>
          </w:rPr>
          <w:delText>emphasis</w:delText>
        </w:r>
        <w:r w:rsidDel="00723981">
          <w:rPr>
            <w:rFonts w:ascii="TimesNewRoman" w:hAnsi="TimesNewRoman" w:cs="TimesNewRoman" w:hint="eastAsia"/>
            <w:kern w:val="0"/>
            <w:sz w:val="23"/>
            <w:szCs w:val="23"/>
          </w:rPr>
          <w:delText xml:space="preserve"> and </w:delText>
        </w:r>
        <w:r w:rsidR="00747A66" w:rsidDel="00723981">
          <w:rPr>
            <w:rFonts w:ascii="TimesNewRoman" w:hAnsi="TimesNewRoman" w:cs="TimesNewRoman" w:hint="eastAsia"/>
            <w:kern w:val="0"/>
            <w:sz w:val="23"/>
            <w:szCs w:val="23"/>
          </w:rPr>
          <w:delText xml:space="preserve">which </w:delText>
        </w:r>
        <w:r w:rsidDel="00723981">
          <w:rPr>
            <w:rFonts w:ascii="TimesNewRoman" w:hAnsi="TimesNewRoman" w:cs="TimesNewRoman" w:hint="eastAsia"/>
            <w:kern w:val="0"/>
            <w:sz w:val="23"/>
            <w:szCs w:val="23"/>
          </w:rPr>
          <w:delText>method</w:delText>
        </w:r>
        <w:r w:rsidR="00747A66" w:rsidDel="00723981">
          <w:rPr>
            <w:rFonts w:ascii="TimesNewRoman" w:hAnsi="TimesNewRoman" w:cs="TimesNewRoman" w:hint="eastAsia"/>
            <w:kern w:val="0"/>
            <w:sz w:val="23"/>
            <w:szCs w:val="23"/>
          </w:rPr>
          <w:delText xml:space="preserve"> should be chosen</w:delText>
        </w:r>
        <w:r w:rsidDel="00723981">
          <w:rPr>
            <w:rFonts w:ascii="TimesNewRoman" w:hAnsi="TimesNewRoman" w:cs="TimesNewRoman" w:hint="eastAsia"/>
            <w:kern w:val="0"/>
            <w:sz w:val="23"/>
            <w:szCs w:val="23"/>
          </w:rPr>
          <w:delText xml:space="preserve"> </w:delText>
        </w:r>
        <w:r w:rsidR="00747A66" w:rsidDel="00723981">
          <w:rPr>
            <w:rFonts w:ascii="TimesNewRoman" w:hAnsi="TimesNewRoman" w:cs="TimesNewRoman" w:hint="eastAsia"/>
            <w:kern w:val="0"/>
            <w:sz w:val="23"/>
            <w:szCs w:val="23"/>
          </w:rPr>
          <w:delText xml:space="preserve">is affected by </w:delText>
        </w:r>
        <w:r w:rsidDel="00723981">
          <w:rPr>
            <w:rFonts w:ascii="TimesNewRoman" w:hAnsi="TimesNewRoman" w:cs="TimesNewRoman" w:hint="eastAsia"/>
            <w:kern w:val="0"/>
            <w:sz w:val="23"/>
            <w:szCs w:val="23"/>
          </w:rPr>
          <w:delText xml:space="preserve">the connectivity of the sensor networks. In a network with high connectivity, the probability of generating the isolated sensor nodes </w:delText>
        </w:r>
        <w:r w:rsidR="00362DCE" w:rsidDel="00723981">
          <w:rPr>
            <w:rFonts w:ascii="TimesNewRoman" w:hAnsi="TimesNewRoman" w:cs="TimesNewRoman" w:hint="eastAsia"/>
            <w:kern w:val="0"/>
            <w:sz w:val="23"/>
            <w:szCs w:val="23"/>
          </w:rPr>
          <w:delText>when constructing V</w:delText>
        </w:r>
        <w:r w:rsidR="00362DCE" w:rsidRPr="00747A66" w:rsidDel="00723981">
          <w:rPr>
            <w:rFonts w:ascii="TimesNewRoman" w:hAnsi="TimesNewRoman" w:cs="TimesNewRoman" w:hint="eastAsia"/>
            <w:kern w:val="0"/>
            <w:sz w:val="23"/>
            <w:szCs w:val="23"/>
            <w:vertAlign w:val="subscript"/>
          </w:rPr>
          <w:delText>i</w:delText>
        </w:r>
        <w:r w:rsidR="00362DCE" w:rsidDel="00723981">
          <w:rPr>
            <w:rFonts w:ascii="TimesNewRoman" w:hAnsi="TimesNewRoman" w:cs="TimesNewRoman" w:hint="eastAsia"/>
            <w:kern w:val="0"/>
            <w:sz w:val="23"/>
            <w:szCs w:val="23"/>
          </w:rPr>
          <w:delText xml:space="preserve"> is</w:delText>
        </w:r>
        <w:r w:rsidDel="00723981">
          <w:rPr>
            <w:rFonts w:ascii="TimesNewRoman" w:hAnsi="TimesNewRoman" w:cs="TimesNewRoman" w:hint="eastAsia"/>
            <w:kern w:val="0"/>
            <w:sz w:val="23"/>
            <w:szCs w:val="23"/>
          </w:rPr>
          <w:delText xml:space="preserve"> relatively low. </w:delText>
        </w:r>
        <w:r w:rsidR="00362DCE" w:rsidDel="00723981">
          <w:rPr>
            <w:rFonts w:ascii="TimesNewRoman" w:hAnsi="TimesNewRoman" w:cs="TimesNewRoman" w:hint="eastAsia"/>
            <w:kern w:val="0"/>
            <w:sz w:val="23"/>
            <w:szCs w:val="23"/>
          </w:rPr>
          <w:delText xml:space="preserve">Therefore, using </w:delText>
        </w:r>
        <w:r w:rsidR="00362DCE" w:rsidRPr="005823E3" w:rsidDel="00723981">
          <w:rPr>
            <w:rFonts w:ascii="TimesNewRoman" w:hAnsi="TimesNewRoman" w:cs="TimesNewRoman"/>
            <w:b/>
            <w:bCs/>
            <w:i/>
            <w:kern w:val="0"/>
            <w:sz w:val="23"/>
            <w:szCs w:val="23"/>
          </w:rPr>
          <w:delText>getMaxEFI</w:delText>
        </w:r>
        <w:r w:rsidR="00362DCE" w:rsidDel="00723981">
          <w:rPr>
            <w:rFonts w:ascii="TimesNewRoman" w:hAnsi="TimesNewRoman" w:cs="TimesNewRoman" w:hint="eastAsia"/>
            <w:kern w:val="0"/>
            <w:sz w:val="23"/>
            <w:szCs w:val="23"/>
          </w:rPr>
          <w:delText xml:space="preserve"> to select the first sensor in each V</w:delText>
        </w:r>
        <w:r w:rsidR="00362DCE" w:rsidRPr="00747A66" w:rsidDel="00723981">
          <w:rPr>
            <w:rFonts w:ascii="TimesNewRoman" w:hAnsi="TimesNewRoman" w:cs="TimesNewRoman" w:hint="eastAsia"/>
            <w:kern w:val="0"/>
            <w:sz w:val="23"/>
            <w:szCs w:val="23"/>
            <w:vertAlign w:val="subscript"/>
          </w:rPr>
          <w:delText>i</w:delText>
        </w:r>
        <w:r w:rsidR="00362DCE" w:rsidDel="00723981">
          <w:rPr>
            <w:rFonts w:ascii="TimesNewRoman" w:hAnsi="TimesNewRoman" w:cs="TimesNewRoman" w:hint="eastAsia"/>
            <w:kern w:val="0"/>
            <w:sz w:val="23"/>
            <w:szCs w:val="23"/>
          </w:rPr>
          <w:delText xml:space="preserve"> is a better choice. </w:delText>
        </w:r>
        <w:r w:rsidR="00747A66" w:rsidDel="00723981">
          <w:rPr>
            <w:rFonts w:ascii="TimesNewRoman" w:hAnsi="TimesNewRoman" w:cs="TimesNewRoman" w:hint="eastAsia"/>
            <w:kern w:val="0"/>
            <w:sz w:val="23"/>
            <w:szCs w:val="23"/>
          </w:rPr>
          <w:delText xml:space="preserve"> </w:delText>
        </w:r>
        <w:r w:rsidR="00362DCE" w:rsidDel="00723981">
          <w:rPr>
            <w:rFonts w:ascii="TimesNewRoman" w:hAnsi="TimesNewRoman" w:cs="TimesNewRoman" w:hint="eastAsia"/>
            <w:kern w:val="0"/>
            <w:sz w:val="23"/>
            <w:szCs w:val="23"/>
          </w:rPr>
          <w:delText xml:space="preserve">In other conditions, using </w:delText>
        </w:r>
        <w:r w:rsidR="00362DCE" w:rsidRPr="005C6436" w:rsidDel="00723981">
          <w:rPr>
            <w:rFonts w:ascii="TimesNewRoman" w:hAnsi="TimesNewRoman" w:cs="TimesNewRoman" w:hint="eastAsia"/>
            <w:b/>
            <w:bCs/>
            <w:i/>
            <w:kern w:val="0"/>
            <w:sz w:val="23"/>
            <w:szCs w:val="23"/>
          </w:rPr>
          <w:delText>g</w:delText>
        </w:r>
        <w:r w:rsidR="00362DCE" w:rsidRPr="005823E3" w:rsidDel="00723981">
          <w:rPr>
            <w:rFonts w:ascii="TimesNewRoman" w:hAnsi="TimesNewRoman" w:cs="TimesNewRoman"/>
            <w:b/>
            <w:bCs/>
            <w:i/>
            <w:kern w:val="0"/>
            <w:sz w:val="23"/>
            <w:szCs w:val="23"/>
          </w:rPr>
          <w:delText>etMinDegree</w:delText>
        </w:r>
        <w:r w:rsidR="00362DCE" w:rsidDel="00723981">
          <w:rPr>
            <w:rFonts w:ascii="TimesNewRoman" w:hAnsi="TimesNewRoman" w:cs="TimesNewRoman" w:hint="eastAsia"/>
            <w:kern w:val="0"/>
            <w:sz w:val="23"/>
            <w:szCs w:val="23"/>
          </w:rPr>
          <w:delText xml:space="preserve"> is </w:delText>
        </w:r>
        <w:r w:rsidR="00362DCE" w:rsidDel="00723981">
          <w:rPr>
            <w:rFonts w:ascii="TimesNewRoman" w:hAnsi="TimesNewRoman" w:cs="TimesNewRoman"/>
            <w:kern w:val="0"/>
            <w:sz w:val="23"/>
            <w:szCs w:val="23"/>
          </w:rPr>
          <w:delText>advantages</w:delText>
        </w:r>
        <w:r w:rsidR="00362DCE" w:rsidDel="00723981">
          <w:rPr>
            <w:rFonts w:ascii="TimesNewRoman" w:hAnsi="TimesNewRoman" w:cs="TimesNewRoman" w:hint="eastAsia"/>
            <w:kern w:val="0"/>
            <w:sz w:val="23"/>
            <w:szCs w:val="23"/>
          </w:rPr>
          <w:delText xml:space="preserve"> since the probability of the isolated sensor nodes is high if not considered carefully.</w:delText>
        </w:r>
        <w:r w:rsidR="005F3135" w:rsidDel="00723981">
          <w:rPr>
            <w:rFonts w:ascii="TimesNewRoman" w:hAnsi="TimesNewRoman" w:cs="TimesNewRoman" w:hint="eastAsia"/>
            <w:kern w:val="0"/>
            <w:sz w:val="23"/>
            <w:szCs w:val="23"/>
          </w:rPr>
          <w:delText xml:space="preserve">  </w:delText>
        </w:r>
        <w:r w:rsidR="00362DCE" w:rsidDel="00723981">
          <w:rPr>
            <w:rFonts w:ascii="TimesNewRoman" w:hAnsi="TimesNewRoman" w:cs="TimesNewRoman" w:hint="eastAsia"/>
            <w:bCs/>
            <w:kern w:val="0"/>
            <w:sz w:val="23"/>
            <w:szCs w:val="23"/>
          </w:rPr>
          <w:delText xml:space="preserve">In this study, we combine these two </w:delText>
        </w:r>
        <w:r w:rsidR="00362DCE" w:rsidDel="00723981">
          <w:rPr>
            <w:rFonts w:ascii="TimesNewRoman" w:hAnsi="TimesNewRoman" w:cs="TimesNewRoman"/>
            <w:bCs/>
            <w:kern w:val="0"/>
            <w:sz w:val="23"/>
            <w:szCs w:val="23"/>
          </w:rPr>
          <w:delText>approaches</w:delText>
        </w:r>
        <w:r w:rsidR="00362DCE" w:rsidDel="00723981">
          <w:rPr>
            <w:rFonts w:ascii="TimesNewRoman" w:hAnsi="TimesNewRoman" w:cs="TimesNewRoman" w:hint="eastAsia"/>
            <w:bCs/>
            <w:kern w:val="0"/>
            <w:sz w:val="23"/>
            <w:szCs w:val="23"/>
          </w:rPr>
          <w:delText xml:space="preserve"> together but use </w:delText>
        </w:r>
        <w:r w:rsidR="00362DCE" w:rsidRPr="005C6436" w:rsidDel="00723981">
          <w:rPr>
            <w:rFonts w:ascii="TimesNewRoman" w:hAnsi="TimesNewRoman" w:cs="TimesNewRoman" w:hint="eastAsia"/>
            <w:b/>
            <w:bCs/>
            <w:i/>
            <w:kern w:val="0"/>
            <w:sz w:val="23"/>
            <w:szCs w:val="23"/>
          </w:rPr>
          <w:delText>g</w:delText>
        </w:r>
        <w:r w:rsidR="00362DCE" w:rsidRPr="005823E3" w:rsidDel="00723981">
          <w:rPr>
            <w:rFonts w:ascii="TimesNewRoman" w:hAnsi="TimesNewRoman" w:cs="TimesNewRoman"/>
            <w:b/>
            <w:bCs/>
            <w:i/>
            <w:kern w:val="0"/>
            <w:sz w:val="23"/>
            <w:szCs w:val="23"/>
          </w:rPr>
          <w:delText>etMinDegree</w:delText>
        </w:r>
        <w:r w:rsidR="00362DCE" w:rsidDel="00723981">
          <w:rPr>
            <w:rFonts w:ascii="TimesNewRoman" w:hAnsi="TimesNewRoman" w:cs="TimesNewRoman" w:hint="eastAsia"/>
            <w:kern w:val="0"/>
            <w:sz w:val="23"/>
            <w:szCs w:val="23"/>
          </w:rPr>
          <w:delText xml:space="preserve"> strategy as a priority. When starting </w:delText>
        </w:r>
        <w:r w:rsidR="00362DCE" w:rsidDel="00723981">
          <w:rPr>
            <w:rFonts w:ascii="TimesNewRoman" w:hAnsi="TimesNewRoman" w:cs="TimesNewRoman"/>
            <w:kern w:val="0"/>
            <w:sz w:val="23"/>
            <w:szCs w:val="23"/>
          </w:rPr>
          <w:delText>constructing</w:delText>
        </w:r>
        <w:r w:rsidR="00362DCE" w:rsidDel="00723981">
          <w:rPr>
            <w:rFonts w:ascii="TimesNewRoman" w:hAnsi="TimesNewRoman" w:cs="TimesNewRoman" w:hint="eastAsia"/>
            <w:kern w:val="0"/>
            <w:sz w:val="23"/>
            <w:szCs w:val="23"/>
          </w:rPr>
          <w:delText xml:space="preserve"> V</w:delText>
        </w:r>
        <w:r w:rsidR="00362DCE" w:rsidRPr="00747A66" w:rsidDel="00723981">
          <w:rPr>
            <w:rFonts w:ascii="TimesNewRoman" w:hAnsi="TimesNewRoman" w:cs="TimesNewRoman" w:hint="eastAsia"/>
            <w:kern w:val="0"/>
            <w:sz w:val="23"/>
            <w:szCs w:val="23"/>
            <w:vertAlign w:val="subscript"/>
          </w:rPr>
          <w:delText>i</w:delText>
        </w:r>
        <w:r w:rsidR="00362DCE" w:rsidDel="00723981">
          <w:rPr>
            <w:rFonts w:ascii="TimesNewRoman" w:hAnsi="TimesNewRoman" w:cs="TimesNewRoman" w:hint="eastAsia"/>
            <w:kern w:val="0"/>
            <w:sz w:val="23"/>
            <w:szCs w:val="23"/>
          </w:rPr>
          <w:delText xml:space="preserve">, we first use </w:delText>
        </w:r>
        <w:r w:rsidR="00362DCE" w:rsidRPr="005C6436" w:rsidDel="00723981">
          <w:rPr>
            <w:rFonts w:ascii="TimesNewRoman" w:hAnsi="TimesNewRoman" w:cs="TimesNewRoman" w:hint="eastAsia"/>
            <w:b/>
            <w:bCs/>
            <w:i/>
            <w:kern w:val="0"/>
            <w:sz w:val="23"/>
            <w:szCs w:val="23"/>
          </w:rPr>
          <w:delText>g</w:delText>
        </w:r>
        <w:r w:rsidR="00362DCE" w:rsidRPr="005823E3" w:rsidDel="00723981">
          <w:rPr>
            <w:rFonts w:ascii="TimesNewRoman" w:hAnsi="TimesNewRoman" w:cs="TimesNewRoman"/>
            <w:b/>
            <w:bCs/>
            <w:i/>
            <w:kern w:val="0"/>
            <w:sz w:val="23"/>
            <w:szCs w:val="23"/>
          </w:rPr>
          <w:delText>etMinDegree</w:delText>
        </w:r>
        <w:r w:rsidR="00362DCE" w:rsidDel="00723981">
          <w:rPr>
            <w:rFonts w:ascii="TimesNewRoman" w:hAnsi="TimesNewRoman" w:cs="TimesNewRoman" w:hint="eastAsia"/>
            <w:bCs/>
            <w:kern w:val="0"/>
            <w:sz w:val="23"/>
            <w:szCs w:val="23"/>
          </w:rPr>
          <w:delText xml:space="preserve"> to get the sensor nodes with the minimum </w:delText>
        </w:r>
        <w:r w:rsidR="00362DCE" w:rsidDel="00723981">
          <w:rPr>
            <w:rFonts w:ascii="TimesNewRoman" w:hAnsi="TimesNewRoman" w:cs="TimesNewRoman"/>
            <w:bCs/>
            <w:kern w:val="0"/>
            <w:sz w:val="23"/>
            <w:szCs w:val="23"/>
          </w:rPr>
          <w:delText>degree</w:delText>
        </w:r>
        <w:r w:rsidR="00362DCE" w:rsidDel="00723981">
          <w:rPr>
            <w:rFonts w:ascii="TimesNewRoman" w:hAnsi="TimesNewRoman" w:cs="TimesNewRoman" w:hint="eastAsia"/>
            <w:bCs/>
            <w:kern w:val="0"/>
            <w:sz w:val="23"/>
            <w:szCs w:val="23"/>
          </w:rPr>
          <w:delText>. I</w:delText>
        </w:r>
        <w:r w:rsidR="005D6220" w:rsidDel="00723981">
          <w:rPr>
            <w:rFonts w:ascii="TimesNewRoman" w:hAnsi="TimesNewRoman" w:cs="TimesNewRoman" w:hint="eastAsia"/>
            <w:bCs/>
            <w:kern w:val="0"/>
            <w:sz w:val="23"/>
            <w:szCs w:val="23"/>
          </w:rPr>
          <w:delText xml:space="preserve">f more than one sensor nodes have the same degree, </w:delText>
        </w:r>
        <w:r w:rsidR="005D6220" w:rsidDel="00723981">
          <w:rPr>
            <w:rFonts w:ascii="TimesNewRoman" w:hAnsi="TimesNewRoman" w:cs="TimesNewRoman" w:hint="eastAsia"/>
            <w:kern w:val="0"/>
            <w:sz w:val="23"/>
            <w:szCs w:val="23"/>
          </w:rPr>
          <w:delText>we choose the one which has the largest EFI using function</w:delText>
        </w:r>
        <w:r w:rsidR="00362DCE" w:rsidDel="00723981">
          <w:rPr>
            <w:rFonts w:ascii="TimesNewRoman" w:hAnsi="TimesNewRoman" w:cs="TimesNewRoman" w:hint="eastAsia"/>
            <w:kern w:val="0"/>
            <w:sz w:val="23"/>
            <w:szCs w:val="23"/>
          </w:rPr>
          <w:delText xml:space="preserve"> using </w:delText>
        </w:r>
        <w:r w:rsidR="00362DCE" w:rsidRPr="005823E3" w:rsidDel="00723981">
          <w:rPr>
            <w:rFonts w:ascii="TimesNewRoman" w:hAnsi="TimesNewRoman" w:cs="TimesNewRoman"/>
            <w:b/>
            <w:bCs/>
            <w:i/>
            <w:kern w:val="0"/>
            <w:sz w:val="23"/>
            <w:szCs w:val="23"/>
          </w:rPr>
          <w:delText>getMaxEFI</w:delText>
        </w:r>
        <w:r w:rsidR="005D6220" w:rsidDel="00723981">
          <w:rPr>
            <w:rFonts w:ascii="TimesNewRoman" w:hAnsi="TimesNewRoman" w:cs="TimesNewRoman" w:hint="eastAsia"/>
            <w:kern w:val="0"/>
            <w:sz w:val="23"/>
            <w:szCs w:val="23"/>
          </w:rPr>
          <w:delText xml:space="preserve">. </w:delText>
        </w:r>
      </w:del>
    </w:p>
    <w:p w:rsidR="005C6436" w:rsidDel="00723981" w:rsidRDefault="005C6436" w:rsidP="005C6436">
      <w:pPr>
        <w:autoSpaceDE w:val="0"/>
        <w:autoSpaceDN w:val="0"/>
        <w:adjustRightInd w:val="0"/>
        <w:rPr>
          <w:del w:id="1104" w:author="lxf" w:date="2010-05-14T17:02:00Z"/>
          <w:rFonts w:ascii="TimesNewRoman" w:hAnsi="TimesNewRoman" w:cs="TimesNewRoman"/>
          <w:kern w:val="0"/>
          <w:sz w:val="23"/>
          <w:szCs w:val="23"/>
        </w:rPr>
      </w:pPr>
    </w:p>
    <w:p w:rsidR="00742E27" w:rsidRDefault="001545C0" w:rsidP="00EB0B3C">
      <w:pPr>
        <w:autoSpaceDE w:val="0"/>
        <w:autoSpaceDN w:val="0"/>
        <w:adjustRightInd w:val="0"/>
        <w:rPr>
          <w:ins w:id="1105" w:author="lxf" w:date="2010-05-13T10:31:00Z"/>
          <w:rFonts w:ascii="TimesNewRoman" w:hAnsi="TimesNewRoman" w:cs="TimesNewRoman"/>
          <w:kern w:val="0"/>
          <w:sz w:val="23"/>
          <w:szCs w:val="23"/>
        </w:rPr>
      </w:pPr>
      <w:r>
        <w:rPr>
          <w:rFonts w:ascii="TimesNewRoman" w:hAnsi="TimesNewRoman" w:cs="TimesNewRoman" w:hint="eastAsia"/>
          <w:kern w:val="0"/>
          <w:sz w:val="23"/>
          <w:szCs w:val="23"/>
        </w:rPr>
        <w:t xml:space="preserve">A more formal and complete description of the designed algorithm </w:t>
      </w:r>
      <w:r w:rsidR="00EB0B3C">
        <w:rPr>
          <w:rFonts w:ascii="TimesNewRoman" w:hAnsi="TimesNewRoman" w:cs="TimesNewRoman" w:hint="eastAsia"/>
          <w:kern w:val="0"/>
          <w:sz w:val="23"/>
          <w:szCs w:val="23"/>
        </w:rPr>
        <w:t>is shown in Algorithm 1.</w:t>
      </w:r>
      <w:r w:rsidR="009139B2">
        <w:rPr>
          <w:rFonts w:ascii="TimesNewRoman" w:hAnsi="TimesNewRoman" w:cs="TimesNewRoman" w:hint="eastAsia"/>
          <w:kern w:val="0"/>
          <w:sz w:val="23"/>
          <w:szCs w:val="23"/>
        </w:rPr>
        <w:t xml:space="preserve"> </w:t>
      </w:r>
      <w:r w:rsidR="009D7988">
        <w:rPr>
          <w:rFonts w:ascii="TimesNewRoman" w:hAnsi="TimesNewRoman" w:cs="TimesNewRoman" w:hint="eastAsia"/>
          <w:bCs/>
          <w:kern w:val="0"/>
          <w:sz w:val="23"/>
          <w:szCs w:val="23"/>
        </w:rPr>
        <w:t xml:space="preserve"> </w:t>
      </w:r>
      <w:r w:rsidR="005032AC">
        <w:rPr>
          <w:rFonts w:ascii="TimesNewRoman" w:hAnsi="TimesNewRoman" w:cs="TimesNewRoman" w:hint="eastAsia"/>
          <w:bCs/>
          <w:kern w:val="0"/>
          <w:sz w:val="23"/>
          <w:szCs w:val="23"/>
        </w:rPr>
        <w:t>The first node in V</w:t>
      </w:r>
      <w:r w:rsidR="005032AC" w:rsidRPr="00747A66">
        <w:rPr>
          <w:rFonts w:ascii="TimesNewRoman" w:hAnsi="TimesNewRoman" w:cs="TimesNewRoman" w:hint="eastAsia"/>
          <w:bCs/>
          <w:kern w:val="0"/>
          <w:sz w:val="23"/>
          <w:szCs w:val="23"/>
          <w:vertAlign w:val="subscript"/>
        </w:rPr>
        <w:t>i</w:t>
      </w:r>
      <w:r w:rsidR="005032AC">
        <w:rPr>
          <w:rFonts w:ascii="TimesNewRoman" w:hAnsi="TimesNewRoman" w:cs="TimesNewRoman" w:hint="eastAsia"/>
          <w:bCs/>
          <w:kern w:val="0"/>
          <w:sz w:val="23"/>
          <w:szCs w:val="23"/>
        </w:rPr>
        <w:t xml:space="preserve"> is chosen using the </w:t>
      </w:r>
      <w:r w:rsidR="005032AC">
        <w:rPr>
          <w:rFonts w:ascii="TimesNewRoman" w:hAnsi="TimesNewRoman" w:cs="TimesNewRoman"/>
          <w:bCs/>
          <w:kern w:val="0"/>
          <w:sz w:val="23"/>
          <w:szCs w:val="23"/>
        </w:rPr>
        <w:t>previously</w:t>
      </w:r>
      <w:r w:rsidR="005032AC">
        <w:rPr>
          <w:rFonts w:ascii="TimesNewRoman" w:hAnsi="TimesNewRoman" w:cs="TimesNewRoman" w:hint="eastAsia"/>
          <w:bCs/>
          <w:kern w:val="0"/>
          <w:sz w:val="23"/>
          <w:szCs w:val="23"/>
        </w:rPr>
        <w:t xml:space="preserve"> described strategy</w:t>
      </w:r>
      <w:ins w:id="1106" w:author="lxf" w:date="2010-05-14T17:06:00Z">
        <w:r w:rsidR="00723981">
          <w:rPr>
            <w:rFonts w:ascii="TimesNewRoman" w:hAnsi="TimesNewRoman" w:cs="TimesNewRoman" w:hint="eastAsia"/>
            <w:bCs/>
            <w:kern w:val="0"/>
            <w:sz w:val="23"/>
            <w:szCs w:val="23"/>
          </w:rPr>
          <w:t xml:space="preserve"> (using </w:t>
        </w:r>
      </w:ins>
      <w:del w:id="1107" w:author="lxf" w:date="2010-05-14T17:06:00Z">
        <w:r w:rsidR="005032AC" w:rsidDel="00723981">
          <w:rPr>
            <w:rFonts w:ascii="TimesNewRoman" w:hAnsi="TimesNewRoman" w:cs="TimesNewRoman" w:hint="eastAsia"/>
            <w:bCs/>
            <w:kern w:val="0"/>
            <w:sz w:val="23"/>
            <w:szCs w:val="23"/>
          </w:rPr>
          <w:delText xml:space="preserve">. </w:delText>
        </w:r>
        <w:r w:rsidR="003703D8" w:rsidDel="00723981">
          <w:rPr>
            <w:rFonts w:ascii="TimesNewRoman" w:hAnsi="TimesNewRoman" w:cs="TimesNewRoman" w:hint="eastAsia"/>
            <w:bCs/>
            <w:kern w:val="0"/>
            <w:sz w:val="23"/>
            <w:szCs w:val="23"/>
          </w:rPr>
          <w:delText xml:space="preserve"> </w:delText>
        </w:r>
      </w:del>
      <w:proofErr w:type="spellStart"/>
      <w:ins w:id="1108" w:author="lxf" w:date="2010-05-14T17:06:00Z">
        <w:r w:rsidR="00723981" w:rsidRPr="00D229ED">
          <w:rPr>
            <w:rFonts w:ascii="TimesNewRoman" w:hAnsi="TimesNewRoman" w:cs="TimesNewRoman"/>
            <w:b/>
            <w:bCs/>
            <w:i/>
            <w:kern w:val="0"/>
            <w:sz w:val="23"/>
            <w:szCs w:val="23"/>
          </w:rPr>
          <w:t>getMinDegree</w:t>
        </w:r>
        <w:proofErr w:type="spellEnd"/>
        <w:r w:rsidR="00723981">
          <w:rPr>
            <w:rFonts w:ascii="TimesNewRoman" w:hAnsi="TimesNewRoman" w:cs="TimesNewRoman" w:hint="eastAsia"/>
            <w:bCs/>
            <w:kern w:val="0"/>
            <w:sz w:val="23"/>
            <w:szCs w:val="23"/>
          </w:rPr>
          <w:t xml:space="preserve">(S) to find out the node with minimum degree and </w:t>
        </w:r>
        <w:proofErr w:type="spellStart"/>
        <w:proofErr w:type="gramStart"/>
        <w:r w:rsidR="00723981" w:rsidRPr="00D229ED">
          <w:rPr>
            <w:rFonts w:ascii="TimesNewRoman" w:hAnsi="TimesNewRoman" w:cs="TimesNewRoman"/>
            <w:b/>
            <w:bCs/>
            <w:i/>
            <w:kern w:val="0"/>
            <w:sz w:val="23"/>
            <w:szCs w:val="23"/>
          </w:rPr>
          <w:t>getMaxEFI</w:t>
        </w:r>
        <w:proofErr w:type="spellEnd"/>
        <w:r w:rsidR="00723981" w:rsidRPr="005823E3">
          <w:rPr>
            <w:rFonts w:ascii="TimesNewRoman" w:hAnsi="TimesNewRoman" w:cs="TimesNewRoman"/>
            <w:bCs/>
            <w:kern w:val="0"/>
            <w:sz w:val="23"/>
            <w:szCs w:val="23"/>
          </w:rPr>
          <w:t>(</w:t>
        </w:r>
        <w:proofErr w:type="gramEnd"/>
        <w:r w:rsidR="00723981" w:rsidRPr="005823E3">
          <w:rPr>
            <w:rFonts w:ascii="TimesNewRoman" w:hAnsi="TimesNewRoman" w:cs="TimesNewRoman"/>
            <w:bCs/>
            <w:kern w:val="0"/>
            <w:sz w:val="23"/>
            <w:szCs w:val="23"/>
          </w:rPr>
          <w:t>m)</w:t>
        </w:r>
      </w:ins>
      <w:ins w:id="1109" w:author="lxf" w:date="2010-05-14T17:07:00Z">
        <w:r w:rsidR="00723981">
          <w:rPr>
            <w:rFonts w:ascii="TimesNewRoman" w:hAnsi="TimesNewRoman" w:cs="TimesNewRoman" w:hint="eastAsia"/>
            <w:bCs/>
            <w:kern w:val="0"/>
            <w:sz w:val="23"/>
            <w:szCs w:val="23"/>
          </w:rPr>
          <w:t xml:space="preserve"> in case of </w:t>
        </w:r>
      </w:ins>
      <w:ins w:id="1110" w:author="lxf" w:date="2010-05-14T17:09:00Z">
        <w:r w:rsidR="008B6235">
          <w:rPr>
            <w:rFonts w:ascii="TimesNewRoman" w:hAnsi="TimesNewRoman" w:cs="TimesNewRoman" w:hint="eastAsia"/>
            <w:bCs/>
            <w:kern w:val="0"/>
            <w:sz w:val="23"/>
            <w:szCs w:val="23"/>
          </w:rPr>
          <w:t xml:space="preserve">a </w:t>
        </w:r>
      </w:ins>
      <w:ins w:id="1111" w:author="lxf" w:date="2010-05-14T17:07:00Z">
        <w:r w:rsidR="008B6235">
          <w:rPr>
            <w:rFonts w:ascii="TimesNewRoman" w:hAnsi="TimesNewRoman" w:cs="TimesNewRoman" w:hint="eastAsia"/>
            <w:bCs/>
            <w:kern w:val="0"/>
            <w:sz w:val="23"/>
            <w:szCs w:val="23"/>
          </w:rPr>
          <w:t>tie</w:t>
        </w:r>
        <w:r w:rsidR="00723981">
          <w:rPr>
            <w:rFonts w:ascii="TimesNewRoman" w:hAnsi="TimesNewRoman" w:cs="TimesNewRoman" w:hint="eastAsia"/>
            <w:bCs/>
            <w:kern w:val="0"/>
            <w:sz w:val="23"/>
            <w:szCs w:val="23"/>
          </w:rPr>
          <w:t>.)</w:t>
        </w:r>
      </w:ins>
      <w:ins w:id="1112" w:author="lxf" w:date="2010-05-14T17:09:00Z">
        <w:r w:rsidR="008B6235">
          <w:rPr>
            <w:rFonts w:ascii="TimesNewRoman" w:hAnsi="TimesNewRoman" w:cs="TimesNewRoman" w:hint="eastAsia"/>
            <w:bCs/>
            <w:kern w:val="0"/>
            <w:sz w:val="23"/>
            <w:szCs w:val="23"/>
          </w:rPr>
          <w:t xml:space="preserve"> </w:t>
        </w:r>
      </w:ins>
      <w:r w:rsidR="003703D8">
        <w:rPr>
          <w:rFonts w:ascii="TimesNewRoman" w:hAnsi="TimesNewRoman" w:cs="TimesNewRoman" w:hint="eastAsia"/>
          <w:bCs/>
          <w:kern w:val="0"/>
          <w:sz w:val="23"/>
          <w:szCs w:val="23"/>
        </w:rPr>
        <w:t xml:space="preserve">The </w:t>
      </w:r>
      <w:del w:id="1113" w:author="lxf" w:date="2010-05-12T12:54:00Z">
        <w:r w:rsidR="003703D8" w:rsidDel="00522ECD">
          <w:rPr>
            <w:rFonts w:ascii="TimesNewRoman" w:hAnsi="TimesNewRoman" w:cs="TimesNewRoman" w:hint="eastAsia"/>
            <w:bCs/>
            <w:kern w:val="0"/>
            <w:sz w:val="23"/>
            <w:szCs w:val="23"/>
          </w:rPr>
          <w:delText>SVD ratio</w:delText>
        </w:r>
      </w:del>
      <w:ins w:id="1114" w:author="lxf" w:date="2010-05-12T12:54:00Z">
        <w:r w:rsidR="00522ECD">
          <w:rPr>
            <w:rFonts w:ascii="TimesNewRoman" w:hAnsi="TimesNewRoman" w:cs="TimesNewRoman" w:hint="eastAsia"/>
            <w:bCs/>
            <w:kern w:val="0"/>
            <w:sz w:val="23"/>
            <w:szCs w:val="23"/>
          </w:rPr>
          <w:t>condition number</w:t>
        </w:r>
      </w:ins>
      <w:r w:rsidR="005F3135">
        <w:rPr>
          <w:rFonts w:ascii="TimesNewRoman" w:hAnsi="TimesNewRoman" w:cs="TimesNewRoman" w:hint="eastAsia"/>
          <w:bCs/>
          <w:kern w:val="0"/>
          <w:sz w:val="23"/>
          <w:szCs w:val="23"/>
        </w:rPr>
        <w:t xml:space="preserve"> </w:t>
      </w:r>
      <w:r w:rsidR="003703D8">
        <w:rPr>
          <w:rFonts w:ascii="TimesNewRoman" w:hAnsi="TimesNewRoman" w:cs="TimesNewRoman" w:hint="eastAsia"/>
          <w:bCs/>
          <w:kern w:val="0"/>
          <w:sz w:val="23"/>
          <w:szCs w:val="23"/>
        </w:rPr>
        <w:t xml:space="preserve">of </w:t>
      </w:r>
      <w:r w:rsidR="005F3135">
        <w:rPr>
          <w:rFonts w:ascii="TimesNewRoman" w:hAnsi="TimesNewRoman" w:cs="TimesNewRoman" w:hint="eastAsia"/>
          <w:bCs/>
          <w:kern w:val="0"/>
          <w:sz w:val="23"/>
          <w:szCs w:val="23"/>
        </w:rPr>
        <w:t>the V</w:t>
      </w:r>
      <w:r w:rsidR="005F3135" w:rsidRPr="00747A66">
        <w:rPr>
          <w:rFonts w:ascii="TimesNewRoman" w:hAnsi="TimesNewRoman" w:cs="TimesNewRoman" w:hint="eastAsia"/>
          <w:bCs/>
          <w:kern w:val="0"/>
          <w:sz w:val="23"/>
          <w:szCs w:val="23"/>
          <w:vertAlign w:val="subscript"/>
        </w:rPr>
        <w:t>i</w:t>
      </w:r>
      <w:r w:rsidR="005F3135">
        <w:rPr>
          <w:rFonts w:ascii="TimesNewRoman" w:hAnsi="TimesNewRoman" w:cs="TimesNewRoman" w:hint="eastAsia"/>
          <w:bCs/>
          <w:kern w:val="0"/>
          <w:sz w:val="23"/>
          <w:szCs w:val="23"/>
        </w:rPr>
        <w:t xml:space="preserve"> is then calculated </w:t>
      </w:r>
      <w:r w:rsidR="005F3135">
        <w:rPr>
          <w:rFonts w:ascii="TimesNewRoman" w:hAnsi="TimesNewRoman" w:cs="TimesNewRoman"/>
          <w:bCs/>
          <w:kern w:val="0"/>
          <w:sz w:val="23"/>
          <w:szCs w:val="23"/>
        </w:rPr>
        <w:t>using</w:t>
      </w:r>
      <w:r w:rsidR="005F3135">
        <w:rPr>
          <w:rFonts w:ascii="TimesNewRoman" w:hAnsi="TimesNewRoman" w:cs="TimesNewRoman" w:hint="eastAsia"/>
          <w:bCs/>
          <w:kern w:val="0"/>
          <w:sz w:val="23"/>
          <w:szCs w:val="23"/>
        </w:rPr>
        <w:t xml:space="preserve"> </w:t>
      </w:r>
      <w:del w:id="1115" w:author="lxf" w:date="2010-05-12T12:53:00Z">
        <w:r w:rsidR="005F3135" w:rsidRPr="005823E3" w:rsidDel="00522ECD">
          <w:rPr>
            <w:rFonts w:ascii="TimesNewRoman" w:hAnsi="TimesNewRoman" w:cs="TimesNewRoman"/>
            <w:b/>
            <w:bCs/>
            <w:i/>
            <w:kern w:val="0"/>
            <w:sz w:val="23"/>
            <w:szCs w:val="23"/>
          </w:rPr>
          <w:delText>get</w:delText>
        </w:r>
        <w:r w:rsidR="00A31737" w:rsidDel="00522ECD">
          <w:rPr>
            <w:rFonts w:ascii="TimesNewRoman" w:hAnsi="TimesNewRoman" w:cs="TimesNewRoman" w:hint="eastAsia"/>
            <w:b/>
            <w:bCs/>
            <w:i/>
            <w:kern w:val="0"/>
            <w:sz w:val="23"/>
            <w:szCs w:val="23"/>
          </w:rPr>
          <w:delText>SVD</w:delText>
        </w:r>
      </w:del>
      <w:proofErr w:type="spellStart"/>
      <w:proofErr w:type="gramStart"/>
      <w:ins w:id="1116" w:author="lxf" w:date="2010-05-12T12:53:00Z">
        <w:r w:rsidR="00522ECD" w:rsidRPr="005823E3">
          <w:rPr>
            <w:rFonts w:ascii="TimesNewRoman" w:hAnsi="TimesNewRoman" w:cs="TimesNewRoman"/>
            <w:b/>
            <w:bCs/>
            <w:i/>
            <w:kern w:val="0"/>
            <w:sz w:val="23"/>
            <w:szCs w:val="23"/>
          </w:rPr>
          <w:t>get</w:t>
        </w:r>
        <w:r w:rsidR="00522ECD">
          <w:rPr>
            <w:rFonts w:ascii="TimesNewRoman" w:hAnsi="TimesNewRoman" w:cs="TimesNewRoman" w:hint="eastAsia"/>
            <w:b/>
            <w:bCs/>
            <w:i/>
            <w:kern w:val="0"/>
            <w:sz w:val="23"/>
            <w:szCs w:val="23"/>
          </w:rPr>
          <w:t>CN</w:t>
        </w:r>
      </w:ins>
      <w:proofErr w:type="spellEnd"/>
      <w:r w:rsidR="005F3135">
        <w:rPr>
          <w:rFonts w:ascii="TimesNewRoman" w:hAnsi="TimesNewRoman" w:cs="TimesNewRoman" w:hint="eastAsia"/>
          <w:bCs/>
          <w:kern w:val="0"/>
          <w:sz w:val="23"/>
          <w:szCs w:val="23"/>
        </w:rPr>
        <w:t>(</w:t>
      </w:r>
      <w:proofErr w:type="gramEnd"/>
      <w:r w:rsidR="005F3135">
        <w:rPr>
          <w:rFonts w:ascii="TimesNewRoman" w:hAnsi="TimesNewRoman" w:cs="TimesNewRoman" w:hint="eastAsia"/>
          <w:bCs/>
          <w:kern w:val="0"/>
          <w:sz w:val="23"/>
          <w:szCs w:val="23"/>
        </w:rPr>
        <w:t>V</w:t>
      </w:r>
      <w:r w:rsidR="005F3135" w:rsidRPr="005823E3">
        <w:rPr>
          <w:rFonts w:ascii="TimesNewRoman" w:hAnsi="TimesNewRoman" w:cs="TimesNewRoman"/>
          <w:bCs/>
          <w:kern w:val="0"/>
          <w:sz w:val="23"/>
          <w:szCs w:val="23"/>
          <w:vertAlign w:val="subscript"/>
        </w:rPr>
        <w:t>i</w:t>
      </w:r>
      <w:r w:rsidR="005F3135">
        <w:rPr>
          <w:rFonts w:ascii="TimesNewRoman" w:hAnsi="TimesNewRoman" w:cs="TimesNewRoman" w:hint="eastAsia"/>
          <w:bCs/>
          <w:kern w:val="0"/>
          <w:sz w:val="23"/>
          <w:szCs w:val="23"/>
        </w:rPr>
        <w:t xml:space="preserve">). If the </w:t>
      </w:r>
      <w:del w:id="1117" w:author="lxf" w:date="2010-05-12T12:54:00Z">
        <w:r w:rsidR="00A31737" w:rsidDel="00522ECD">
          <w:rPr>
            <w:rFonts w:ascii="TimesNewRoman" w:hAnsi="TimesNewRoman" w:cs="TimesNewRoman" w:hint="eastAsia"/>
            <w:bCs/>
            <w:kern w:val="0"/>
            <w:sz w:val="23"/>
            <w:szCs w:val="23"/>
          </w:rPr>
          <w:delText xml:space="preserve">SVD </w:delText>
        </w:r>
      </w:del>
      <w:ins w:id="1118" w:author="lxf" w:date="2010-05-12T12:54:00Z">
        <w:r w:rsidR="00522ECD">
          <w:rPr>
            <w:rFonts w:ascii="TimesNewRoman" w:hAnsi="TimesNewRoman" w:cs="TimesNewRoman" w:hint="eastAsia"/>
            <w:bCs/>
            <w:kern w:val="0"/>
            <w:sz w:val="23"/>
            <w:szCs w:val="23"/>
          </w:rPr>
          <w:t>condition number</w:t>
        </w:r>
      </w:ins>
      <w:del w:id="1119" w:author="lxf" w:date="2010-05-12T12:54:00Z">
        <w:r w:rsidR="00A31737" w:rsidDel="00522ECD">
          <w:rPr>
            <w:rFonts w:ascii="TimesNewRoman" w:hAnsi="TimesNewRoman" w:cs="TimesNewRoman" w:hint="eastAsia"/>
            <w:bCs/>
            <w:kern w:val="0"/>
            <w:sz w:val="23"/>
            <w:szCs w:val="23"/>
          </w:rPr>
          <w:delText>ratio</w:delText>
        </w:r>
      </w:del>
      <w:r w:rsidR="00A31737">
        <w:rPr>
          <w:rFonts w:ascii="TimesNewRoman" w:hAnsi="TimesNewRoman" w:cs="TimesNewRoman" w:hint="eastAsia"/>
          <w:bCs/>
          <w:kern w:val="0"/>
          <w:sz w:val="23"/>
          <w:szCs w:val="23"/>
        </w:rPr>
        <w:t xml:space="preserve"> of V</w:t>
      </w:r>
      <w:r w:rsidR="00D229ED" w:rsidRPr="00D229ED">
        <w:rPr>
          <w:rFonts w:ascii="TimesNewRoman" w:hAnsi="TimesNewRoman" w:cs="TimesNewRoman"/>
          <w:bCs/>
          <w:kern w:val="0"/>
          <w:sz w:val="23"/>
          <w:szCs w:val="23"/>
          <w:vertAlign w:val="subscript"/>
        </w:rPr>
        <w:t>i</w:t>
      </w:r>
      <w:r w:rsidR="00D27DCF">
        <w:rPr>
          <w:rFonts w:ascii="TimesNewRoman" w:hAnsi="TimesNewRoman" w:cs="TimesNewRoman" w:hint="eastAsia"/>
          <w:bCs/>
          <w:kern w:val="0"/>
          <w:sz w:val="23"/>
          <w:szCs w:val="23"/>
        </w:rPr>
        <w:t xml:space="preserve"> </w:t>
      </w:r>
      <w:r w:rsidR="005F3135">
        <w:rPr>
          <w:rFonts w:ascii="TimesNewRoman" w:hAnsi="TimesNewRoman" w:cs="TimesNewRoman" w:hint="eastAsia"/>
          <w:bCs/>
          <w:kern w:val="0"/>
          <w:sz w:val="23"/>
          <w:szCs w:val="23"/>
        </w:rPr>
        <w:t xml:space="preserve">is </w:t>
      </w:r>
      <w:r w:rsidR="00A31737">
        <w:rPr>
          <w:rFonts w:ascii="TimesNewRoman" w:hAnsi="TimesNewRoman" w:cs="TimesNewRoman" w:hint="eastAsia"/>
          <w:bCs/>
          <w:kern w:val="0"/>
          <w:sz w:val="23"/>
          <w:szCs w:val="23"/>
        </w:rPr>
        <w:t>larger</w:t>
      </w:r>
      <w:r w:rsidR="005F3135">
        <w:rPr>
          <w:rFonts w:ascii="TimesNewRoman" w:hAnsi="TimesNewRoman" w:cs="TimesNewRoman" w:hint="eastAsia"/>
          <w:bCs/>
          <w:kern w:val="0"/>
          <w:sz w:val="23"/>
          <w:szCs w:val="23"/>
        </w:rPr>
        <w:t xml:space="preserve"> than the pre-define </w:t>
      </w:r>
      <w:r w:rsidR="00A31737">
        <w:rPr>
          <w:rFonts w:ascii="TimesNewRoman" w:hAnsi="TimesNewRoman" w:cs="TimesNewRoman" w:hint="eastAsia"/>
          <w:bCs/>
          <w:kern w:val="0"/>
          <w:sz w:val="23"/>
          <w:szCs w:val="23"/>
        </w:rPr>
        <w:t>upper</w:t>
      </w:r>
      <w:r w:rsidR="005F3135">
        <w:rPr>
          <w:rFonts w:ascii="TimesNewRoman" w:hAnsi="TimesNewRoman" w:cs="TimesNewRoman" w:hint="eastAsia"/>
          <w:bCs/>
          <w:kern w:val="0"/>
          <w:sz w:val="23"/>
          <w:szCs w:val="23"/>
        </w:rPr>
        <w:t xml:space="preserve"> bound </w:t>
      </w:r>
      <w:del w:id="1120" w:author="lxf" w:date="2010-05-12T12:54:00Z">
        <w:r w:rsidR="00A31737" w:rsidDel="00522ECD">
          <w:rPr>
            <w:rFonts w:ascii="TimesNewRoman" w:hAnsi="TimesNewRoman" w:cs="TimesNewRoman" w:hint="eastAsia"/>
            <w:bCs/>
            <w:kern w:val="0"/>
            <w:sz w:val="23"/>
            <w:szCs w:val="23"/>
          </w:rPr>
          <w:delText>SVD</w:delText>
        </w:r>
      </w:del>
      <w:ins w:id="1121" w:author="lxf" w:date="2010-05-14T17:02:00Z">
        <w:r w:rsidR="00723981">
          <w:rPr>
            <w:rFonts w:ascii="SimSun" w:eastAsia="SimSun" w:hAnsi="SimSun" w:cs="TimesNewRoman" w:hint="eastAsia"/>
            <w:bCs/>
            <w:kern w:val="0"/>
            <w:sz w:val="23"/>
            <w:szCs w:val="23"/>
          </w:rPr>
          <w:t>α</w:t>
        </w:r>
      </w:ins>
      <w:del w:id="1122" w:author="lxf" w:date="2010-05-14T17:02:00Z">
        <w:r w:rsidR="00A31737" w:rsidDel="00723981">
          <w:rPr>
            <w:rFonts w:ascii="TimesNewRoman" w:hAnsi="TimesNewRoman" w:cs="TimesNewRoman" w:hint="eastAsia"/>
            <w:bCs/>
            <w:kern w:val="0"/>
            <w:sz w:val="23"/>
            <w:szCs w:val="23"/>
          </w:rPr>
          <w:delText>_U</w:delText>
        </w:r>
      </w:del>
      <w:r w:rsidR="005F3135">
        <w:rPr>
          <w:rFonts w:ascii="TimesNewRoman" w:hAnsi="TimesNewRoman" w:cs="TimesNewRoman" w:hint="eastAsia"/>
          <w:bCs/>
          <w:kern w:val="0"/>
          <w:sz w:val="23"/>
          <w:szCs w:val="23"/>
        </w:rPr>
        <w:t>, more sensors need</w:t>
      </w:r>
      <w:del w:id="1123" w:author="lxf" w:date="2010-05-14T17:02:00Z">
        <w:r w:rsidR="005F3135" w:rsidDel="00723981">
          <w:rPr>
            <w:rFonts w:ascii="TimesNewRoman" w:hAnsi="TimesNewRoman" w:cs="TimesNewRoman" w:hint="eastAsia"/>
            <w:bCs/>
            <w:kern w:val="0"/>
            <w:sz w:val="23"/>
            <w:szCs w:val="23"/>
          </w:rPr>
          <w:delText>s</w:delText>
        </w:r>
      </w:del>
      <w:r w:rsidR="005F3135">
        <w:rPr>
          <w:rFonts w:ascii="TimesNewRoman" w:hAnsi="TimesNewRoman" w:cs="TimesNewRoman" w:hint="eastAsia"/>
          <w:bCs/>
          <w:kern w:val="0"/>
          <w:sz w:val="23"/>
          <w:szCs w:val="23"/>
        </w:rPr>
        <w:t xml:space="preserve"> to be added into V</w:t>
      </w:r>
      <w:r w:rsidR="00D229ED" w:rsidRPr="00D229ED">
        <w:rPr>
          <w:rFonts w:ascii="TimesNewRoman" w:hAnsi="TimesNewRoman" w:cs="TimesNewRoman"/>
          <w:bCs/>
          <w:kern w:val="0"/>
          <w:sz w:val="23"/>
          <w:szCs w:val="23"/>
          <w:vertAlign w:val="subscript"/>
        </w:rPr>
        <w:t>i</w:t>
      </w:r>
      <w:r w:rsidR="005F3135">
        <w:rPr>
          <w:rFonts w:ascii="TimesNewRoman" w:hAnsi="TimesNewRoman" w:cs="TimesNewRoman" w:hint="eastAsia"/>
          <w:bCs/>
          <w:kern w:val="0"/>
          <w:sz w:val="23"/>
          <w:szCs w:val="23"/>
        </w:rPr>
        <w:t xml:space="preserve">. </w:t>
      </w:r>
      <w:r w:rsidR="009D7988">
        <w:rPr>
          <w:rFonts w:ascii="TimesNewRoman" w:hAnsi="TimesNewRoman" w:cs="TimesNewRoman" w:hint="eastAsia"/>
          <w:bCs/>
          <w:kern w:val="0"/>
          <w:sz w:val="23"/>
          <w:szCs w:val="23"/>
        </w:rPr>
        <w:t>Any sensor</w:t>
      </w:r>
      <w:r w:rsidR="005F3135">
        <w:rPr>
          <w:rFonts w:ascii="TimesNewRoman" w:hAnsi="TimesNewRoman" w:cs="TimesNewRoman" w:hint="eastAsia"/>
          <w:bCs/>
          <w:kern w:val="0"/>
          <w:sz w:val="23"/>
          <w:szCs w:val="23"/>
        </w:rPr>
        <w:t>s which are directly connected with V</w:t>
      </w:r>
      <w:r w:rsidR="00D229ED" w:rsidRPr="00D229ED">
        <w:rPr>
          <w:rFonts w:ascii="TimesNewRoman" w:hAnsi="TimesNewRoman" w:cs="TimesNewRoman"/>
          <w:bCs/>
          <w:kern w:val="0"/>
          <w:sz w:val="23"/>
          <w:szCs w:val="23"/>
          <w:vertAlign w:val="subscript"/>
        </w:rPr>
        <w:t>i</w:t>
      </w:r>
      <w:r w:rsidR="005F3135">
        <w:rPr>
          <w:rFonts w:ascii="TimesNewRoman" w:hAnsi="TimesNewRoman" w:cs="TimesNewRoman" w:hint="eastAsia"/>
          <w:bCs/>
          <w:kern w:val="0"/>
          <w:sz w:val="23"/>
          <w:szCs w:val="23"/>
        </w:rPr>
        <w:t xml:space="preserve"> are selected as candidate sensors using </w:t>
      </w:r>
      <w:proofErr w:type="spellStart"/>
      <w:proofErr w:type="gramStart"/>
      <w:r w:rsidR="005F3135" w:rsidRPr="005823E3">
        <w:rPr>
          <w:rFonts w:ascii="TimesNewRoman" w:hAnsi="TimesNewRoman" w:cs="TimesNewRoman"/>
          <w:b/>
          <w:bCs/>
          <w:i/>
          <w:kern w:val="0"/>
          <w:sz w:val="23"/>
          <w:szCs w:val="23"/>
        </w:rPr>
        <w:t>getNeighors</w:t>
      </w:r>
      <w:proofErr w:type="spellEnd"/>
      <w:r w:rsidR="005F3135" w:rsidRPr="005823E3">
        <w:rPr>
          <w:rFonts w:ascii="TimesNewRoman" w:hAnsi="TimesNewRoman" w:cs="TimesNewRoman"/>
          <w:bCs/>
          <w:kern w:val="0"/>
          <w:sz w:val="23"/>
          <w:szCs w:val="23"/>
        </w:rPr>
        <w:t>(</w:t>
      </w:r>
      <w:proofErr w:type="gramEnd"/>
      <w:r w:rsidR="005F3135" w:rsidRPr="005823E3">
        <w:rPr>
          <w:rFonts w:ascii="TimesNewRoman" w:hAnsi="TimesNewRoman" w:cs="TimesNewRoman"/>
          <w:bCs/>
          <w:kern w:val="0"/>
          <w:sz w:val="23"/>
          <w:szCs w:val="23"/>
        </w:rPr>
        <w:t>V</w:t>
      </w:r>
      <w:r w:rsidR="005F3135" w:rsidRPr="005823E3">
        <w:rPr>
          <w:rFonts w:ascii="TimesNewRoman" w:hAnsi="TimesNewRoman" w:cs="TimesNewRoman"/>
          <w:bCs/>
          <w:kern w:val="0"/>
          <w:sz w:val="23"/>
          <w:szCs w:val="23"/>
          <w:vertAlign w:val="subscript"/>
        </w:rPr>
        <w:t>i</w:t>
      </w:r>
      <w:r w:rsidR="005F3135" w:rsidRPr="005823E3">
        <w:rPr>
          <w:rFonts w:ascii="TimesNewRoman" w:hAnsi="TimesNewRoman" w:cs="TimesNewRoman"/>
          <w:bCs/>
          <w:kern w:val="0"/>
          <w:sz w:val="23"/>
          <w:szCs w:val="23"/>
        </w:rPr>
        <w:t>)</w:t>
      </w:r>
      <w:r w:rsidR="005F3135">
        <w:rPr>
          <w:rFonts w:ascii="TimesNewRoman" w:hAnsi="TimesNewRoman" w:cs="TimesNewRoman" w:hint="eastAsia"/>
          <w:bCs/>
          <w:kern w:val="0"/>
          <w:sz w:val="23"/>
          <w:szCs w:val="23"/>
        </w:rPr>
        <w:t>. From the candidate sensors, one whose</w:t>
      </w:r>
      <w:r w:rsidR="00742E27">
        <w:rPr>
          <w:rFonts w:ascii="TimesNewRoman" w:hAnsi="TimesNewRoman" w:cs="TimesNewRoman" w:hint="eastAsia"/>
          <w:bCs/>
          <w:kern w:val="0"/>
          <w:sz w:val="23"/>
          <w:szCs w:val="23"/>
        </w:rPr>
        <w:t xml:space="preserve"> </w:t>
      </w:r>
      <w:r w:rsidR="00255C55">
        <w:rPr>
          <w:rFonts w:ascii="TimesNewRoman" w:hAnsi="TimesNewRoman" w:cs="TimesNewRoman"/>
          <w:kern w:val="0"/>
          <w:sz w:val="23"/>
          <w:szCs w:val="23"/>
        </w:rPr>
        <w:t xml:space="preserve">participation can </w:t>
      </w:r>
      <w:del w:id="1124" w:author="lxf" w:date="2010-05-14T11:33:00Z">
        <w:r w:rsidR="00A31737" w:rsidDel="00064B03">
          <w:rPr>
            <w:rFonts w:ascii="TimesNewRoman" w:hAnsi="TimesNewRoman" w:cs="TimesNewRoman" w:hint="eastAsia"/>
            <w:kern w:val="0"/>
            <w:sz w:val="23"/>
            <w:szCs w:val="23"/>
          </w:rPr>
          <w:delText xml:space="preserve">minimize </w:delText>
        </w:r>
      </w:del>
      <w:ins w:id="1125" w:author="lxf" w:date="2010-05-14T11:33:00Z">
        <w:r w:rsidR="00064B03">
          <w:rPr>
            <w:rFonts w:ascii="TimesNewRoman" w:hAnsi="TimesNewRoman" w:cs="TimesNewRoman" w:hint="eastAsia"/>
            <w:kern w:val="0"/>
            <w:sz w:val="23"/>
            <w:szCs w:val="23"/>
          </w:rPr>
          <w:t>m</w:t>
        </w:r>
      </w:ins>
      <w:del w:id="1126" w:author="lxf" w:date="2010-05-14T11:33:00Z">
        <w:r w:rsidR="00A759A3" w:rsidDel="00064B03">
          <w:rPr>
            <w:rFonts w:ascii="TimesNewRoman" w:hAnsi="TimesNewRoman" w:cs="TimesNewRoman" w:hint="eastAsia"/>
            <w:kern w:val="0"/>
            <w:sz w:val="23"/>
            <w:szCs w:val="23"/>
          </w:rPr>
          <w:delText>the</w:delText>
        </w:r>
        <w:r w:rsidR="00A759A3" w:rsidDel="00064B03">
          <w:rPr>
            <w:rFonts w:ascii="TimesNewRoman" w:hAnsi="TimesNewRoman" w:cs="TimesNewRoman"/>
            <w:kern w:val="0"/>
            <w:sz w:val="23"/>
            <w:szCs w:val="23"/>
          </w:rPr>
          <w:delText xml:space="preserve"> </w:delText>
        </w:r>
        <w:r w:rsidR="00A31737" w:rsidDel="00064B03">
          <w:rPr>
            <w:rFonts w:ascii="TimesNewRoman" w:hAnsi="TimesNewRoman" w:cs="TimesNewRoman" w:hint="eastAsia"/>
            <w:kern w:val="0"/>
            <w:sz w:val="23"/>
            <w:szCs w:val="23"/>
          </w:rPr>
          <w:delText>decrease</w:delText>
        </w:r>
      </w:del>
      <w:ins w:id="1127" w:author="lxf" w:date="2010-05-14T11:33:00Z">
        <w:r w:rsidR="00064B03">
          <w:rPr>
            <w:rFonts w:ascii="TimesNewRoman" w:hAnsi="TimesNewRoman" w:cs="TimesNewRoman" w:hint="eastAsia"/>
            <w:kern w:val="0"/>
            <w:sz w:val="23"/>
            <w:szCs w:val="23"/>
          </w:rPr>
          <w:t>inimize</w:t>
        </w:r>
      </w:ins>
      <w:r>
        <w:rPr>
          <w:rFonts w:ascii="TimesNewRoman" w:hAnsi="TimesNewRoman" w:cs="TimesNewRoman" w:hint="eastAsia"/>
          <w:kern w:val="0"/>
          <w:sz w:val="23"/>
          <w:szCs w:val="23"/>
        </w:rPr>
        <w:t xml:space="preserve"> </w:t>
      </w:r>
      <w:del w:id="1128" w:author="lxf" w:date="2010-05-14T11:33:00Z">
        <w:r w:rsidR="00A759A3" w:rsidDel="00064B03">
          <w:rPr>
            <w:rFonts w:ascii="TimesNewRoman" w:hAnsi="TimesNewRoman" w:cs="TimesNewRoman" w:hint="eastAsia"/>
            <w:kern w:val="0"/>
            <w:sz w:val="23"/>
            <w:szCs w:val="23"/>
          </w:rPr>
          <w:delText xml:space="preserve">of </w:delText>
        </w:r>
      </w:del>
      <w:r w:rsidR="00255C55">
        <w:rPr>
          <w:rFonts w:ascii="TimesNewRoman" w:hAnsi="TimesNewRoman" w:cs="TimesNewRoman" w:hint="eastAsia"/>
          <w:kern w:val="0"/>
          <w:sz w:val="23"/>
          <w:szCs w:val="23"/>
        </w:rPr>
        <w:t>the</w:t>
      </w:r>
      <w:r w:rsidR="00255C55" w:rsidRPr="00EB0B3C">
        <w:rPr>
          <w:rFonts w:ascii="TimesNewRoman" w:hAnsi="TimesNewRoman" w:cs="TimesNewRoman"/>
          <w:kern w:val="0"/>
          <w:sz w:val="23"/>
          <w:szCs w:val="23"/>
        </w:rPr>
        <w:t xml:space="preserve"> </w:t>
      </w:r>
      <w:del w:id="1129" w:author="lxf" w:date="2010-05-12T12:54:00Z">
        <w:r w:rsidR="00A31737" w:rsidDel="00522ECD">
          <w:rPr>
            <w:rFonts w:ascii="TimesNewRoman" w:hAnsi="TimesNewRoman" w:cs="TimesNewRoman" w:hint="eastAsia"/>
            <w:kern w:val="0"/>
            <w:sz w:val="23"/>
            <w:szCs w:val="23"/>
          </w:rPr>
          <w:delText>SVD ratio</w:delText>
        </w:r>
      </w:del>
      <w:ins w:id="1130" w:author="lxf" w:date="2010-05-12T12:54:00Z">
        <w:r w:rsidR="00522ECD">
          <w:rPr>
            <w:rFonts w:ascii="TimesNewRoman" w:hAnsi="TimesNewRoman" w:cs="TimesNewRoman" w:hint="eastAsia"/>
            <w:kern w:val="0"/>
            <w:sz w:val="23"/>
            <w:szCs w:val="23"/>
          </w:rPr>
          <w:t>condition number</w:t>
        </w:r>
      </w:ins>
      <w:r w:rsidR="00255C55">
        <w:rPr>
          <w:rFonts w:ascii="TimesNewRoman" w:hAnsi="TimesNewRoman" w:cs="TimesNewRoman"/>
          <w:kern w:val="0"/>
          <w:sz w:val="23"/>
          <w:szCs w:val="23"/>
        </w:rPr>
        <w:t xml:space="preserve"> of </w:t>
      </w:r>
      <w:proofErr w:type="gramStart"/>
      <w:r w:rsidR="00742E27">
        <w:rPr>
          <w:rFonts w:ascii="TimesNewRoman" w:hAnsi="TimesNewRoman" w:cs="TimesNewRoman" w:hint="eastAsia"/>
          <w:bCs/>
          <w:kern w:val="0"/>
          <w:sz w:val="23"/>
          <w:szCs w:val="23"/>
        </w:rPr>
        <w:t>V</w:t>
      </w:r>
      <w:r w:rsidR="00D229ED" w:rsidRPr="00D229ED">
        <w:rPr>
          <w:rFonts w:ascii="TimesNewRoman" w:hAnsi="TimesNewRoman" w:cs="TimesNewRoman"/>
          <w:bCs/>
          <w:kern w:val="0"/>
          <w:sz w:val="23"/>
          <w:szCs w:val="23"/>
          <w:vertAlign w:val="subscript"/>
        </w:rPr>
        <w:t>i</w:t>
      </w:r>
      <w:proofErr w:type="gramEnd"/>
      <w:r w:rsidR="005F3135">
        <w:rPr>
          <w:rFonts w:ascii="TimesNewRoman" w:hAnsi="TimesNewRoman" w:cs="TimesNewRoman" w:hint="eastAsia"/>
          <w:bCs/>
          <w:kern w:val="0"/>
          <w:sz w:val="23"/>
          <w:szCs w:val="23"/>
        </w:rPr>
        <w:t xml:space="preserve"> is chosen and added into V</w:t>
      </w:r>
      <w:r w:rsidR="00D229ED" w:rsidRPr="00D229ED">
        <w:rPr>
          <w:rFonts w:ascii="TimesNewRoman" w:hAnsi="TimesNewRoman" w:cs="TimesNewRoman"/>
          <w:bCs/>
          <w:kern w:val="0"/>
          <w:sz w:val="23"/>
          <w:szCs w:val="23"/>
          <w:vertAlign w:val="subscript"/>
        </w:rPr>
        <w:t>i</w:t>
      </w:r>
      <w:ins w:id="1131" w:author="lxf" w:date="2010-05-14T11:34:00Z">
        <w:r w:rsidR="00064B03">
          <w:rPr>
            <w:rFonts w:ascii="TimesNewRoman" w:hAnsi="TimesNewRoman" w:cs="TimesNewRoman" w:hint="eastAsia"/>
            <w:kern w:val="0"/>
            <w:sz w:val="23"/>
            <w:szCs w:val="23"/>
          </w:rPr>
          <w:t xml:space="preserve"> </w:t>
        </w:r>
      </w:ins>
      <w:del w:id="1132" w:author="lxf" w:date="2010-05-14T11:34:00Z">
        <w:r w:rsidR="00255C55" w:rsidDel="00064B03">
          <w:rPr>
            <w:rFonts w:ascii="TimesNewRoman" w:hAnsi="TimesNewRoman" w:cs="TimesNewRoman" w:hint="eastAsia"/>
            <w:kern w:val="0"/>
            <w:sz w:val="23"/>
            <w:szCs w:val="23"/>
          </w:rPr>
          <w:delText>.</w:delText>
        </w:r>
      </w:del>
      <w:ins w:id="1133" w:author="lxf" w:date="2010-05-14T11:34:00Z">
        <w:r w:rsidR="00064B03">
          <w:rPr>
            <w:rFonts w:ascii="TimesNewRoman" w:hAnsi="TimesNewRoman" w:cs="TimesNewRoman" w:hint="eastAsia"/>
            <w:kern w:val="0"/>
            <w:sz w:val="23"/>
            <w:szCs w:val="23"/>
          </w:rPr>
          <w:t>using</w:t>
        </w:r>
      </w:ins>
      <w:r w:rsidR="00255C55">
        <w:rPr>
          <w:rFonts w:ascii="TimesNewRoman" w:hAnsi="TimesNewRoman" w:cs="TimesNewRoman" w:hint="eastAsia"/>
          <w:kern w:val="0"/>
          <w:sz w:val="23"/>
          <w:szCs w:val="23"/>
        </w:rPr>
        <w:t xml:space="preserve"> </w:t>
      </w:r>
      <w:ins w:id="1134" w:author="lxf" w:date="2010-05-14T11:34:00Z">
        <w:r w:rsidR="00064B03">
          <w:rPr>
            <w:rFonts w:ascii="TimesNewRoman" w:hAnsi="TimesNewRoman" w:cs="TimesNewRoman" w:hint="eastAsia"/>
            <w:kern w:val="0"/>
            <w:sz w:val="23"/>
            <w:szCs w:val="23"/>
          </w:rPr>
          <w:t xml:space="preserve">function </w:t>
        </w:r>
      </w:ins>
      <w:proofErr w:type="spellStart"/>
      <w:ins w:id="1135" w:author="lxf" w:date="2010-05-14T11:35:00Z">
        <w:r w:rsidR="00064B03">
          <w:rPr>
            <w:rFonts w:ascii="TimesNewRoman" w:hAnsi="TimesNewRoman" w:cs="TimesNewRoman"/>
            <w:b/>
            <w:bCs/>
            <w:i/>
            <w:kern w:val="0"/>
            <w:sz w:val="23"/>
            <w:szCs w:val="23"/>
          </w:rPr>
          <w:t>getM</w:t>
        </w:r>
        <w:r w:rsidR="00064B03">
          <w:rPr>
            <w:rFonts w:ascii="TimesNewRoman" w:hAnsi="TimesNewRoman" w:cs="TimesNewRoman" w:hint="eastAsia"/>
            <w:b/>
            <w:bCs/>
            <w:i/>
            <w:kern w:val="0"/>
            <w:sz w:val="23"/>
            <w:szCs w:val="23"/>
          </w:rPr>
          <w:t>inCN</w:t>
        </w:r>
      </w:ins>
      <w:proofErr w:type="spellEnd"/>
      <w:ins w:id="1136" w:author="lxf" w:date="2010-05-14T11:34:00Z">
        <w:r w:rsidR="00064B03">
          <w:rPr>
            <w:rFonts w:ascii="TimesNewRoman" w:hAnsi="TimesNewRoman" w:cs="TimesNewRoman" w:hint="eastAsia"/>
            <w:kern w:val="0"/>
            <w:sz w:val="23"/>
            <w:szCs w:val="23"/>
          </w:rPr>
          <w:t xml:space="preserve">. </w:t>
        </w:r>
      </w:ins>
      <w:r w:rsidR="00A759A3">
        <w:rPr>
          <w:rFonts w:ascii="TimesNewRoman" w:hAnsi="TimesNewRoman" w:cs="TimesNewRoman" w:hint="eastAsia"/>
          <w:kern w:val="0"/>
          <w:sz w:val="23"/>
          <w:szCs w:val="23"/>
        </w:rPr>
        <w:t xml:space="preserve">In a greedy manner, </w:t>
      </w:r>
      <w:r w:rsidR="00255C55">
        <w:rPr>
          <w:rFonts w:ascii="TimesNewRoman" w:hAnsi="TimesNewRoman" w:cs="TimesNewRoman"/>
          <w:kern w:val="0"/>
          <w:sz w:val="23"/>
          <w:szCs w:val="23"/>
        </w:rPr>
        <w:t>sensors</w:t>
      </w:r>
      <w:r w:rsidR="00255C55">
        <w:rPr>
          <w:rFonts w:ascii="TimesNewRoman" w:hAnsi="TimesNewRoman" w:cs="TimesNewRoman" w:hint="eastAsia"/>
          <w:kern w:val="0"/>
          <w:sz w:val="23"/>
          <w:szCs w:val="23"/>
        </w:rPr>
        <w:t xml:space="preserve"> are added to a subset.  </w:t>
      </w:r>
      <w:r w:rsidR="00FE5CA0">
        <w:rPr>
          <w:rFonts w:ascii="TimesNewRoman" w:hAnsi="TimesNewRoman" w:cs="TimesNewRoman"/>
          <w:kern w:val="0"/>
          <w:sz w:val="23"/>
          <w:szCs w:val="23"/>
        </w:rPr>
        <w:t>When</w:t>
      </w:r>
      <w:r w:rsidR="00FE5CA0">
        <w:rPr>
          <w:rFonts w:ascii="TimesNewRoman" w:hAnsi="TimesNewRoman" w:cs="TimesNewRoman" w:hint="eastAsia"/>
          <w:kern w:val="0"/>
          <w:sz w:val="23"/>
          <w:szCs w:val="23"/>
        </w:rPr>
        <w:t xml:space="preserve"> constructing </w:t>
      </w:r>
      <w:proofErr w:type="gramStart"/>
      <w:r w:rsidR="00FE5CA0">
        <w:rPr>
          <w:rFonts w:ascii="TimesNewRoman" w:hAnsi="TimesNewRoman" w:cs="TimesNewRoman" w:hint="eastAsia"/>
          <w:kern w:val="0"/>
          <w:sz w:val="23"/>
          <w:szCs w:val="23"/>
        </w:rPr>
        <w:t>V</w:t>
      </w:r>
      <w:r w:rsidR="00D229ED" w:rsidRPr="00D229ED">
        <w:rPr>
          <w:rFonts w:ascii="TimesNewRoman" w:hAnsi="TimesNewRoman" w:cs="TimesNewRoman"/>
          <w:kern w:val="0"/>
          <w:sz w:val="23"/>
          <w:szCs w:val="23"/>
          <w:vertAlign w:val="subscript"/>
        </w:rPr>
        <w:t>i</w:t>
      </w:r>
      <w:proofErr w:type="gramEnd"/>
      <w:r w:rsidR="00FE5CA0">
        <w:rPr>
          <w:rFonts w:ascii="TimesNewRoman" w:hAnsi="TimesNewRoman" w:cs="TimesNewRoman" w:hint="eastAsia"/>
          <w:kern w:val="0"/>
          <w:sz w:val="23"/>
          <w:szCs w:val="23"/>
        </w:rPr>
        <w:t xml:space="preserve">, </w:t>
      </w:r>
      <w:del w:id="1137" w:author="lxf" w:date="2010-05-14T17:04:00Z">
        <w:r w:rsidR="00FE5CA0" w:rsidDel="00723981">
          <w:rPr>
            <w:rFonts w:ascii="TimesNewRoman" w:hAnsi="TimesNewRoman" w:cs="TimesNewRoman" w:hint="eastAsia"/>
            <w:kern w:val="0"/>
            <w:sz w:val="23"/>
            <w:szCs w:val="23"/>
          </w:rPr>
          <w:delText xml:space="preserve">if the </w:delText>
        </w:r>
        <w:r w:rsidR="00FE5CA0" w:rsidDel="00723981">
          <w:rPr>
            <w:rFonts w:ascii="TimesNewRoman" w:hAnsi="TimesNewRoman" w:cs="TimesNewRoman"/>
            <w:kern w:val="0"/>
            <w:sz w:val="23"/>
            <w:szCs w:val="23"/>
          </w:rPr>
          <w:delText>candidate</w:delText>
        </w:r>
        <w:r w:rsidR="00FE5CA0" w:rsidDel="00723981">
          <w:rPr>
            <w:rFonts w:ascii="TimesNewRoman" w:hAnsi="TimesNewRoman" w:cs="TimesNewRoman" w:hint="eastAsia"/>
            <w:kern w:val="0"/>
            <w:sz w:val="23"/>
            <w:szCs w:val="23"/>
          </w:rPr>
          <w:delText xml:space="preserve"> sensors for V</w:delText>
        </w:r>
        <w:r w:rsidR="00D229ED" w:rsidRPr="00D229ED" w:rsidDel="00723981">
          <w:rPr>
            <w:rFonts w:ascii="TimesNewRoman" w:hAnsi="TimesNewRoman" w:cs="TimesNewRoman"/>
            <w:kern w:val="0"/>
            <w:sz w:val="23"/>
            <w:szCs w:val="23"/>
            <w:vertAlign w:val="subscript"/>
          </w:rPr>
          <w:delText>i</w:delText>
        </w:r>
        <w:r w:rsidR="00FE5CA0" w:rsidDel="00723981">
          <w:rPr>
            <w:rFonts w:ascii="TimesNewRoman" w:hAnsi="TimesNewRoman" w:cs="TimesNewRoman" w:hint="eastAsia"/>
            <w:kern w:val="0"/>
            <w:sz w:val="23"/>
            <w:szCs w:val="23"/>
          </w:rPr>
          <w:delText xml:space="preserve"> is empty, which means that the current sensors nodes in </w:delText>
        </w:r>
      </w:del>
      <w:ins w:id="1138" w:author="lxf" w:date="2010-05-14T17:04:00Z">
        <w:r w:rsidR="00723981">
          <w:rPr>
            <w:rFonts w:ascii="TimesNewRoman" w:hAnsi="TimesNewRoman" w:cs="TimesNewRoman" w:hint="eastAsia"/>
            <w:kern w:val="0"/>
            <w:sz w:val="23"/>
            <w:szCs w:val="23"/>
          </w:rPr>
          <w:t xml:space="preserve">if </w:t>
        </w:r>
      </w:ins>
      <w:r w:rsidR="00FE5CA0">
        <w:rPr>
          <w:rFonts w:ascii="TimesNewRoman" w:hAnsi="TimesNewRoman" w:cs="TimesNewRoman" w:hint="eastAsia"/>
          <w:kern w:val="0"/>
          <w:sz w:val="23"/>
          <w:szCs w:val="23"/>
        </w:rPr>
        <w:t>V</w:t>
      </w:r>
      <w:r w:rsidR="00D229ED" w:rsidRPr="00D229ED">
        <w:rPr>
          <w:rFonts w:ascii="TimesNewRoman" w:hAnsi="TimesNewRoman" w:cs="TimesNewRoman"/>
          <w:kern w:val="0"/>
          <w:sz w:val="23"/>
          <w:szCs w:val="23"/>
          <w:vertAlign w:val="subscript"/>
        </w:rPr>
        <w:t>i</w:t>
      </w:r>
      <w:r w:rsidR="00FE5CA0">
        <w:rPr>
          <w:rFonts w:ascii="TimesNewRoman" w:hAnsi="TimesNewRoman" w:cs="TimesNewRoman" w:hint="eastAsia"/>
          <w:kern w:val="0"/>
          <w:sz w:val="23"/>
          <w:szCs w:val="23"/>
        </w:rPr>
        <w:t xml:space="preserve"> </w:t>
      </w:r>
      <w:ins w:id="1139" w:author="lxf" w:date="2010-05-14T17:04:00Z">
        <w:r w:rsidR="00723981">
          <w:rPr>
            <w:rFonts w:ascii="TimesNewRoman" w:hAnsi="TimesNewRoman" w:cs="TimesNewRoman" w:hint="eastAsia"/>
            <w:kern w:val="0"/>
            <w:sz w:val="23"/>
            <w:szCs w:val="23"/>
          </w:rPr>
          <w:t xml:space="preserve">has not neighbors, </w:t>
        </w:r>
      </w:ins>
      <w:del w:id="1140" w:author="lxf" w:date="2010-05-14T17:04:00Z">
        <w:r w:rsidR="00FE5CA0" w:rsidDel="00723981">
          <w:rPr>
            <w:rFonts w:ascii="TimesNewRoman" w:hAnsi="TimesNewRoman" w:cs="TimesNewRoman" w:hint="eastAsia"/>
            <w:kern w:val="0"/>
            <w:sz w:val="23"/>
            <w:szCs w:val="23"/>
          </w:rPr>
          <w:delText xml:space="preserve">are isolated from other sensor nodes, </w:delText>
        </w:r>
      </w:del>
      <w:r w:rsidR="00FE5CA0">
        <w:rPr>
          <w:rFonts w:ascii="TimesNewRoman" w:hAnsi="TimesNewRoman" w:cs="TimesNewRoman" w:hint="eastAsia"/>
          <w:kern w:val="0"/>
          <w:sz w:val="23"/>
          <w:szCs w:val="23"/>
        </w:rPr>
        <w:t>sensor nodes in V</w:t>
      </w:r>
      <w:r w:rsidR="00D229ED" w:rsidRPr="00D229ED">
        <w:rPr>
          <w:rFonts w:ascii="TimesNewRoman" w:hAnsi="TimesNewRoman" w:cs="TimesNewRoman"/>
          <w:kern w:val="0"/>
          <w:sz w:val="23"/>
          <w:szCs w:val="23"/>
          <w:vertAlign w:val="subscript"/>
        </w:rPr>
        <w:t>i</w:t>
      </w:r>
      <w:r w:rsidR="00FE5CA0">
        <w:rPr>
          <w:rFonts w:ascii="TimesNewRoman" w:hAnsi="TimesNewRoman" w:cs="TimesNewRoman" w:hint="eastAsia"/>
          <w:kern w:val="0"/>
          <w:sz w:val="23"/>
          <w:szCs w:val="23"/>
        </w:rPr>
        <w:t xml:space="preserve"> are removed from S</w:t>
      </w:r>
      <w:del w:id="1141" w:author="lxf" w:date="2010-05-14T17:05:00Z">
        <w:r w:rsidR="00FE5CA0" w:rsidDel="00723981">
          <w:rPr>
            <w:rFonts w:ascii="TimesNewRoman" w:hAnsi="TimesNewRoman" w:cs="TimesNewRoman" w:hint="eastAsia"/>
            <w:kern w:val="0"/>
            <w:sz w:val="23"/>
            <w:szCs w:val="23"/>
          </w:rPr>
          <w:delText xml:space="preserve"> and V</w:delText>
        </w:r>
        <w:r w:rsidR="00D229ED" w:rsidRPr="00D229ED" w:rsidDel="00723981">
          <w:rPr>
            <w:rFonts w:ascii="TimesNewRoman" w:hAnsi="TimesNewRoman" w:cs="TimesNewRoman"/>
            <w:kern w:val="0"/>
            <w:sz w:val="23"/>
            <w:szCs w:val="23"/>
            <w:vertAlign w:val="subscript"/>
          </w:rPr>
          <w:delText>i</w:delText>
        </w:r>
        <w:r w:rsidR="00FE5CA0" w:rsidDel="00723981">
          <w:rPr>
            <w:rFonts w:ascii="TimesNewRoman" w:hAnsi="TimesNewRoman" w:cs="TimesNewRoman" w:hint="eastAsia"/>
            <w:kern w:val="0"/>
            <w:sz w:val="23"/>
            <w:szCs w:val="23"/>
          </w:rPr>
          <w:delText xml:space="preserve"> is re-constructing again</w:delText>
        </w:r>
      </w:del>
      <w:r w:rsidR="00FE5CA0">
        <w:rPr>
          <w:rFonts w:ascii="TimesNewRoman" w:hAnsi="TimesNewRoman" w:cs="TimesNewRoman" w:hint="eastAsia"/>
          <w:kern w:val="0"/>
          <w:sz w:val="23"/>
          <w:szCs w:val="23"/>
        </w:rPr>
        <w:t xml:space="preserve">. </w:t>
      </w:r>
      <w:r w:rsidR="00255C55">
        <w:rPr>
          <w:rFonts w:ascii="TimesNewRoman" w:hAnsi="TimesNewRoman" w:cs="TimesNewRoman" w:hint="eastAsia"/>
          <w:kern w:val="0"/>
          <w:sz w:val="23"/>
          <w:szCs w:val="23"/>
        </w:rPr>
        <w:t xml:space="preserve">If at some iteration, the current subset </w:t>
      </w:r>
      <w:r w:rsidR="006B6888">
        <w:rPr>
          <w:rFonts w:ascii="TimesNewRoman" w:hAnsi="TimesNewRoman" w:cs="TimesNewRoman" w:hint="eastAsia"/>
          <w:kern w:val="0"/>
          <w:sz w:val="23"/>
          <w:szCs w:val="23"/>
        </w:rPr>
        <w:t>V</w:t>
      </w:r>
      <w:r w:rsidR="006B6888" w:rsidRPr="001A75A8">
        <w:rPr>
          <w:rFonts w:ascii="TimesNewRoman" w:hAnsi="TimesNewRoman" w:cs="TimesNewRoman" w:hint="eastAsia"/>
          <w:kern w:val="0"/>
          <w:sz w:val="23"/>
          <w:szCs w:val="23"/>
          <w:vertAlign w:val="subscript"/>
        </w:rPr>
        <w:t>i</w:t>
      </w:r>
      <w:r w:rsidR="006B6888">
        <w:rPr>
          <w:rFonts w:ascii="TimesNewRoman" w:hAnsi="TimesNewRoman" w:cs="TimesNewRoman" w:hint="eastAsia"/>
          <w:kern w:val="0"/>
          <w:sz w:val="23"/>
          <w:szCs w:val="23"/>
        </w:rPr>
        <w:t xml:space="preserve"> </w:t>
      </w:r>
      <w:r w:rsidR="00255C55">
        <w:rPr>
          <w:rFonts w:ascii="TimesNewRoman" w:hAnsi="TimesNewRoman" w:cs="TimesNewRoman" w:hint="eastAsia"/>
          <w:kern w:val="0"/>
          <w:sz w:val="23"/>
          <w:szCs w:val="23"/>
        </w:rPr>
        <w:t>can provide SHM-coverage</w:t>
      </w:r>
      <w:r w:rsidR="00D27DCF">
        <w:rPr>
          <w:rFonts w:ascii="TimesNewRoman" w:hAnsi="TimesNewRoman" w:cs="TimesNewRoman" w:hint="eastAsia"/>
          <w:kern w:val="0"/>
          <w:sz w:val="23"/>
          <w:szCs w:val="23"/>
        </w:rPr>
        <w:t xml:space="preserve"> (</w:t>
      </w:r>
      <w:proofErr w:type="spellStart"/>
      <w:del w:id="1142" w:author="lxf" w:date="2010-05-12T12:54:00Z">
        <w:r w:rsidR="00A31737" w:rsidDel="00522ECD">
          <w:rPr>
            <w:rFonts w:ascii="TimesNewRoman" w:hAnsi="TimesNewRoman" w:cs="TimesNewRoman" w:hint="eastAsia"/>
            <w:bCs/>
            <w:kern w:val="0"/>
            <w:sz w:val="23"/>
            <w:szCs w:val="23"/>
          </w:rPr>
          <w:delText>SVD</w:delText>
        </w:r>
        <w:r w:rsidR="00D27DCF" w:rsidRPr="005823E3" w:rsidDel="00522ECD">
          <w:rPr>
            <w:rFonts w:ascii="TimesNewRoman" w:hAnsi="TimesNewRoman" w:cs="TimesNewRoman"/>
            <w:bCs/>
            <w:kern w:val="0"/>
            <w:sz w:val="23"/>
            <w:szCs w:val="23"/>
            <w:vertAlign w:val="subscript"/>
          </w:rPr>
          <w:delText>i</w:delText>
        </w:r>
        <w:r w:rsidR="00D27DCF" w:rsidRPr="005823E3" w:rsidDel="00522ECD">
          <w:rPr>
            <w:rFonts w:ascii="TimesNewRoman" w:hAnsi="TimesNewRoman" w:cs="TimesNewRoman"/>
            <w:bCs/>
            <w:kern w:val="0"/>
            <w:sz w:val="23"/>
            <w:szCs w:val="23"/>
          </w:rPr>
          <w:delText xml:space="preserve"> </w:delText>
        </w:r>
      </w:del>
      <w:ins w:id="1143" w:author="lxf" w:date="2010-05-12T12:54:00Z">
        <w:r w:rsidR="00522ECD">
          <w:rPr>
            <w:rFonts w:ascii="TimesNewRoman" w:hAnsi="TimesNewRoman" w:cs="TimesNewRoman" w:hint="eastAsia"/>
            <w:bCs/>
            <w:kern w:val="0"/>
            <w:sz w:val="23"/>
            <w:szCs w:val="23"/>
          </w:rPr>
          <w:t>CN</w:t>
        </w:r>
        <w:r w:rsidR="00522ECD" w:rsidRPr="005823E3">
          <w:rPr>
            <w:rFonts w:ascii="TimesNewRoman" w:hAnsi="TimesNewRoman" w:cs="TimesNewRoman"/>
            <w:bCs/>
            <w:kern w:val="0"/>
            <w:sz w:val="23"/>
            <w:szCs w:val="23"/>
            <w:vertAlign w:val="subscript"/>
          </w:rPr>
          <w:t>i</w:t>
        </w:r>
        <w:proofErr w:type="spellEnd"/>
        <w:r w:rsidR="00522ECD" w:rsidRPr="005823E3">
          <w:rPr>
            <w:rFonts w:ascii="TimesNewRoman" w:hAnsi="TimesNewRoman" w:cs="TimesNewRoman"/>
            <w:bCs/>
            <w:kern w:val="0"/>
            <w:sz w:val="23"/>
            <w:szCs w:val="23"/>
          </w:rPr>
          <w:t xml:space="preserve"> </w:t>
        </w:r>
      </w:ins>
      <w:r w:rsidR="00A31737">
        <w:rPr>
          <w:rFonts w:asciiTheme="minorEastAsia" w:hAnsiTheme="minorEastAsia" w:cs="TimesNewRoman" w:hint="eastAsia"/>
          <w:bCs/>
          <w:kern w:val="0"/>
          <w:sz w:val="23"/>
          <w:szCs w:val="23"/>
        </w:rPr>
        <w:t>≤</w:t>
      </w:r>
      <w:r w:rsidR="00D27DCF" w:rsidRPr="005823E3">
        <w:rPr>
          <w:rFonts w:ascii="TimesNewRoman" w:hAnsi="TimesNewRoman" w:cs="TimesNewRoman"/>
          <w:bCs/>
          <w:kern w:val="0"/>
          <w:sz w:val="23"/>
          <w:szCs w:val="23"/>
        </w:rPr>
        <w:t xml:space="preserve"> </w:t>
      </w:r>
      <w:del w:id="1144" w:author="lxf" w:date="2010-05-12T12:54:00Z">
        <w:r w:rsidR="00A31737" w:rsidDel="00522ECD">
          <w:rPr>
            <w:rFonts w:ascii="TimesNewRoman" w:hAnsi="TimesNewRoman" w:cs="TimesNewRoman" w:hint="eastAsia"/>
            <w:bCs/>
            <w:kern w:val="0"/>
            <w:sz w:val="23"/>
            <w:szCs w:val="23"/>
          </w:rPr>
          <w:delText>SVD</w:delText>
        </w:r>
      </w:del>
      <w:ins w:id="1145" w:author="lxf" w:date="2010-05-14T17:05:00Z">
        <w:r w:rsidR="00723981">
          <w:rPr>
            <w:rFonts w:ascii="SimSun" w:eastAsia="SimSun" w:hAnsi="SimSun" w:cs="TimesNewRoman" w:hint="eastAsia"/>
            <w:bCs/>
            <w:kern w:val="0"/>
            <w:sz w:val="23"/>
            <w:szCs w:val="23"/>
          </w:rPr>
          <w:t>α</w:t>
        </w:r>
      </w:ins>
      <w:del w:id="1146" w:author="lxf" w:date="2010-05-14T17:05:00Z">
        <w:r w:rsidR="00A31737" w:rsidDel="00723981">
          <w:rPr>
            <w:rFonts w:ascii="TimesNewRoman" w:hAnsi="TimesNewRoman" w:cs="TimesNewRoman" w:hint="eastAsia"/>
            <w:bCs/>
            <w:kern w:val="0"/>
            <w:sz w:val="23"/>
            <w:szCs w:val="23"/>
          </w:rPr>
          <w:delText>_U</w:delText>
        </w:r>
      </w:del>
      <w:r w:rsidR="00D27DCF">
        <w:rPr>
          <w:rFonts w:ascii="TimesNewRoman" w:hAnsi="TimesNewRoman" w:cs="TimesNewRoman" w:hint="eastAsia"/>
          <w:bCs/>
          <w:kern w:val="0"/>
          <w:sz w:val="23"/>
          <w:szCs w:val="23"/>
        </w:rPr>
        <w:t>)</w:t>
      </w:r>
      <w:r w:rsidR="00255C55">
        <w:rPr>
          <w:rFonts w:ascii="TimesNewRoman" w:hAnsi="TimesNewRoman" w:cs="TimesNewRoman" w:hint="eastAsia"/>
          <w:kern w:val="0"/>
          <w:sz w:val="23"/>
          <w:szCs w:val="23"/>
        </w:rPr>
        <w:t xml:space="preserve">, </w:t>
      </w:r>
      <w:r w:rsidR="00D27DCF">
        <w:rPr>
          <w:rFonts w:ascii="TimesNewRoman" w:hAnsi="TimesNewRoman" w:cs="TimesNewRoman" w:hint="eastAsia"/>
          <w:kern w:val="0"/>
          <w:sz w:val="23"/>
          <w:szCs w:val="23"/>
        </w:rPr>
        <w:t>the process for V</w:t>
      </w:r>
      <w:r w:rsidR="00D27DCF" w:rsidRPr="001A75A8">
        <w:rPr>
          <w:rFonts w:ascii="TimesNewRoman" w:hAnsi="TimesNewRoman" w:cs="TimesNewRoman" w:hint="eastAsia"/>
          <w:kern w:val="0"/>
          <w:sz w:val="23"/>
          <w:szCs w:val="23"/>
          <w:vertAlign w:val="subscript"/>
        </w:rPr>
        <w:t>i</w:t>
      </w:r>
      <w:r w:rsidR="00D27DCF">
        <w:rPr>
          <w:rFonts w:ascii="TimesNewRoman" w:hAnsi="TimesNewRoman" w:cs="TimesNewRoman" w:hint="eastAsia"/>
          <w:kern w:val="0"/>
          <w:sz w:val="23"/>
          <w:szCs w:val="23"/>
        </w:rPr>
        <w:t xml:space="preserve"> is finished and </w:t>
      </w:r>
      <w:r w:rsidR="00255C55">
        <w:rPr>
          <w:rFonts w:ascii="TimesNewRoman" w:hAnsi="TimesNewRoman" w:cs="TimesNewRoman" w:hint="eastAsia"/>
          <w:kern w:val="0"/>
          <w:sz w:val="23"/>
          <w:szCs w:val="23"/>
        </w:rPr>
        <w:t xml:space="preserve">a new </w:t>
      </w:r>
      <w:r w:rsidR="00255C55">
        <w:rPr>
          <w:rFonts w:ascii="TimesNewRoman" w:hAnsi="TimesNewRoman" w:cs="TimesNewRoman" w:hint="eastAsia"/>
          <w:kern w:val="0"/>
          <w:sz w:val="23"/>
          <w:szCs w:val="23"/>
        </w:rPr>
        <w:lastRenderedPageBreak/>
        <w:t xml:space="preserve">subset </w:t>
      </w:r>
      <w:r w:rsidR="006B6888">
        <w:rPr>
          <w:rFonts w:ascii="TimesNewRoman" w:hAnsi="TimesNewRoman" w:cs="TimesNewRoman" w:hint="eastAsia"/>
          <w:kern w:val="0"/>
          <w:sz w:val="23"/>
          <w:szCs w:val="23"/>
        </w:rPr>
        <w:t>V</w:t>
      </w:r>
      <w:r w:rsidR="006B6888" w:rsidRPr="00A759A3">
        <w:rPr>
          <w:rFonts w:ascii="TimesNewRoman" w:hAnsi="TimesNewRoman" w:cs="TimesNewRoman" w:hint="eastAsia"/>
          <w:kern w:val="0"/>
          <w:sz w:val="23"/>
          <w:szCs w:val="23"/>
          <w:vertAlign w:val="subscript"/>
        </w:rPr>
        <w:t>i</w:t>
      </w:r>
      <w:r w:rsidR="00255C55" w:rsidRPr="00A759A3">
        <w:rPr>
          <w:rFonts w:ascii="TimesNewRoman" w:hAnsi="TimesNewRoman" w:cs="TimesNewRoman" w:hint="eastAsia"/>
          <w:kern w:val="0"/>
          <w:sz w:val="23"/>
          <w:szCs w:val="23"/>
          <w:vertAlign w:val="subscript"/>
        </w:rPr>
        <w:t>+1</w:t>
      </w:r>
      <w:r w:rsidR="00255C55">
        <w:rPr>
          <w:rFonts w:ascii="TimesNewRoman" w:hAnsi="TimesNewRoman" w:cs="TimesNewRoman" w:hint="eastAsia"/>
          <w:kern w:val="0"/>
          <w:sz w:val="23"/>
          <w:szCs w:val="23"/>
        </w:rPr>
        <w:t xml:space="preserve"> will be constructed in the same manner. The heuristic method stops when we can no longer construct a subset that can SHM-cover the whole monitor</w:t>
      </w:r>
      <w:r w:rsidR="00D27DCF">
        <w:rPr>
          <w:rFonts w:ascii="TimesNewRoman" w:hAnsi="TimesNewRoman" w:cs="TimesNewRoman" w:hint="eastAsia"/>
          <w:kern w:val="0"/>
          <w:sz w:val="23"/>
          <w:szCs w:val="23"/>
        </w:rPr>
        <w:t>ed</w:t>
      </w:r>
      <w:r w:rsidR="00255C55">
        <w:rPr>
          <w:rFonts w:ascii="TimesNewRoman" w:hAnsi="TimesNewRoman" w:cs="TimesNewRoman" w:hint="eastAsia"/>
          <w:kern w:val="0"/>
          <w:sz w:val="23"/>
          <w:szCs w:val="23"/>
        </w:rPr>
        <w:t xml:space="preserve"> structure.</w:t>
      </w:r>
    </w:p>
    <w:p w:rsidR="00C62830" w:rsidRDefault="00C62830" w:rsidP="00EB0B3C">
      <w:pPr>
        <w:autoSpaceDE w:val="0"/>
        <w:autoSpaceDN w:val="0"/>
        <w:adjustRightInd w:val="0"/>
        <w:rPr>
          <w:rFonts w:ascii="TimesNewRoman" w:hAnsi="TimesNewRoman" w:cs="TimesNewRoman"/>
          <w:kern w:val="0"/>
          <w:sz w:val="23"/>
          <w:szCs w:val="23"/>
        </w:rPr>
      </w:pPr>
    </w:p>
    <w:tbl>
      <w:tblPr>
        <w:tblStyle w:val="TableGrid"/>
        <w:tblW w:w="0" w:type="auto"/>
        <w:tblInd w:w="1688" w:type="dxa"/>
        <w:tblLook w:val="04A0"/>
      </w:tblPr>
      <w:tblGrid>
        <w:gridCol w:w="6217"/>
        <w:tblGridChange w:id="1147">
          <w:tblGrid>
            <w:gridCol w:w="1688"/>
            <w:gridCol w:w="4529"/>
            <w:gridCol w:w="1688"/>
          </w:tblGrid>
        </w:tblGridChange>
      </w:tblGrid>
      <w:tr w:rsidR="00027637" w:rsidTr="002C6F17">
        <w:tc>
          <w:tcPr>
            <w:tcW w:w="6217" w:type="dxa"/>
          </w:tcPr>
          <w:p w:rsidR="00027637" w:rsidRDefault="00027637" w:rsidP="001545C0">
            <w:pPr>
              <w:autoSpaceDE w:val="0"/>
              <w:autoSpaceDN w:val="0"/>
              <w:adjustRightInd w:val="0"/>
              <w:jc w:val="center"/>
              <w:rPr>
                <w:rFonts w:ascii="TimesNewRoman" w:hAnsi="TimesNewRoman" w:cs="TimesNewRoman"/>
                <w:kern w:val="0"/>
                <w:sz w:val="23"/>
                <w:szCs w:val="23"/>
              </w:rPr>
            </w:pPr>
            <w:r>
              <w:rPr>
                <w:rFonts w:ascii="TimesNewRoman" w:hAnsi="TimesNewRoman" w:cs="TimesNewRoman" w:hint="eastAsia"/>
                <w:kern w:val="0"/>
                <w:sz w:val="23"/>
                <w:szCs w:val="23"/>
              </w:rPr>
              <w:t>Algorithm 1. The Heuristic Method</w:t>
            </w:r>
          </w:p>
        </w:tc>
      </w:tr>
      <w:tr w:rsidR="00027637" w:rsidTr="002C6F17">
        <w:tc>
          <w:tcPr>
            <w:tcW w:w="6217" w:type="dxa"/>
          </w:tcPr>
          <w:p w:rsidR="00C667F8" w:rsidRDefault="002C6F17">
            <w:pPr>
              <w:numPr>
                <w:ilvl w:val="0"/>
                <w:numId w:val="36"/>
              </w:numPr>
              <w:autoSpaceDE w:val="0"/>
              <w:autoSpaceDN w:val="0"/>
              <w:adjustRightInd w:val="0"/>
              <w:jc w:val="left"/>
              <w:rPr>
                <w:rFonts w:ascii="TimesNewRoman" w:hAnsi="TimesNewRoman" w:cs="TimesNewRoman"/>
                <w:kern w:val="0"/>
                <w:sz w:val="23"/>
                <w:szCs w:val="23"/>
              </w:rPr>
            </w:pPr>
            <w:r>
              <w:rPr>
                <w:rFonts w:ascii="TimesNewRoman" w:hAnsi="TimesNewRoman" w:cs="TimesNewRoman" w:hint="eastAsia"/>
                <w:bCs/>
                <w:kern w:val="0"/>
                <w:sz w:val="23"/>
                <w:szCs w:val="23"/>
              </w:rPr>
              <w:t>m</w:t>
            </w:r>
            <w:r w:rsidR="00027637">
              <w:rPr>
                <w:rFonts w:ascii="TimesNewRoman" w:hAnsi="TimesNewRoman" w:cs="TimesNewRoman" w:hint="eastAsia"/>
                <w:bCs/>
                <w:kern w:val="0"/>
                <w:sz w:val="23"/>
                <w:szCs w:val="23"/>
              </w:rPr>
              <w:t xml:space="preserve"> </w:t>
            </w:r>
            <w:r w:rsidR="00027637" w:rsidRPr="00EB0B3C">
              <w:rPr>
                <w:rFonts w:ascii="TimesNewRoman" w:hAnsi="TimesNewRoman" w:cs="TimesNewRoman"/>
                <w:bCs/>
                <w:kern w:val="0"/>
                <w:sz w:val="23"/>
                <w:szCs w:val="23"/>
              </w:rPr>
              <w:sym w:font="Wingdings" w:char="F0DF"/>
            </w:r>
            <w:r w:rsidR="00027637">
              <w:rPr>
                <w:rFonts w:ascii="TimesNewRoman" w:hAnsi="TimesNewRoman" w:cs="TimesNewRoman" w:hint="eastAsia"/>
                <w:bCs/>
                <w:kern w:val="0"/>
                <w:sz w:val="23"/>
                <w:szCs w:val="23"/>
              </w:rPr>
              <w:t xml:space="preserve"> </w:t>
            </w:r>
            <w:proofErr w:type="spellStart"/>
            <w:r w:rsidR="00D229ED" w:rsidRPr="00D229ED">
              <w:rPr>
                <w:rFonts w:ascii="TimesNewRoman" w:hAnsi="TimesNewRoman" w:cs="TimesNewRoman"/>
                <w:b/>
                <w:bCs/>
                <w:i/>
                <w:kern w:val="0"/>
                <w:sz w:val="23"/>
                <w:szCs w:val="23"/>
              </w:rPr>
              <w:t>getMinDegree</w:t>
            </w:r>
            <w:proofErr w:type="spellEnd"/>
            <w:r w:rsidR="00027637">
              <w:rPr>
                <w:rFonts w:ascii="TimesNewRoman" w:hAnsi="TimesNewRoman" w:cs="TimesNewRoman" w:hint="eastAsia"/>
                <w:bCs/>
                <w:kern w:val="0"/>
                <w:sz w:val="23"/>
                <w:szCs w:val="23"/>
              </w:rPr>
              <w:t>(S)</w:t>
            </w:r>
          </w:p>
        </w:tc>
      </w:tr>
      <w:tr w:rsidR="00027637" w:rsidTr="002C6F17">
        <w:tc>
          <w:tcPr>
            <w:tcW w:w="6217" w:type="dxa"/>
          </w:tcPr>
          <w:p w:rsidR="00C667F8" w:rsidRDefault="00D229ED">
            <w:pPr>
              <w:numPr>
                <w:ilvl w:val="0"/>
                <w:numId w:val="36"/>
              </w:numPr>
              <w:autoSpaceDE w:val="0"/>
              <w:autoSpaceDN w:val="0"/>
              <w:adjustRightInd w:val="0"/>
              <w:jc w:val="left"/>
              <w:rPr>
                <w:rFonts w:ascii="TimesNewRoman" w:hAnsi="TimesNewRoman" w:cs="TimesNewRoman"/>
                <w:bCs/>
                <w:kern w:val="0"/>
                <w:sz w:val="23"/>
                <w:szCs w:val="23"/>
              </w:rPr>
            </w:pPr>
            <w:r w:rsidRPr="00D229ED">
              <w:rPr>
                <w:rFonts w:ascii="TimesNewRoman" w:hAnsi="TimesNewRoman" w:cs="TimesNewRoman"/>
                <w:b/>
                <w:bCs/>
                <w:kern w:val="0"/>
                <w:sz w:val="23"/>
                <w:szCs w:val="23"/>
              </w:rPr>
              <w:t>If</w:t>
            </w:r>
            <w:r w:rsidR="005823E3" w:rsidRPr="005823E3">
              <w:rPr>
                <w:rFonts w:ascii="TimesNewRoman" w:hAnsi="TimesNewRoman" w:cs="TimesNewRoman"/>
                <w:bCs/>
                <w:kern w:val="0"/>
                <w:sz w:val="23"/>
                <w:szCs w:val="23"/>
              </w:rPr>
              <w:t xml:space="preserve"> more than one sensor nodes in m, </w:t>
            </w:r>
          </w:p>
          <w:p w:rsidR="00C667F8" w:rsidRDefault="005823E3">
            <w:pPr>
              <w:autoSpaceDE w:val="0"/>
              <w:autoSpaceDN w:val="0"/>
              <w:adjustRightInd w:val="0"/>
              <w:ind w:leftChars="200" w:left="420" w:firstLineChars="100" w:firstLine="230"/>
              <w:jc w:val="left"/>
              <w:rPr>
                <w:rFonts w:ascii="TimesNewRoman" w:hAnsi="TimesNewRoman" w:cs="TimesNewRoman"/>
                <w:bCs/>
                <w:kern w:val="0"/>
                <w:sz w:val="23"/>
                <w:szCs w:val="23"/>
              </w:rPr>
            </w:pPr>
            <w:r w:rsidRPr="005823E3">
              <w:rPr>
                <w:rFonts w:ascii="TimesNewRoman" w:hAnsi="TimesNewRoman" w:cs="TimesNewRoman"/>
                <w:bCs/>
                <w:kern w:val="0"/>
                <w:sz w:val="23"/>
                <w:szCs w:val="23"/>
              </w:rPr>
              <w:t xml:space="preserve">m </w:t>
            </w:r>
            <w:r w:rsidRPr="005823E3">
              <w:rPr>
                <w:rFonts w:ascii="TimesNewRoman" w:hAnsi="TimesNewRoman" w:cs="TimesNewRoman"/>
                <w:bCs/>
                <w:kern w:val="0"/>
                <w:sz w:val="23"/>
                <w:szCs w:val="23"/>
              </w:rPr>
              <w:sym w:font="Wingdings" w:char="F0DF"/>
            </w:r>
            <w:r w:rsidRPr="005823E3">
              <w:rPr>
                <w:rFonts w:ascii="TimesNewRoman" w:hAnsi="TimesNewRoman" w:cs="TimesNewRoman"/>
                <w:bCs/>
                <w:kern w:val="0"/>
                <w:sz w:val="23"/>
                <w:szCs w:val="23"/>
              </w:rPr>
              <w:t xml:space="preserve"> </w:t>
            </w:r>
            <w:proofErr w:type="spellStart"/>
            <w:r w:rsidR="00D229ED" w:rsidRPr="00D229ED">
              <w:rPr>
                <w:rFonts w:ascii="TimesNewRoman" w:hAnsi="TimesNewRoman" w:cs="TimesNewRoman"/>
                <w:b/>
                <w:bCs/>
                <w:i/>
                <w:kern w:val="0"/>
                <w:sz w:val="23"/>
                <w:szCs w:val="23"/>
              </w:rPr>
              <w:t>getMaxEFI</w:t>
            </w:r>
            <w:proofErr w:type="spellEnd"/>
            <w:r w:rsidRPr="005823E3">
              <w:rPr>
                <w:rFonts w:ascii="TimesNewRoman" w:hAnsi="TimesNewRoman" w:cs="TimesNewRoman"/>
                <w:bCs/>
                <w:kern w:val="0"/>
                <w:sz w:val="23"/>
                <w:szCs w:val="23"/>
              </w:rPr>
              <w:t>(m)</w:t>
            </w:r>
          </w:p>
          <w:p w:rsidR="00C667F8" w:rsidRDefault="00D229ED">
            <w:pPr>
              <w:autoSpaceDE w:val="0"/>
              <w:autoSpaceDN w:val="0"/>
              <w:adjustRightInd w:val="0"/>
              <w:ind w:firstLineChars="196" w:firstLine="453"/>
              <w:jc w:val="left"/>
              <w:rPr>
                <w:rFonts w:ascii="TimesNewRoman" w:hAnsi="TimesNewRoman" w:cs="TimesNewRoman"/>
                <w:bCs/>
                <w:kern w:val="0"/>
                <w:sz w:val="23"/>
                <w:szCs w:val="23"/>
              </w:rPr>
            </w:pPr>
            <w:r w:rsidRPr="00D229ED">
              <w:rPr>
                <w:rFonts w:ascii="TimesNewRoman" w:hAnsi="TimesNewRoman" w:cs="TimesNewRoman"/>
                <w:b/>
                <w:bCs/>
                <w:kern w:val="0"/>
                <w:sz w:val="23"/>
                <w:szCs w:val="23"/>
              </w:rPr>
              <w:t>end</w:t>
            </w:r>
            <w:r w:rsidR="006D3491">
              <w:rPr>
                <w:rFonts w:ascii="TimesNewRoman" w:hAnsi="TimesNewRoman" w:cs="TimesNewRoman" w:hint="eastAsia"/>
                <w:b/>
                <w:bCs/>
                <w:kern w:val="0"/>
                <w:sz w:val="23"/>
                <w:szCs w:val="23"/>
              </w:rPr>
              <w:t xml:space="preserve"> </w:t>
            </w:r>
            <w:r w:rsidRPr="00D229ED">
              <w:rPr>
                <w:rFonts w:ascii="TimesNewRoman" w:hAnsi="TimesNewRoman" w:cs="TimesNewRoman"/>
                <w:b/>
                <w:bCs/>
                <w:kern w:val="0"/>
                <w:sz w:val="23"/>
                <w:szCs w:val="23"/>
              </w:rPr>
              <w:t>if</w:t>
            </w:r>
          </w:p>
        </w:tc>
      </w:tr>
      <w:tr w:rsidR="00027637" w:rsidTr="002C6F17">
        <w:tc>
          <w:tcPr>
            <w:tcW w:w="6217" w:type="dxa"/>
          </w:tcPr>
          <w:p w:rsidR="00C667F8" w:rsidRDefault="005823E3">
            <w:pPr>
              <w:numPr>
                <w:ilvl w:val="0"/>
                <w:numId w:val="36"/>
              </w:numPr>
              <w:autoSpaceDE w:val="0"/>
              <w:autoSpaceDN w:val="0"/>
              <w:adjustRightInd w:val="0"/>
              <w:jc w:val="left"/>
              <w:rPr>
                <w:rFonts w:ascii="TimesNewRoman" w:hAnsi="TimesNewRoman" w:cs="TimesNewRoman"/>
                <w:bCs/>
                <w:kern w:val="0"/>
                <w:sz w:val="23"/>
                <w:szCs w:val="23"/>
              </w:rPr>
            </w:pPr>
            <w:proofErr w:type="spellStart"/>
            <w:r w:rsidRPr="005823E3">
              <w:rPr>
                <w:rFonts w:ascii="TimesNewRoman" w:hAnsi="TimesNewRoman" w:cs="TimesNewRoman"/>
                <w:bCs/>
                <w:kern w:val="0"/>
                <w:sz w:val="23"/>
                <w:szCs w:val="23"/>
              </w:rPr>
              <w:t>i</w:t>
            </w:r>
            <w:proofErr w:type="spellEnd"/>
            <w:r w:rsidRPr="005823E3">
              <w:rPr>
                <w:rFonts w:ascii="TimesNewRoman" w:hAnsi="TimesNewRoman" w:cs="TimesNewRoman"/>
                <w:bCs/>
                <w:kern w:val="0"/>
                <w:sz w:val="23"/>
                <w:szCs w:val="23"/>
              </w:rPr>
              <w:t>=1, put m into V</w:t>
            </w:r>
            <w:r w:rsidRPr="005823E3">
              <w:rPr>
                <w:rFonts w:ascii="TimesNewRoman" w:hAnsi="TimesNewRoman" w:cs="TimesNewRoman"/>
                <w:bCs/>
                <w:kern w:val="0"/>
                <w:sz w:val="23"/>
                <w:szCs w:val="23"/>
                <w:vertAlign w:val="subscript"/>
              </w:rPr>
              <w:t>1</w:t>
            </w:r>
            <w:r w:rsidR="00D82BF8" w:rsidRPr="006D3491">
              <w:rPr>
                <w:rFonts w:ascii="TimesNewRoman" w:hAnsi="TimesNewRoman" w:cs="TimesNewRoman" w:hint="eastAsia"/>
                <w:bCs/>
                <w:kern w:val="0"/>
                <w:sz w:val="23"/>
                <w:szCs w:val="23"/>
              </w:rPr>
              <w:t xml:space="preserve"> </w:t>
            </w:r>
            <w:r w:rsidR="00D82BF8">
              <w:rPr>
                <w:rFonts w:ascii="TimesNewRoman" w:hAnsi="TimesNewRoman" w:cs="TimesNewRoman" w:hint="eastAsia"/>
                <w:bCs/>
                <w:kern w:val="0"/>
                <w:sz w:val="23"/>
                <w:szCs w:val="23"/>
              </w:rPr>
              <w:t>,</w:t>
            </w:r>
            <w:r w:rsidR="00D82BF8" w:rsidRPr="006D3491">
              <w:rPr>
                <w:rFonts w:ascii="TimesNewRoman" w:hAnsi="TimesNewRoman" w:cs="TimesNewRoman" w:hint="eastAsia"/>
                <w:bCs/>
                <w:kern w:val="0"/>
                <w:sz w:val="23"/>
                <w:szCs w:val="23"/>
              </w:rPr>
              <w:t>V</w:t>
            </w:r>
            <w:r w:rsidR="00D82BF8">
              <w:rPr>
                <w:rFonts w:ascii="TimesNewRoman" w:hAnsi="TimesNewRoman" w:cs="TimesNewRoman" w:hint="eastAsia"/>
                <w:bCs/>
                <w:kern w:val="0"/>
                <w:sz w:val="23"/>
                <w:szCs w:val="23"/>
                <w:vertAlign w:val="subscript"/>
              </w:rPr>
              <w:t>1</w:t>
            </w:r>
            <w:r w:rsidR="00D82BF8" w:rsidRPr="006D3491">
              <w:rPr>
                <w:rFonts w:ascii="TimesNewRoman" w:hAnsi="TimesNewRoman" w:cs="TimesNewRoman" w:hint="eastAsia"/>
                <w:bCs/>
                <w:kern w:val="0"/>
                <w:sz w:val="23"/>
                <w:szCs w:val="23"/>
              </w:rPr>
              <w:t xml:space="preserve"> ={m</w:t>
            </w:r>
            <w:r w:rsidR="00D82BF8" w:rsidRPr="006D3491">
              <w:rPr>
                <w:rFonts w:ascii="TimesNewRoman" w:hAnsi="TimesNewRoman" w:cs="TimesNewRoman"/>
                <w:bCs/>
                <w:kern w:val="0"/>
                <w:sz w:val="23"/>
                <w:szCs w:val="23"/>
              </w:rPr>
              <w:t>}</w:t>
            </w:r>
          </w:p>
        </w:tc>
      </w:tr>
      <w:tr w:rsidR="00027637" w:rsidTr="002C6F17">
        <w:tc>
          <w:tcPr>
            <w:tcW w:w="6217" w:type="dxa"/>
          </w:tcPr>
          <w:p w:rsidR="00C667F8" w:rsidRDefault="00D229ED">
            <w:pPr>
              <w:numPr>
                <w:ilvl w:val="0"/>
                <w:numId w:val="36"/>
              </w:numPr>
              <w:autoSpaceDE w:val="0"/>
              <w:autoSpaceDN w:val="0"/>
              <w:adjustRightInd w:val="0"/>
              <w:jc w:val="left"/>
              <w:rPr>
                <w:rFonts w:ascii="TimesNewRoman" w:hAnsi="TimesNewRoman" w:cs="TimesNewRoman"/>
                <w:bCs/>
                <w:kern w:val="0"/>
                <w:sz w:val="23"/>
                <w:szCs w:val="23"/>
              </w:rPr>
            </w:pPr>
            <w:r w:rsidRPr="00D229ED">
              <w:rPr>
                <w:rFonts w:ascii="TimesNewRoman" w:hAnsi="TimesNewRoman" w:cs="TimesNewRoman"/>
                <w:bCs/>
                <w:kern w:val="0"/>
                <w:sz w:val="23"/>
                <w:szCs w:val="23"/>
              </w:rPr>
              <w:t xml:space="preserve">Remove </w:t>
            </w:r>
            <w:r w:rsidR="005823E3" w:rsidRPr="005823E3">
              <w:rPr>
                <w:rFonts w:ascii="TimesNewRoman" w:hAnsi="TimesNewRoman" w:cs="TimesNewRoman"/>
                <w:bCs/>
                <w:kern w:val="0"/>
                <w:sz w:val="23"/>
                <w:szCs w:val="23"/>
              </w:rPr>
              <w:t>m</w:t>
            </w:r>
            <w:r w:rsidRPr="00D229ED">
              <w:rPr>
                <w:rFonts w:ascii="TimesNewRoman" w:hAnsi="TimesNewRoman" w:cs="TimesNewRoman"/>
                <w:bCs/>
                <w:kern w:val="0"/>
                <w:sz w:val="23"/>
                <w:szCs w:val="23"/>
              </w:rPr>
              <w:t xml:space="preserve"> from S</w:t>
            </w:r>
          </w:p>
        </w:tc>
      </w:tr>
      <w:tr w:rsidR="00027637" w:rsidTr="002C6F17">
        <w:tc>
          <w:tcPr>
            <w:tcW w:w="6217" w:type="dxa"/>
          </w:tcPr>
          <w:p w:rsidR="00C667F8" w:rsidRDefault="005823E3">
            <w:pPr>
              <w:numPr>
                <w:ilvl w:val="0"/>
                <w:numId w:val="36"/>
              </w:numPr>
              <w:autoSpaceDE w:val="0"/>
              <w:autoSpaceDN w:val="0"/>
              <w:adjustRightInd w:val="0"/>
              <w:jc w:val="left"/>
              <w:rPr>
                <w:rFonts w:ascii="TimesNewRoman" w:hAnsi="TimesNewRoman" w:cs="TimesNewRoman"/>
                <w:bCs/>
                <w:kern w:val="0"/>
                <w:sz w:val="23"/>
                <w:szCs w:val="23"/>
              </w:rPr>
            </w:pPr>
            <w:r>
              <w:rPr>
                <w:rFonts w:ascii="TimesNewRoman" w:hAnsi="TimesNewRoman" w:cs="TimesNewRoman"/>
                <w:b/>
                <w:bCs/>
                <w:kern w:val="0"/>
                <w:sz w:val="23"/>
                <w:szCs w:val="23"/>
              </w:rPr>
              <w:t>while</w:t>
            </w:r>
            <w:r w:rsidR="00D229ED" w:rsidRPr="00D229ED">
              <w:rPr>
                <w:rFonts w:ascii="TimesNewRoman" w:hAnsi="TimesNewRoman" w:cs="TimesNewRoman"/>
                <w:bCs/>
                <w:kern w:val="0"/>
                <w:sz w:val="23"/>
                <w:szCs w:val="23"/>
              </w:rPr>
              <w:t xml:space="preserve"> S is not empty do</w:t>
            </w:r>
          </w:p>
        </w:tc>
      </w:tr>
      <w:tr w:rsidR="00027637" w:rsidTr="002C6F17">
        <w:tc>
          <w:tcPr>
            <w:tcW w:w="6217" w:type="dxa"/>
          </w:tcPr>
          <w:p w:rsidR="00C62830" w:rsidRDefault="005823E3">
            <w:pPr>
              <w:numPr>
                <w:ilvl w:val="0"/>
                <w:numId w:val="36"/>
              </w:numPr>
              <w:autoSpaceDE w:val="0"/>
              <w:autoSpaceDN w:val="0"/>
              <w:adjustRightInd w:val="0"/>
              <w:jc w:val="left"/>
              <w:rPr>
                <w:rFonts w:ascii="TimesNewRoman" w:hAnsi="TimesNewRoman" w:cs="TimesNewRoman"/>
                <w:bCs/>
                <w:kern w:val="0"/>
                <w:sz w:val="23"/>
                <w:szCs w:val="23"/>
              </w:rPr>
            </w:pPr>
            <w:r w:rsidRPr="005823E3">
              <w:rPr>
                <w:rFonts w:ascii="TimesNewRoman" w:hAnsi="TimesNewRoman" w:cs="TimesNewRoman"/>
                <w:bCs/>
                <w:kern w:val="0"/>
                <w:sz w:val="23"/>
                <w:szCs w:val="23"/>
              </w:rPr>
              <w:t xml:space="preserve">  </w:t>
            </w:r>
            <w:del w:id="1148" w:author="lxf" w:date="2010-05-12T13:01:00Z">
              <w:r w:rsidR="00A31737" w:rsidDel="00522ECD">
                <w:rPr>
                  <w:rFonts w:ascii="TimesNewRoman" w:hAnsi="TimesNewRoman" w:cs="TimesNewRoman" w:hint="eastAsia"/>
                  <w:bCs/>
                  <w:kern w:val="0"/>
                  <w:sz w:val="23"/>
                  <w:szCs w:val="23"/>
                </w:rPr>
                <w:delText>SVD</w:delText>
              </w:r>
              <w:r w:rsidR="00D229ED" w:rsidRPr="00D229ED" w:rsidDel="00522ECD">
                <w:rPr>
                  <w:rFonts w:ascii="TimesNewRoman" w:hAnsi="TimesNewRoman" w:cs="TimesNewRoman"/>
                  <w:bCs/>
                  <w:kern w:val="0"/>
                  <w:sz w:val="23"/>
                  <w:szCs w:val="23"/>
                  <w:vertAlign w:val="subscript"/>
                </w:rPr>
                <w:delText>i</w:delText>
              </w:r>
              <w:r w:rsidR="00027637" w:rsidDel="00522ECD">
                <w:rPr>
                  <w:rFonts w:ascii="TimesNewRoman" w:hAnsi="TimesNewRoman" w:cs="TimesNewRoman" w:hint="eastAsia"/>
                  <w:bCs/>
                  <w:kern w:val="0"/>
                  <w:sz w:val="23"/>
                  <w:szCs w:val="23"/>
                </w:rPr>
                <w:delText xml:space="preserve"> </w:delText>
              </w:r>
            </w:del>
            <w:proofErr w:type="spellStart"/>
            <w:ins w:id="1149" w:author="lxf" w:date="2010-05-12T13:01:00Z">
              <w:r w:rsidR="00522ECD">
                <w:rPr>
                  <w:rFonts w:ascii="TimesNewRoman" w:hAnsi="TimesNewRoman" w:cs="TimesNewRoman" w:hint="eastAsia"/>
                  <w:bCs/>
                  <w:kern w:val="0"/>
                  <w:sz w:val="23"/>
                  <w:szCs w:val="23"/>
                </w:rPr>
                <w:t>CN</w:t>
              </w:r>
              <w:r w:rsidR="00522ECD" w:rsidRPr="00D229ED">
                <w:rPr>
                  <w:rFonts w:ascii="TimesNewRoman" w:hAnsi="TimesNewRoman" w:cs="TimesNewRoman"/>
                  <w:bCs/>
                  <w:kern w:val="0"/>
                  <w:sz w:val="23"/>
                  <w:szCs w:val="23"/>
                  <w:vertAlign w:val="subscript"/>
                </w:rPr>
                <w:t>i</w:t>
              </w:r>
              <w:proofErr w:type="spellEnd"/>
              <w:r w:rsidR="00522ECD">
                <w:rPr>
                  <w:rFonts w:ascii="TimesNewRoman" w:hAnsi="TimesNewRoman" w:cs="TimesNewRoman" w:hint="eastAsia"/>
                  <w:bCs/>
                  <w:kern w:val="0"/>
                  <w:sz w:val="23"/>
                  <w:szCs w:val="23"/>
                </w:rPr>
                <w:t xml:space="preserve"> </w:t>
              </w:r>
            </w:ins>
            <w:r w:rsidR="00027637" w:rsidRPr="00EB0B3C">
              <w:rPr>
                <w:rFonts w:ascii="TimesNewRoman" w:hAnsi="TimesNewRoman" w:cs="TimesNewRoman"/>
                <w:bCs/>
                <w:kern w:val="0"/>
                <w:sz w:val="23"/>
                <w:szCs w:val="23"/>
              </w:rPr>
              <w:sym w:font="Wingdings" w:char="F0DF"/>
            </w:r>
            <w:r w:rsidR="00027637">
              <w:rPr>
                <w:rFonts w:ascii="TimesNewRoman" w:hAnsi="TimesNewRoman" w:cs="TimesNewRoman" w:hint="eastAsia"/>
                <w:bCs/>
                <w:kern w:val="0"/>
                <w:sz w:val="23"/>
                <w:szCs w:val="23"/>
              </w:rPr>
              <w:t xml:space="preserve"> </w:t>
            </w:r>
            <w:del w:id="1150" w:author="lxf" w:date="2010-05-12T12:54:00Z">
              <w:r w:rsidR="00D229ED" w:rsidRPr="00D229ED" w:rsidDel="00522ECD">
                <w:rPr>
                  <w:rFonts w:ascii="TimesNewRoman" w:hAnsi="TimesNewRoman" w:cs="TimesNewRoman"/>
                  <w:b/>
                  <w:bCs/>
                  <w:i/>
                  <w:kern w:val="0"/>
                  <w:sz w:val="23"/>
                  <w:szCs w:val="23"/>
                </w:rPr>
                <w:delText>get</w:delText>
              </w:r>
              <w:r w:rsidR="00A31737" w:rsidDel="00522ECD">
                <w:rPr>
                  <w:rFonts w:ascii="TimesNewRoman" w:hAnsi="TimesNewRoman" w:cs="TimesNewRoman" w:hint="eastAsia"/>
                  <w:b/>
                  <w:bCs/>
                  <w:i/>
                  <w:kern w:val="0"/>
                  <w:sz w:val="23"/>
                  <w:szCs w:val="23"/>
                </w:rPr>
                <w:delText>SVD</w:delText>
              </w:r>
            </w:del>
            <w:proofErr w:type="spellStart"/>
            <w:ins w:id="1151" w:author="lxf" w:date="2010-05-12T12:54:00Z">
              <w:r w:rsidR="00522ECD" w:rsidRPr="00D229ED">
                <w:rPr>
                  <w:rFonts w:ascii="TimesNewRoman" w:hAnsi="TimesNewRoman" w:cs="TimesNewRoman"/>
                  <w:b/>
                  <w:bCs/>
                  <w:i/>
                  <w:kern w:val="0"/>
                  <w:sz w:val="23"/>
                  <w:szCs w:val="23"/>
                </w:rPr>
                <w:t>get</w:t>
              </w:r>
              <w:r w:rsidR="00522ECD">
                <w:rPr>
                  <w:rFonts w:ascii="TimesNewRoman" w:hAnsi="TimesNewRoman" w:cs="TimesNewRoman" w:hint="eastAsia"/>
                  <w:b/>
                  <w:bCs/>
                  <w:i/>
                  <w:kern w:val="0"/>
                  <w:sz w:val="23"/>
                  <w:szCs w:val="23"/>
                </w:rPr>
                <w:t>CN</w:t>
              </w:r>
            </w:ins>
            <w:proofErr w:type="spellEnd"/>
            <w:r w:rsidR="00027637">
              <w:rPr>
                <w:rFonts w:ascii="TimesNewRoman" w:hAnsi="TimesNewRoman" w:cs="TimesNewRoman" w:hint="eastAsia"/>
                <w:bCs/>
                <w:kern w:val="0"/>
                <w:sz w:val="23"/>
                <w:szCs w:val="23"/>
              </w:rPr>
              <w:t>(V</w:t>
            </w:r>
            <w:r w:rsidR="00D229ED" w:rsidRPr="00D229ED">
              <w:rPr>
                <w:rFonts w:ascii="TimesNewRoman" w:hAnsi="TimesNewRoman" w:cs="TimesNewRoman"/>
                <w:bCs/>
                <w:kern w:val="0"/>
                <w:sz w:val="23"/>
                <w:szCs w:val="23"/>
                <w:vertAlign w:val="subscript"/>
              </w:rPr>
              <w:t>i</w:t>
            </w:r>
            <w:r w:rsidR="00027637">
              <w:rPr>
                <w:rFonts w:ascii="TimesNewRoman" w:hAnsi="TimesNewRoman" w:cs="TimesNewRoman" w:hint="eastAsia"/>
                <w:bCs/>
                <w:kern w:val="0"/>
                <w:sz w:val="23"/>
                <w:szCs w:val="23"/>
              </w:rPr>
              <w:t>)</w:t>
            </w:r>
          </w:p>
        </w:tc>
      </w:tr>
      <w:tr w:rsidR="00027637" w:rsidTr="002C6F17">
        <w:trPr>
          <w:trHeight w:val="208"/>
        </w:trPr>
        <w:tc>
          <w:tcPr>
            <w:tcW w:w="6217" w:type="dxa"/>
          </w:tcPr>
          <w:p w:rsidR="004D782E" w:rsidRDefault="00027637">
            <w:pPr>
              <w:numPr>
                <w:ilvl w:val="0"/>
                <w:numId w:val="36"/>
              </w:numPr>
              <w:autoSpaceDE w:val="0"/>
              <w:autoSpaceDN w:val="0"/>
              <w:adjustRightInd w:val="0"/>
              <w:jc w:val="left"/>
              <w:rPr>
                <w:rFonts w:ascii="TimesNewRoman" w:hAnsi="TimesNewRoman" w:cs="TimesNewRoman"/>
                <w:bCs/>
                <w:kern w:val="0"/>
                <w:sz w:val="23"/>
                <w:szCs w:val="23"/>
              </w:rPr>
            </w:pPr>
            <w:r w:rsidRPr="00EB0B3C">
              <w:rPr>
                <w:rFonts w:ascii="TimesNewRoman" w:hAnsi="TimesNewRoman" w:cs="TimesNewRoman" w:hint="eastAsia"/>
                <w:bCs/>
                <w:kern w:val="0"/>
                <w:sz w:val="23"/>
                <w:szCs w:val="23"/>
              </w:rPr>
              <w:t xml:space="preserve"> </w:t>
            </w:r>
            <w:r w:rsidR="00D229ED" w:rsidRPr="00D229ED">
              <w:rPr>
                <w:rFonts w:ascii="TimesNewRoman" w:hAnsi="TimesNewRoman" w:cs="TimesNewRoman"/>
                <w:bCs/>
                <w:kern w:val="0"/>
                <w:sz w:val="23"/>
                <w:szCs w:val="23"/>
              </w:rPr>
              <w:t xml:space="preserve"> </w:t>
            </w:r>
            <w:r w:rsidR="00D229ED">
              <w:rPr>
                <w:rFonts w:ascii="TimesNewRoman" w:hAnsi="TimesNewRoman" w:cs="TimesNewRoman"/>
                <w:b/>
                <w:bCs/>
                <w:kern w:val="0"/>
                <w:sz w:val="23"/>
                <w:szCs w:val="23"/>
              </w:rPr>
              <w:t xml:space="preserve">if </w:t>
            </w:r>
            <w:r w:rsidR="006D3491">
              <w:rPr>
                <w:rFonts w:ascii="TimesNewRoman" w:hAnsi="TimesNewRoman" w:cs="TimesNewRoman" w:hint="eastAsia"/>
                <w:b/>
                <w:bCs/>
                <w:kern w:val="0"/>
                <w:sz w:val="23"/>
                <w:szCs w:val="23"/>
              </w:rPr>
              <w:t xml:space="preserve"> </w:t>
            </w:r>
            <w:del w:id="1152" w:author="lxf" w:date="2010-05-12T12:54:00Z">
              <w:r w:rsidR="00A31737" w:rsidDel="00522ECD">
                <w:rPr>
                  <w:rFonts w:ascii="TimesNewRoman" w:hAnsi="TimesNewRoman" w:cs="TimesNewRoman" w:hint="eastAsia"/>
                  <w:bCs/>
                  <w:kern w:val="0"/>
                  <w:sz w:val="23"/>
                  <w:szCs w:val="23"/>
                </w:rPr>
                <w:delText>SVD</w:delText>
              </w:r>
              <w:r w:rsidR="00D229ED" w:rsidRPr="00D229ED" w:rsidDel="00522ECD">
                <w:rPr>
                  <w:rFonts w:ascii="TimesNewRoman" w:hAnsi="TimesNewRoman" w:cs="TimesNewRoman"/>
                  <w:bCs/>
                  <w:kern w:val="0"/>
                  <w:sz w:val="23"/>
                  <w:szCs w:val="23"/>
                  <w:vertAlign w:val="subscript"/>
                </w:rPr>
                <w:delText>i</w:delText>
              </w:r>
              <w:r w:rsidR="005823E3" w:rsidRPr="005823E3" w:rsidDel="00522ECD">
                <w:rPr>
                  <w:rFonts w:ascii="TimesNewRoman" w:hAnsi="TimesNewRoman" w:cs="TimesNewRoman"/>
                  <w:bCs/>
                  <w:kern w:val="0"/>
                  <w:sz w:val="23"/>
                  <w:szCs w:val="23"/>
                </w:rPr>
                <w:delText xml:space="preserve"> </w:delText>
              </w:r>
            </w:del>
            <w:proofErr w:type="spellStart"/>
            <w:ins w:id="1153" w:author="lxf" w:date="2010-05-12T12:54:00Z">
              <w:r w:rsidR="00522ECD">
                <w:rPr>
                  <w:rFonts w:ascii="TimesNewRoman" w:hAnsi="TimesNewRoman" w:cs="TimesNewRoman" w:hint="eastAsia"/>
                  <w:bCs/>
                  <w:kern w:val="0"/>
                  <w:sz w:val="23"/>
                  <w:szCs w:val="23"/>
                </w:rPr>
                <w:t>CN</w:t>
              </w:r>
              <w:r w:rsidR="00522ECD" w:rsidRPr="00D229ED">
                <w:rPr>
                  <w:rFonts w:ascii="TimesNewRoman" w:hAnsi="TimesNewRoman" w:cs="TimesNewRoman"/>
                  <w:bCs/>
                  <w:kern w:val="0"/>
                  <w:sz w:val="23"/>
                  <w:szCs w:val="23"/>
                  <w:vertAlign w:val="subscript"/>
                </w:rPr>
                <w:t>i</w:t>
              </w:r>
              <w:proofErr w:type="spellEnd"/>
              <w:r w:rsidR="00522ECD" w:rsidRPr="005823E3">
                <w:rPr>
                  <w:rFonts w:ascii="TimesNewRoman" w:hAnsi="TimesNewRoman" w:cs="TimesNewRoman"/>
                  <w:bCs/>
                  <w:kern w:val="0"/>
                  <w:sz w:val="23"/>
                  <w:szCs w:val="23"/>
                </w:rPr>
                <w:t xml:space="preserve"> </w:t>
              </w:r>
            </w:ins>
            <w:r w:rsidR="00A31737">
              <w:rPr>
                <w:rFonts w:asciiTheme="minorEastAsia" w:hAnsiTheme="minorEastAsia" w:cs="TimesNewRoman" w:hint="eastAsia"/>
                <w:bCs/>
                <w:kern w:val="0"/>
                <w:sz w:val="23"/>
                <w:szCs w:val="23"/>
              </w:rPr>
              <w:t>≤</w:t>
            </w:r>
            <w:r w:rsidR="005823E3" w:rsidRPr="005823E3">
              <w:rPr>
                <w:rFonts w:ascii="TimesNewRoman" w:hAnsi="TimesNewRoman" w:cs="TimesNewRoman"/>
                <w:bCs/>
                <w:kern w:val="0"/>
                <w:sz w:val="23"/>
                <w:szCs w:val="23"/>
              </w:rPr>
              <w:t xml:space="preserve"> </w:t>
            </w:r>
            <w:del w:id="1154" w:author="lxf" w:date="2010-05-12T12:54:00Z">
              <w:r w:rsidR="00A31737" w:rsidDel="00522ECD">
                <w:rPr>
                  <w:rFonts w:ascii="TimesNewRoman" w:hAnsi="TimesNewRoman" w:cs="TimesNewRoman" w:hint="eastAsia"/>
                  <w:bCs/>
                  <w:kern w:val="0"/>
                  <w:sz w:val="23"/>
                  <w:szCs w:val="23"/>
                </w:rPr>
                <w:delText>SVD</w:delText>
              </w:r>
            </w:del>
            <w:ins w:id="1155" w:author="lxf" w:date="2010-05-14T15:40:00Z">
              <w:r w:rsidR="0062521A">
                <w:rPr>
                  <w:rFonts w:ascii="SimSun" w:eastAsia="SimSun" w:hAnsi="SimSun" w:cs="TimesNewRoman" w:hint="eastAsia"/>
                  <w:bCs/>
                  <w:kern w:val="0"/>
                  <w:sz w:val="23"/>
                  <w:szCs w:val="23"/>
                </w:rPr>
                <w:t>α</w:t>
              </w:r>
            </w:ins>
            <w:del w:id="1156" w:author="lxf" w:date="2010-05-14T15:40:00Z">
              <w:r w:rsidR="00A31737" w:rsidDel="0062521A">
                <w:rPr>
                  <w:rFonts w:ascii="TimesNewRoman" w:hAnsi="TimesNewRoman" w:cs="TimesNewRoman" w:hint="eastAsia"/>
                  <w:bCs/>
                  <w:kern w:val="0"/>
                  <w:sz w:val="23"/>
                  <w:szCs w:val="23"/>
                </w:rPr>
                <w:delText>_U</w:delText>
              </w:r>
            </w:del>
            <w:r w:rsidR="00D229ED" w:rsidRPr="00D229ED">
              <w:rPr>
                <w:rFonts w:ascii="TimesNewRoman" w:hAnsi="TimesNewRoman" w:cs="TimesNewRoman"/>
                <w:bCs/>
                <w:kern w:val="0"/>
                <w:sz w:val="23"/>
                <w:szCs w:val="23"/>
              </w:rPr>
              <w:t xml:space="preserve"> </w:t>
            </w:r>
          </w:p>
        </w:tc>
      </w:tr>
      <w:tr w:rsidR="00FE5CA0" w:rsidTr="00A31737">
        <w:trPr>
          <w:trHeight w:val="1580"/>
        </w:trPr>
        <w:tc>
          <w:tcPr>
            <w:tcW w:w="6217" w:type="dxa"/>
          </w:tcPr>
          <w:p w:rsidR="00FE5CA0" w:rsidRDefault="00FE5CA0">
            <w:pPr>
              <w:numPr>
                <w:ilvl w:val="0"/>
                <w:numId w:val="36"/>
              </w:numPr>
              <w:autoSpaceDE w:val="0"/>
              <w:autoSpaceDN w:val="0"/>
              <w:adjustRightInd w:val="0"/>
              <w:jc w:val="left"/>
              <w:rPr>
                <w:rFonts w:ascii="TimesNewRoman" w:hAnsi="TimesNewRoman" w:cs="TimesNewRoman"/>
                <w:bCs/>
                <w:kern w:val="0"/>
                <w:sz w:val="23"/>
                <w:szCs w:val="23"/>
              </w:rPr>
            </w:pPr>
            <w:r w:rsidRPr="00EB0B3C">
              <w:rPr>
                <w:rFonts w:ascii="TimesNewRoman" w:hAnsi="TimesNewRoman" w:cs="TimesNewRoman" w:hint="eastAsia"/>
                <w:bCs/>
                <w:kern w:val="0"/>
                <w:sz w:val="23"/>
                <w:szCs w:val="23"/>
              </w:rPr>
              <w:t xml:space="preserve"> </w:t>
            </w:r>
            <w:r w:rsidR="00D229ED" w:rsidRPr="00D229ED">
              <w:rPr>
                <w:rFonts w:ascii="TimesNewRoman" w:hAnsi="TimesNewRoman" w:cs="TimesNewRoman"/>
                <w:bCs/>
                <w:kern w:val="0"/>
                <w:sz w:val="23"/>
                <w:szCs w:val="23"/>
              </w:rPr>
              <w:t xml:space="preserve">   </w:t>
            </w:r>
            <w:r>
              <w:rPr>
                <w:rFonts w:ascii="TimesNewRoman" w:hAnsi="TimesNewRoman" w:cs="TimesNewRoman" w:hint="eastAsia"/>
                <w:bCs/>
                <w:kern w:val="0"/>
                <w:sz w:val="23"/>
                <w:szCs w:val="23"/>
              </w:rPr>
              <w:t xml:space="preserve"> </w:t>
            </w:r>
            <w:r w:rsidRPr="005823E3">
              <w:rPr>
                <w:rFonts w:ascii="TimesNewRoman" w:hAnsi="TimesNewRoman" w:cs="TimesNewRoman"/>
                <w:bCs/>
                <w:kern w:val="0"/>
                <w:sz w:val="23"/>
                <w:szCs w:val="23"/>
              </w:rPr>
              <w:t>add V</w:t>
            </w:r>
            <w:r w:rsidRPr="005823E3">
              <w:rPr>
                <w:rFonts w:ascii="TimesNewRoman" w:hAnsi="TimesNewRoman" w:cs="TimesNewRoman"/>
                <w:bCs/>
                <w:kern w:val="0"/>
                <w:sz w:val="23"/>
                <w:szCs w:val="23"/>
                <w:vertAlign w:val="subscript"/>
              </w:rPr>
              <w:t>i</w:t>
            </w:r>
            <w:r w:rsidRPr="005823E3">
              <w:rPr>
                <w:rFonts w:ascii="TimesNewRoman" w:hAnsi="TimesNewRoman" w:cs="TimesNewRoman"/>
                <w:bCs/>
                <w:kern w:val="0"/>
                <w:sz w:val="23"/>
                <w:szCs w:val="23"/>
              </w:rPr>
              <w:t xml:space="preserve"> to V, </w:t>
            </w:r>
            <w:proofErr w:type="spellStart"/>
            <w:r w:rsidRPr="005823E3">
              <w:rPr>
                <w:rFonts w:ascii="TimesNewRoman" w:hAnsi="TimesNewRoman" w:cs="TimesNewRoman"/>
                <w:bCs/>
                <w:kern w:val="0"/>
                <w:sz w:val="23"/>
                <w:szCs w:val="23"/>
              </w:rPr>
              <w:t>i</w:t>
            </w:r>
            <w:proofErr w:type="spellEnd"/>
            <w:r w:rsidRPr="005823E3">
              <w:rPr>
                <w:rFonts w:ascii="TimesNewRoman" w:hAnsi="TimesNewRoman" w:cs="TimesNewRoman"/>
                <w:bCs/>
                <w:kern w:val="0"/>
                <w:sz w:val="23"/>
                <w:szCs w:val="23"/>
              </w:rPr>
              <w:t>++;</w:t>
            </w:r>
          </w:p>
          <w:p w:rsidR="00C667F8" w:rsidRDefault="00FE5CA0">
            <w:pPr>
              <w:autoSpaceDE w:val="0"/>
              <w:autoSpaceDN w:val="0"/>
              <w:adjustRightInd w:val="0"/>
              <w:ind w:left="420"/>
              <w:jc w:val="left"/>
              <w:rPr>
                <w:rFonts w:ascii="TimesNewRoman" w:hAnsi="TimesNewRoman" w:cs="TimesNewRoman"/>
                <w:bCs/>
                <w:kern w:val="0"/>
                <w:sz w:val="23"/>
                <w:szCs w:val="23"/>
              </w:rPr>
            </w:pPr>
            <w:r>
              <w:rPr>
                <w:rFonts w:ascii="TimesNewRoman" w:hAnsi="TimesNewRoman" w:cs="TimesNewRoman" w:hint="eastAsia"/>
                <w:bCs/>
                <w:kern w:val="0"/>
                <w:sz w:val="23"/>
                <w:szCs w:val="23"/>
              </w:rPr>
              <w:t xml:space="preserve">     m </w:t>
            </w:r>
            <w:r w:rsidRPr="00EB0B3C">
              <w:rPr>
                <w:rFonts w:ascii="TimesNewRoman" w:hAnsi="TimesNewRoman" w:cs="TimesNewRoman"/>
                <w:bCs/>
                <w:kern w:val="0"/>
                <w:sz w:val="23"/>
                <w:szCs w:val="23"/>
              </w:rPr>
              <w:sym w:font="Wingdings" w:char="F0DF"/>
            </w:r>
            <w:r>
              <w:rPr>
                <w:rFonts w:ascii="TimesNewRoman" w:hAnsi="TimesNewRoman" w:cs="TimesNewRoman" w:hint="eastAsia"/>
                <w:bCs/>
                <w:kern w:val="0"/>
                <w:sz w:val="23"/>
                <w:szCs w:val="23"/>
              </w:rPr>
              <w:t xml:space="preserve"> </w:t>
            </w:r>
            <w:proofErr w:type="spellStart"/>
            <w:r w:rsidR="00D229ED" w:rsidRPr="00D229ED">
              <w:rPr>
                <w:rFonts w:ascii="TimesNewRoman" w:hAnsi="TimesNewRoman" w:cs="TimesNewRoman"/>
                <w:b/>
                <w:bCs/>
                <w:i/>
                <w:kern w:val="0"/>
                <w:sz w:val="23"/>
                <w:szCs w:val="23"/>
              </w:rPr>
              <w:t>getMinDegree</w:t>
            </w:r>
            <w:proofErr w:type="spellEnd"/>
            <w:r>
              <w:rPr>
                <w:rFonts w:ascii="TimesNewRoman" w:hAnsi="TimesNewRoman" w:cs="TimesNewRoman" w:hint="eastAsia"/>
                <w:bCs/>
                <w:kern w:val="0"/>
                <w:sz w:val="23"/>
                <w:szCs w:val="23"/>
              </w:rPr>
              <w:t>(S)</w:t>
            </w:r>
          </w:p>
          <w:p w:rsidR="00C667F8" w:rsidRDefault="00FE5CA0">
            <w:pPr>
              <w:autoSpaceDE w:val="0"/>
              <w:autoSpaceDN w:val="0"/>
              <w:adjustRightInd w:val="0"/>
              <w:ind w:left="420"/>
              <w:jc w:val="left"/>
              <w:rPr>
                <w:rFonts w:ascii="TimesNewRoman" w:hAnsi="TimesNewRoman" w:cs="TimesNewRoman"/>
                <w:bCs/>
                <w:kern w:val="0"/>
                <w:sz w:val="23"/>
                <w:szCs w:val="23"/>
              </w:rPr>
            </w:pPr>
            <w:r>
              <w:rPr>
                <w:rFonts w:ascii="TimesNewRoman" w:hAnsi="TimesNewRoman" w:cs="TimesNewRoman" w:hint="eastAsia"/>
                <w:bCs/>
                <w:kern w:val="0"/>
                <w:sz w:val="23"/>
                <w:szCs w:val="23"/>
              </w:rPr>
              <w:t xml:space="preserve">     </w:t>
            </w:r>
            <w:r>
              <w:rPr>
                <w:rFonts w:ascii="TimesNewRoman" w:hAnsi="TimesNewRoman" w:cs="TimesNewRoman" w:hint="eastAsia"/>
                <w:b/>
                <w:bCs/>
                <w:kern w:val="0"/>
                <w:sz w:val="23"/>
                <w:szCs w:val="23"/>
              </w:rPr>
              <w:t>i</w:t>
            </w:r>
            <w:r w:rsidRPr="006D3491">
              <w:rPr>
                <w:rFonts w:ascii="TimesNewRoman" w:hAnsi="TimesNewRoman" w:cs="TimesNewRoman" w:hint="eastAsia"/>
                <w:b/>
                <w:bCs/>
                <w:kern w:val="0"/>
                <w:sz w:val="23"/>
                <w:szCs w:val="23"/>
              </w:rPr>
              <w:t>f</w:t>
            </w:r>
            <w:r w:rsidRPr="006D3491">
              <w:rPr>
                <w:rFonts w:ascii="TimesNewRoman" w:hAnsi="TimesNewRoman" w:cs="TimesNewRoman" w:hint="eastAsia"/>
                <w:bCs/>
                <w:kern w:val="0"/>
                <w:sz w:val="23"/>
                <w:szCs w:val="23"/>
              </w:rPr>
              <w:t xml:space="preserve"> more than one sensor nodes in m, </w:t>
            </w:r>
          </w:p>
          <w:p w:rsidR="00C667F8" w:rsidRDefault="00FE5CA0">
            <w:pPr>
              <w:autoSpaceDE w:val="0"/>
              <w:autoSpaceDN w:val="0"/>
              <w:adjustRightInd w:val="0"/>
              <w:ind w:leftChars="200" w:left="420" w:firstLineChars="300" w:firstLine="690"/>
              <w:jc w:val="left"/>
              <w:rPr>
                <w:rFonts w:ascii="TimesNewRoman" w:hAnsi="TimesNewRoman" w:cs="TimesNewRoman"/>
                <w:bCs/>
                <w:kern w:val="0"/>
                <w:sz w:val="23"/>
                <w:szCs w:val="23"/>
              </w:rPr>
            </w:pPr>
            <w:r w:rsidRPr="006D3491">
              <w:rPr>
                <w:rFonts w:ascii="TimesNewRoman" w:hAnsi="TimesNewRoman" w:cs="TimesNewRoman" w:hint="eastAsia"/>
                <w:bCs/>
                <w:kern w:val="0"/>
                <w:sz w:val="23"/>
                <w:szCs w:val="23"/>
              </w:rPr>
              <w:t xml:space="preserve">m </w:t>
            </w:r>
            <w:r w:rsidRPr="006D3491">
              <w:rPr>
                <w:rFonts w:ascii="TimesNewRoman" w:hAnsi="TimesNewRoman" w:cs="TimesNewRoman"/>
                <w:bCs/>
                <w:kern w:val="0"/>
                <w:sz w:val="23"/>
                <w:szCs w:val="23"/>
              </w:rPr>
              <w:sym w:font="Wingdings" w:char="F0DF"/>
            </w:r>
            <w:r w:rsidRPr="006D3491">
              <w:rPr>
                <w:rFonts w:ascii="TimesNewRoman" w:hAnsi="TimesNewRoman" w:cs="TimesNewRoman" w:hint="eastAsia"/>
                <w:bCs/>
                <w:kern w:val="0"/>
                <w:sz w:val="23"/>
                <w:szCs w:val="23"/>
              </w:rPr>
              <w:t xml:space="preserve"> </w:t>
            </w:r>
            <w:proofErr w:type="spellStart"/>
            <w:r w:rsidR="00D229ED" w:rsidRPr="00D229ED">
              <w:rPr>
                <w:rFonts w:ascii="TimesNewRoman" w:hAnsi="TimesNewRoman" w:cs="TimesNewRoman"/>
                <w:b/>
                <w:bCs/>
                <w:i/>
                <w:kern w:val="0"/>
                <w:sz w:val="23"/>
                <w:szCs w:val="23"/>
              </w:rPr>
              <w:t>getMaxEFI</w:t>
            </w:r>
            <w:proofErr w:type="spellEnd"/>
            <w:r w:rsidRPr="006D3491">
              <w:rPr>
                <w:rFonts w:ascii="TimesNewRoman" w:hAnsi="TimesNewRoman" w:cs="TimesNewRoman" w:hint="eastAsia"/>
                <w:bCs/>
                <w:kern w:val="0"/>
                <w:sz w:val="23"/>
                <w:szCs w:val="23"/>
              </w:rPr>
              <w:t>(m)</w:t>
            </w:r>
          </w:p>
          <w:p w:rsidR="00C667F8" w:rsidRDefault="00FE5CA0">
            <w:pPr>
              <w:autoSpaceDE w:val="0"/>
              <w:autoSpaceDN w:val="0"/>
              <w:adjustRightInd w:val="0"/>
              <w:ind w:firstLineChars="449" w:firstLine="1037"/>
              <w:jc w:val="left"/>
              <w:rPr>
                <w:rFonts w:ascii="TimesNewRoman" w:hAnsi="TimesNewRoman" w:cs="TimesNewRoman"/>
                <w:bCs/>
                <w:kern w:val="0"/>
                <w:sz w:val="23"/>
                <w:szCs w:val="23"/>
              </w:rPr>
            </w:pPr>
            <w:r w:rsidRPr="006D3491">
              <w:rPr>
                <w:rFonts w:ascii="TimesNewRoman" w:hAnsi="TimesNewRoman" w:cs="TimesNewRoman" w:hint="eastAsia"/>
                <w:b/>
                <w:bCs/>
                <w:kern w:val="0"/>
                <w:sz w:val="23"/>
                <w:szCs w:val="23"/>
              </w:rPr>
              <w:t>end</w:t>
            </w:r>
            <w:r>
              <w:rPr>
                <w:rFonts w:ascii="TimesNewRoman" w:hAnsi="TimesNewRoman" w:cs="TimesNewRoman" w:hint="eastAsia"/>
                <w:b/>
                <w:bCs/>
                <w:kern w:val="0"/>
                <w:sz w:val="23"/>
                <w:szCs w:val="23"/>
              </w:rPr>
              <w:t xml:space="preserve"> </w:t>
            </w:r>
            <w:r w:rsidRPr="006D3491">
              <w:rPr>
                <w:rFonts w:ascii="TimesNewRoman" w:hAnsi="TimesNewRoman" w:cs="TimesNewRoman" w:hint="eastAsia"/>
                <w:b/>
                <w:bCs/>
                <w:kern w:val="0"/>
                <w:sz w:val="23"/>
                <w:szCs w:val="23"/>
              </w:rPr>
              <w:t>if</w:t>
            </w:r>
          </w:p>
        </w:tc>
      </w:tr>
      <w:tr w:rsidR="00027637" w:rsidTr="002C6F17">
        <w:trPr>
          <w:trHeight w:val="312"/>
        </w:trPr>
        <w:tc>
          <w:tcPr>
            <w:tcW w:w="6217" w:type="dxa"/>
          </w:tcPr>
          <w:p w:rsidR="00C667F8" w:rsidRDefault="00CD12A7">
            <w:pPr>
              <w:numPr>
                <w:ilvl w:val="0"/>
                <w:numId w:val="36"/>
              </w:numPr>
              <w:autoSpaceDE w:val="0"/>
              <w:autoSpaceDN w:val="0"/>
              <w:adjustRightInd w:val="0"/>
              <w:ind w:left="460" w:hanging="460"/>
              <w:jc w:val="left"/>
              <w:rPr>
                <w:rFonts w:ascii="TimesNewRoman" w:hAnsi="TimesNewRoman" w:cs="TimesNewRoman"/>
                <w:b/>
                <w:bCs/>
                <w:kern w:val="0"/>
                <w:sz w:val="23"/>
                <w:szCs w:val="23"/>
              </w:rPr>
            </w:pPr>
            <w:r>
              <w:rPr>
                <w:rFonts w:ascii="TimesNewRoman" w:hAnsi="TimesNewRoman" w:cs="TimesNewRoman" w:hint="eastAsia"/>
                <w:b/>
                <w:bCs/>
                <w:kern w:val="0"/>
                <w:sz w:val="23"/>
                <w:szCs w:val="23"/>
              </w:rPr>
              <w:t xml:space="preserve">  </w:t>
            </w:r>
            <w:r w:rsidR="000F60FD">
              <w:rPr>
                <w:rFonts w:ascii="TimesNewRoman" w:hAnsi="TimesNewRoman" w:cs="TimesNewRoman" w:hint="eastAsia"/>
                <w:b/>
                <w:bCs/>
                <w:kern w:val="0"/>
                <w:sz w:val="23"/>
                <w:szCs w:val="23"/>
              </w:rPr>
              <w:t>e</w:t>
            </w:r>
            <w:r w:rsidR="00D229ED">
              <w:rPr>
                <w:rFonts w:ascii="TimesNewRoman" w:hAnsi="TimesNewRoman" w:cs="TimesNewRoman"/>
                <w:b/>
                <w:bCs/>
                <w:kern w:val="0"/>
                <w:sz w:val="23"/>
                <w:szCs w:val="23"/>
              </w:rPr>
              <w:t>lse</w:t>
            </w:r>
          </w:p>
        </w:tc>
      </w:tr>
      <w:tr w:rsidR="00FE5CA0" w:rsidTr="006666C9">
        <w:tblPrEx>
          <w:tblW w:w="0" w:type="auto"/>
          <w:tblInd w:w="1688" w:type="dxa"/>
          <w:tblPrExChange w:id="1157" w:author="lxf" w:date="2010-05-14T11:37:00Z">
            <w:tblPrEx>
              <w:tblW w:w="0" w:type="auto"/>
              <w:tblInd w:w="1688" w:type="dxa"/>
            </w:tblPrEx>
          </w:tblPrExChange>
        </w:tblPrEx>
        <w:trPr>
          <w:trHeight w:val="2279"/>
          <w:trPrChange w:id="1158" w:author="lxf" w:date="2010-05-14T11:37:00Z">
            <w:trPr>
              <w:gridAfter w:val="0"/>
              <w:trHeight w:val="3036"/>
            </w:trPr>
          </w:trPrChange>
        </w:trPr>
        <w:tc>
          <w:tcPr>
            <w:tcW w:w="6217" w:type="dxa"/>
            <w:tcPrChange w:id="1159" w:author="lxf" w:date="2010-05-14T11:37:00Z">
              <w:tcPr>
                <w:tcW w:w="6217" w:type="dxa"/>
                <w:gridSpan w:val="2"/>
              </w:tcPr>
            </w:tcPrChange>
          </w:tcPr>
          <w:p w:rsidR="00FE5CA0" w:rsidRDefault="00FE5CA0" w:rsidP="005F3135">
            <w:pPr>
              <w:numPr>
                <w:ilvl w:val="0"/>
                <w:numId w:val="36"/>
              </w:numPr>
              <w:autoSpaceDE w:val="0"/>
              <w:autoSpaceDN w:val="0"/>
              <w:adjustRightInd w:val="0"/>
              <w:jc w:val="left"/>
              <w:rPr>
                <w:rFonts w:ascii="TimesNewRoman" w:hAnsi="TimesNewRoman" w:cs="TimesNewRoman"/>
                <w:bCs/>
                <w:kern w:val="0"/>
                <w:sz w:val="23"/>
                <w:szCs w:val="23"/>
              </w:rPr>
            </w:pPr>
            <w:r>
              <w:rPr>
                <w:rFonts w:ascii="TimesNewRoman" w:hAnsi="TimesNewRoman" w:cs="TimesNewRoman" w:hint="eastAsia"/>
                <w:bCs/>
                <w:kern w:val="0"/>
                <w:sz w:val="23"/>
                <w:szCs w:val="23"/>
              </w:rPr>
              <w:t xml:space="preserve">     m</w:t>
            </w:r>
            <w:r w:rsidRPr="005823E3">
              <w:rPr>
                <w:rFonts w:ascii="TimesNewRoman" w:hAnsi="TimesNewRoman" w:cs="TimesNewRoman"/>
                <w:bCs/>
                <w:kern w:val="0"/>
                <w:sz w:val="23"/>
                <w:szCs w:val="23"/>
              </w:rPr>
              <w:t xml:space="preserve"> </w:t>
            </w:r>
            <w:r w:rsidRPr="005823E3">
              <w:rPr>
                <w:rFonts w:ascii="TimesNewRoman" w:hAnsi="TimesNewRoman" w:cs="TimesNewRoman"/>
                <w:bCs/>
                <w:kern w:val="0"/>
                <w:sz w:val="23"/>
                <w:szCs w:val="23"/>
              </w:rPr>
              <w:sym w:font="Wingdings" w:char="F0DF"/>
            </w:r>
            <w:r w:rsidRPr="005823E3">
              <w:rPr>
                <w:rFonts w:ascii="TimesNewRoman" w:hAnsi="TimesNewRoman" w:cs="TimesNewRoman"/>
                <w:bCs/>
                <w:kern w:val="0"/>
                <w:sz w:val="23"/>
                <w:szCs w:val="23"/>
              </w:rPr>
              <w:t xml:space="preserve"> </w:t>
            </w:r>
            <w:proofErr w:type="spellStart"/>
            <w:r w:rsidR="002A7979" w:rsidRPr="002A7979">
              <w:rPr>
                <w:rFonts w:ascii="TimesNewRoman" w:hAnsi="TimesNewRoman" w:cs="TimesNewRoman"/>
                <w:b/>
                <w:bCs/>
                <w:i/>
                <w:kern w:val="0"/>
                <w:sz w:val="23"/>
                <w:szCs w:val="23"/>
                <w:rPrChange w:id="1160" w:author="lxf" w:date="2010-05-14T17:38:00Z">
                  <w:rPr>
                    <w:rFonts w:ascii="TimesNewRoman" w:hAnsi="TimesNewRoman" w:cs="TimesNewRoman"/>
                    <w:bCs/>
                    <w:kern w:val="0"/>
                    <w:sz w:val="23"/>
                    <w:szCs w:val="23"/>
                    <w:vertAlign w:val="superscript"/>
                  </w:rPr>
                </w:rPrChange>
              </w:rPr>
              <w:t>getNeighors</w:t>
            </w:r>
            <w:proofErr w:type="spellEnd"/>
            <w:r w:rsidRPr="005823E3">
              <w:rPr>
                <w:rFonts w:ascii="TimesNewRoman" w:hAnsi="TimesNewRoman" w:cs="TimesNewRoman"/>
                <w:bCs/>
                <w:kern w:val="0"/>
                <w:sz w:val="23"/>
                <w:szCs w:val="23"/>
              </w:rPr>
              <w:t>(V</w:t>
            </w:r>
            <w:r w:rsidR="00D229ED" w:rsidRPr="00D229ED">
              <w:rPr>
                <w:rFonts w:ascii="TimesNewRoman" w:hAnsi="TimesNewRoman" w:cs="TimesNewRoman"/>
                <w:bCs/>
                <w:kern w:val="0"/>
                <w:sz w:val="23"/>
                <w:szCs w:val="23"/>
                <w:vertAlign w:val="subscript"/>
              </w:rPr>
              <w:t>i</w:t>
            </w:r>
            <w:r w:rsidRPr="005823E3">
              <w:rPr>
                <w:rFonts w:ascii="TimesNewRoman" w:hAnsi="TimesNewRoman" w:cs="TimesNewRoman"/>
                <w:bCs/>
                <w:kern w:val="0"/>
                <w:sz w:val="23"/>
                <w:szCs w:val="23"/>
              </w:rPr>
              <w:t xml:space="preserve">) </w:t>
            </w:r>
          </w:p>
          <w:p w:rsidR="00C667F8" w:rsidRDefault="00FE5CA0">
            <w:pPr>
              <w:autoSpaceDE w:val="0"/>
              <w:autoSpaceDN w:val="0"/>
              <w:adjustRightInd w:val="0"/>
              <w:ind w:left="420"/>
              <w:jc w:val="left"/>
              <w:rPr>
                <w:rFonts w:ascii="TimesNewRoman" w:hAnsi="TimesNewRoman" w:cs="TimesNewRoman"/>
                <w:bCs/>
                <w:kern w:val="0"/>
                <w:sz w:val="23"/>
                <w:szCs w:val="23"/>
              </w:rPr>
            </w:pPr>
            <w:r>
              <w:rPr>
                <w:rFonts w:ascii="TimesNewRoman" w:hAnsi="TimesNewRoman" w:cs="TimesNewRoman" w:hint="eastAsia"/>
                <w:b/>
                <w:bCs/>
                <w:kern w:val="0"/>
                <w:sz w:val="23"/>
                <w:szCs w:val="23"/>
              </w:rPr>
              <w:t xml:space="preserve">     </w:t>
            </w:r>
            <w:r w:rsidR="00D229ED" w:rsidRPr="00D229ED">
              <w:rPr>
                <w:rFonts w:ascii="TimesNewRoman" w:hAnsi="TimesNewRoman" w:cs="TimesNewRoman"/>
                <w:b/>
                <w:bCs/>
                <w:kern w:val="0"/>
                <w:sz w:val="23"/>
                <w:szCs w:val="23"/>
              </w:rPr>
              <w:t>if</w:t>
            </w:r>
            <w:r w:rsidR="00D229ED" w:rsidRPr="00D229ED">
              <w:rPr>
                <w:rFonts w:ascii="TimesNewRoman" w:hAnsi="TimesNewRoman" w:cs="TimesNewRoman"/>
                <w:bCs/>
                <w:kern w:val="0"/>
                <w:sz w:val="23"/>
                <w:szCs w:val="23"/>
              </w:rPr>
              <w:t xml:space="preserve"> m</w:t>
            </w:r>
            <w:r>
              <w:rPr>
                <w:rFonts w:ascii="TimesNewRoman" w:hAnsi="TimesNewRoman" w:cs="TimesNewRoman" w:hint="eastAsia"/>
                <w:bCs/>
                <w:kern w:val="0"/>
                <w:sz w:val="23"/>
                <w:szCs w:val="23"/>
              </w:rPr>
              <w:t xml:space="preserve"> is empty</w:t>
            </w:r>
          </w:p>
          <w:p w:rsidR="00C667F8" w:rsidRDefault="00FE5CA0">
            <w:pPr>
              <w:autoSpaceDE w:val="0"/>
              <w:autoSpaceDN w:val="0"/>
              <w:adjustRightInd w:val="0"/>
              <w:ind w:firstLineChars="550" w:firstLine="1265"/>
              <w:jc w:val="left"/>
              <w:rPr>
                <w:rFonts w:ascii="TimesNewRoman" w:hAnsi="TimesNewRoman" w:cs="TimesNewRoman"/>
                <w:bCs/>
                <w:kern w:val="0"/>
                <w:sz w:val="23"/>
                <w:szCs w:val="23"/>
              </w:rPr>
            </w:pPr>
            <w:r w:rsidRPr="005823E3">
              <w:rPr>
                <w:rFonts w:ascii="TimesNewRoman" w:hAnsi="TimesNewRoman" w:cs="TimesNewRoman"/>
                <w:bCs/>
                <w:kern w:val="0"/>
                <w:sz w:val="23"/>
                <w:szCs w:val="23"/>
              </w:rPr>
              <w:t xml:space="preserve">Remove </w:t>
            </w:r>
            <w:r>
              <w:rPr>
                <w:rFonts w:ascii="TimesNewRoman" w:hAnsi="TimesNewRoman" w:cs="TimesNewRoman" w:hint="eastAsia"/>
                <w:bCs/>
                <w:kern w:val="0"/>
                <w:sz w:val="23"/>
                <w:szCs w:val="23"/>
              </w:rPr>
              <w:t>V</w:t>
            </w:r>
            <w:r w:rsidR="002A7979" w:rsidRPr="002A7979">
              <w:rPr>
                <w:rFonts w:ascii="TimesNewRoman" w:hAnsi="TimesNewRoman" w:cs="TimesNewRoman"/>
                <w:bCs/>
                <w:kern w:val="0"/>
                <w:sz w:val="23"/>
                <w:szCs w:val="23"/>
                <w:vertAlign w:val="subscript"/>
                <w:rPrChange w:id="1161" w:author="lxf" w:date="2010-05-14T11:37:00Z">
                  <w:rPr>
                    <w:rFonts w:ascii="TimesNewRoman" w:hAnsi="TimesNewRoman" w:cs="TimesNewRoman"/>
                    <w:bCs/>
                    <w:kern w:val="0"/>
                    <w:sz w:val="23"/>
                    <w:szCs w:val="23"/>
                    <w:vertAlign w:val="superscript"/>
                  </w:rPr>
                </w:rPrChange>
              </w:rPr>
              <w:t>i</w:t>
            </w:r>
            <w:r w:rsidRPr="005823E3">
              <w:rPr>
                <w:rFonts w:ascii="TimesNewRoman" w:hAnsi="TimesNewRoman" w:cs="TimesNewRoman"/>
                <w:bCs/>
                <w:kern w:val="0"/>
                <w:sz w:val="23"/>
                <w:szCs w:val="23"/>
              </w:rPr>
              <w:t xml:space="preserve"> from S</w:t>
            </w:r>
            <w:r w:rsidR="00D229ED" w:rsidRPr="00D229ED">
              <w:rPr>
                <w:rFonts w:ascii="TimesNewRoman" w:hAnsi="TimesNewRoman" w:cs="TimesNewRoman"/>
                <w:bCs/>
                <w:kern w:val="0"/>
                <w:sz w:val="23"/>
                <w:szCs w:val="23"/>
              </w:rPr>
              <w:t xml:space="preserve">            </w:t>
            </w:r>
          </w:p>
          <w:p w:rsidR="00C667F8" w:rsidRDefault="00D229ED">
            <w:pPr>
              <w:autoSpaceDE w:val="0"/>
              <w:autoSpaceDN w:val="0"/>
              <w:adjustRightInd w:val="0"/>
              <w:ind w:firstLineChars="538" w:firstLine="1242"/>
              <w:jc w:val="left"/>
              <w:rPr>
                <w:rFonts w:ascii="TimesNewRoman" w:hAnsi="TimesNewRoman" w:cs="TimesNewRoman"/>
                <w:bCs/>
                <w:kern w:val="0"/>
                <w:sz w:val="23"/>
                <w:szCs w:val="23"/>
              </w:rPr>
            </w:pPr>
            <w:r w:rsidRPr="00D229ED">
              <w:rPr>
                <w:rFonts w:ascii="TimesNewRoman" w:hAnsi="TimesNewRoman" w:cs="TimesNewRoman"/>
                <w:b/>
                <w:bCs/>
                <w:kern w:val="0"/>
                <w:sz w:val="23"/>
                <w:szCs w:val="23"/>
              </w:rPr>
              <w:t>if</w:t>
            </w:r>
            <w:r w:rsidRPr="00D229ED">
              <w:rPr>
                <w:rFonts w:ascii="TimesNewRoman" w:hAnsi="TimesNewRoman" w:cs="TimesNewRoman"/>
                <w:bCs/>
                <w:kern w:val="0"/>
                <w:sz w:val="23"/>
                <w:szCs w:val="23"/>
              </w:rPr>
              <w:t xml:space="preserve"> </w:t>
            </w:r>
            <w:r w:rsidR="00FE5CA0">
              <w:rPr>
                <w:rFonts w:ascii="TimesNewRoman" w:hAnsi="TimesNewRoman" w:cs="TimesNewRoman" w:hint="eastAsia"/>
                <w:bCs/>
                <w:kern w:val="0"/>
                <w:sz w:val="23"/>
                <w:szCs w:val="23"/>
              </w:rPr>
              <w:t>S is empty</w:t>
            </w:r>
            <w:r w:rsidR="00D15A34">
              <w:rPr>
                <w:rFonts w:ascii="TimesNewRoman" w:hAnsi="TimesNewRoman" w:cs="TimesNewRoman" w:hint="eastAsia"/>
                <w:bCs/>
                <w:kern w:val="0"/>
                <w:sz w:val="23"/>
                <w:szCs w:val="23"/>
              </w:rPr>
              <w:t xml:space="preserve">, </w:t>
            </w:r>
            <w:r w:rsidRPr="00D229ED">
              <w:rPr>
                <w:rFonts w:ascii="TimesNewRoman" w:hAnsi="TimesNewRoman" w:cs="TimesNewRoman"/>
                <w:bCs/>
                <w:kern w:val="0"/>
                <w:sz w:val="23"/>
                <w:szCs w:val="23"/>
              </w:rPr>
              <w:t>break;</w:t>
            </w:r>
            <w:r w:rsidR="00D15A34">
              <w:rPr>
                <w:rFonts w:ascii="TimesNewRoman" w:hAnsi="TimesNewRoman" w:cs="TimesNewRoman" w:hint="eastAsia"/>
                <w:bCs/>
                <w:kern w:val="0"/>
                <w:sz w:val="23"/>
                <w:szCs w:val="23"/>
              </w:rPr>
              <w:t xml:space="preserve"> </w:t>
            </w:r>
            <w:r w:rsidRPr="00D229ED">
              <w:rPr>
                <w:rFonts w:ascii="TimesNewRoman" w:hAnsi="TimesNewRoman" w:cs="TimesNewRoman"/>
                <w:b/>
                <w:bCs/>
                <w:kern w:val="0"/>
                <w:sz w:val="23"/>
                <w:szCs w:val="23"/>
              </w:rPr>
              <w:t>end if</w:t>
            </w:r>
          </w:p>
          <w:p w:rsidR="00FE5CA0" w:rsidRDefault="00D229ED" w:rsidP="00FE5CA0">
            <w:pPr>
              <w:autoSpaceDE w:val="0"/>
              <w:autoSpaceDN w:val="0"/>
              <w:adjustRightInd w:val="0"/>
              <w:ind w:left="560" w:hanging="560"/>
              <w:jc w:val="left"/>
              <w:rPr>
                <w:rFonts w:ascii="TimesNewRoman" w:hAnsi="TimesNewRoman" w:cs="TimesNewRoman"/>
                <w:bCs/>
                <w:kern w:val="0"/>
                <w:sz w:val="23"/>
                <w:szCs w:val="23"/>
              </w:rPr>
            </w:pPr>
            <w:r w:rsidRPr="00D229ED">
              <w:rPr>
                <w:rFonts w:ascii="TimesNewRoman" w:hAnsi="TimesNewRoman" w:cs="TimesNewRoman"/>
                <w:bCs/>
                <w:kern w:val="0"/>
                <w:sz w:val="23"/>
                <w:szCs w:val="23"/>
              </w:rPr>
              <w:t xml:space="preserve">     </w:t>
            </w:r>
            <w:r w:rsidR="00FE5CA0">
              <w:rPr>
                <w:rFonts w:ascii="TimesNewRoman" w:hAnsi="TimesNewRoman" w:cs="TimesNewRoman" w:hint="eastAsia"/>
                <w:bCs/>
                <w:kern w:val="0"/>
                <w:sz w:val="23"/>
                <w:szCs w:val="23"/>
              </w:rPr>
              <w:t xml:space="preserve">    </w:t>
            </w:r>
            <w:r w:rsidRPr="00D229ED">
              <w:rPr>
                <w:rFonts w:ascii="TimesNewRoman" w:hAnsi="TimesNewRoman" w:cs="TimesNewRoman"/>
                <w:b/>
                <w:bCs/>
                <w:kern w:val="0"/>
                <w:sz w:val="23"/>
                <w:szCs w:val="23"/>
              </w:rPr>
              <w:t>else</w:t>
            </w:r>
          </w:p>
          <w:p w:rsidR="004D782E" w:rsidRDefault="00FE5CA0">
            <w:pPr>
              <w:autoSpaceDE w:val="0"/>
              <w:autoSpaceDN w:val="0"/>
              <w:adjustRightInd w:val="0"/>
              <w:ind w:left="560" w:hanging="560"/>
              <w:jc w:val="left"/>
              <w:rPr>
                <w:del w:id="1162" w:author="lxf" w:date="2010-05-14T11:37:00Z"/>
                <w:rFonts w:ascii="TimesNewRoman" w:hAnsi="TimesNewRoman" w:cs="TimesNewRoman"/>
                <w:bCs/>
                <w:kern w:val="0"/>
                <w:sz w:val="23"/>
                <w:szCs w:val="23"/>
              </w:rPr>
            </w:pPr>
            <w:r>
              <w:rPr>
                <w:rFonts w:ascii="TimesNewRoman" w:hAnsi="TimesNewRoman" w:cs="TimesNewRoman" w:hint="eastAsia"/>
                <w:bCs/>
                <w:kern w:val="0"/>
                <w:sz w:val="23"/>
                <w:szCs w:val="23"/>
              </w:rPr>
              <w:t xml:space="preserve">          </w:t>
            </w:r>
            <w:del w:id="1163" w:author="lxf" w:date="2010-05-14T11:37:00Z">
              <w:r w:rsidDel="006666C9">
                <w:rPr>
                  <w:rFonts w:ascii="TimesNewRoman" w:hAnsi="TimesNewRoman" w:cs="TimesNewRoman" w:hint="eastAsia"/>
                  <w:bCs/>
                  <w:kern w:val="0"/>
                  <w:sz w:val="23"/>
                  <w:szCs w:val="23"/>
                </w:rPr>
                <w:delText xml:space="preserve">m </w:delText>
              </w:r>
              <w:r w:rsidRPr="00EB0B3C" w:rsidDel="006666C9">
                <w:rPr>
                  <w:rFonts w:ascii="TimesNewRoman" w:hAnsi="TimesNewRoman" w:cs="TimesNewRoman"/>
                  <w:bCs/>
                  <w:kern w:val="0"/>
                  <w:sz w:val="23"/>
                  <w:szCs w:val="23"/>
                </w:rPr>
                <w:sym w:font="Wingdings" w:char="F0DF"/>
              </w:r>
              <w:r w:rsidDel="006666C9">
                <w:rPr>
                  <w:rFonts w:ascii="TimesNewRoman" w:hAnsi="TimesNewRoman" w:cs="TimesNewRoman" w:hint="eastAsia"/>
                  <w:bCs/>
                  <w:kern w:val="0"/>
                  <w:sz w:val="23"/>
                  <w:szCs w:val="23"/>
                </w:rPr>
                <w:delText xml:space="preserve"> </w:delText>
              </w:r>
              <w:r w:rsidRPr="005823E3" w:rsidDel="006666C9">
                <w:rPr>
                  <w:rFonts w:ascii="TimesNewRoman" w:hAnsi="TimesNewRoman" w:cs="TimesNewRoman"/>
                  <w:b/>
                  <w:bCs/>
                  <w:i/>
                  <w:kern w:val="0"/>
                  <w:sz w:val="23"/>
                  <w:szCs w:val="23"/>
                </w:rPr>
                <w:delText>getMinDegree</w:delText>
              </w:r>
              <w:r w:rsidDel="006666C9">
                <w:rPr>
                  <w:rFonts w:ascii="TimesNewRoman" w:hAnsi="TimesNewRoman" w:cs="TimesNewRoman" w:hint="eastAsia"/>
                  <w:bCs/>
                  <w:kern w:val="0"/>
                  <w:sz w:val="23"/>
                  <w:szCs w:val="23"/>
                </w:rPr>
                <w:delText>(S)</w:delText>
              </w:r>
            </w:del>
          </w:p>
          <w:p w:rsidR="00000000" w:rsidRDefault="00FE5CA0">
            <w:pPr>
              <w:autoSpaceDE w:val="0"/>
              <w:autoSpaceDN w:val="0"/>
              <w:adjustRightInd w:val="0"/>
              <w:ind w:left="560" w:hanging="560"/>
              <w:jc w:val="left"/>
              <w:rPr>
                <w:del w:id="1164" w:author="lxf" w:date="2010-05-14T11:37:00Z"/>
                <w:rFonts w:ascii="TimesNewRoman" w:hAnsi="TimesNewRoman" w:cs="TimesNewRoman"/>
                <w:bCs/>
                <w:kern w:val="0"/>
                <w:sz w:val="23"/>
                <w:szCs w:val="23"/>
              </w:rPr>
              <w:pPrChange w:id="1165" w:author="lxf" w:date="2010-05-14T11:37:00Z">
                <w:pPr>
                  <w:autoSpaceDE w:val="0"/>
                  <w:autoSpaceDN w:val="0"/>
                  <w:adjustRightInd w:val="0"/>
                  <w:ind w:left="420"/>
                  <w:jc w:val="left"/>
                </w:pPr>
              </w:pPrChange>
            </w:pPr>
            <w:del w:id="1166" w:author="lxf" w:date="2010-05-14T11:37:00Z">
              <w:r w:rsidDel="006666C9">
                <w:rPr>
                  <w:rFonts w:ascii="TimesNewRoman" w:hAnsi="TimesNewRoman" w:cs="TimesNewRoman" w:hint="eastAsia"/>
                  <w:b/>
                  <w:bCs/>
                  <w:kern w:val="0"/>
                  <w:sz w:val="23"/>
                  <w:szCs w:val="23"/>
                </w:rPr>
                <w:delText xml:space="preserve">      i</w:delText>
              </w:r>
              <w:r w:rsidRPr="006D3491" w:rsidDel="006666C9">
                <w:rPr>
                  <w:rFonts w:ascii="TimesNewRoman" w:hAnsi="TimesNewRoman" w:cs="TimesNewRoman" w:hint="eastAsia"/>
                  <w:b/>
                  <w:bCs/>
                  <w:kern w:val="0"/>
                  <w:sz w:val="23"/>
                  <w:szCs w:val="23"/>
                </w:rPr>
                <w:delText>f</w:delText>
              </w:r>
              <w:r w:rsidRPr="006D3491" w:rsidDel="006666C9">
                <w:rPr>
                  <w:rFonts w:ascii="TimesNewRoman" w:hAnsi="TimesNewRoman" w:cs="TimesNewRoman" w:hint="eastAsia"/>
                  <w:bCs/>
                  <w:kern w:val="0"/>
                  <w:sz w:val="23"/>
                  <w:szCs w:val="23"/>
                </w:rPr>
                <w:delText xml:space="preserve"> more than one sensor nodes in m, </w:delText>
              </w:r>
            </w:del>
          </w:p>
          <w:p w:rsidR="00000000" w:rsidRDefault="00FE5CA0">
            <w:pPr>
              <w:autoSpaceDE w:val="0"/>
              <w:autoSpaceDN w:val="0"/>
              <w:adjustRightInd w:val="0"/>
              <w:ind w:left="560" w:hanging="560"/>
              <w:jc w:val="left"/>
              <w:rPr>
                <w:rFonts w:ascii="TimesNewRoman" w:hAnsi="TimesNewRoman" w:cs="TimesNewRoman"/>
                <w:bCs/>
                <w:kern w:val="0"/>
                <w:sz w:val="23"/>
                <w:szCs w:val="23"/>
              </w:rPr>
              <w:pPrChange w:id="1167" w:author="lxf" w:date="2010-05-14T11:37:00Z">
                <w:pPr>
                  <w:autoSpaceDE w:val="0"/>
                  <w:autoSpaceDN w:val="0"/>
                  <w:adjustRightInd w:val="0"/>
                  <w:ind w:firstLineChars="600" w:firstLine="1380"/>
                  <w:jc w:val="left"/>
                </w:pPr>
              </w:pPrChange>
            </w:pPr>
            <w:r>
              <w:rPr>
                <w:rFonts w:ascii="TimesNewRoman" w:hAnsi="TimesNewRoman" w:cs="TimesNewRoman" w:hint="eastAsia"/>
                <w:bCs/>
                <w:kern w:val="0"/>
                <w:sz w:val="23"/>
                <w:szCs w:val="23"/>
              </w:rPr>
              <w:t>m</w:t>
            </w:r>
            <w:r w:rsidRPr="006D3491">
              <w:rPr>
                <w:rFonts w:ascii="TimesNewRoman" w:hAnsi="TimesNewRoman" w:cs="TimesNewRoman" w:hint="eastAsia"/>
                <w:bCs/>
                <w:kern w:val="0"/>
                <w:sz w:val="23"/>
                <w:szCs w:val="23"/>
              </w:rPr>
              <w:t xml:space="preserve"> </w:t>
            </w:r>
            <w:r w:rsidRPr="006D3491">
              <w:rPr>
                <w:rFonts w:ascii="TimesNewRoman" w:hAnsi="TimesNewRoman" w:cs="TimesNewRoman"/>
                <w:bCs/>
                <w:kern w:val="0"/>
                <w:sz w:val="23"/>
                <w:szCs w:val="23"/>
              </w:rPr>
              <w:sym w:font="Wingdings" w:char="F0DF"/>
            </w:r>
            <w:r w:rsidRPr="006D3491">
              <w:rPr>
                <w:rFonts w:ascii="TimesNewRoman" w:hAnsi="TimesNewRoman" w:cs="TimesNewRoman" w:hint="eastAsia"/>
                <w:bCs/>
                <w:kern w:val="0"/>
                <w:sz w:val="23"/>
                <w:szCs w:val="23"/>
              </w:rPr>
              <w:t xml:space="preserve"> </w:t>
            </w:r>
            <w:del w:id="1168" w:author="lxf" w:date="2010-05-12T12:54:00Z">
              <w:r w:rsidR="00A31737" w:rsidDel="00522ECD">
                <w:rPr>
                  <w:rFonts w:ascii="TimesNewRoman" w:hAnsi="TimesNewRoman" w:cs="TimesNewRoman"/>
                  <w:b/>
                  <w:bCs/>
                  <w:i/>
                  <w:kern w:val="0"/>
                  <w:sz w:val="23"/>
                  <w:szCs w:val="23"/>
                </w:rPr>
                <w:delText>getM</w:delText>
              </w:r>
              <w:r w:rsidR="00A31737" w:rsidDel="00522ECD">
                <w:rPr>
                  <w:rFonts w:ascii="TimesNewRoman" w:hAnsi="TimesNewRoman" w:cs="TimesNewRoman" w:hint="eastAsia"/>
                  <w:b/>
                  <w:bCs/>
                  <w:i/>
                  <w:kern w:val="0"/>
                  <w:sz w:val="23"/>
                  <w:szCs w:val="23"/>
                </w:rPr>
                <w:delText>inSVD</w:delText>
              </w:r>
            </w:del>
            <w:proofErr w:type="spellStart"/>
            <w:ins w:id="1169" w:author="lxf" w:date="2010-05-12T12:54:00Z">
              <w:r w:rsidR="00522ECD">
                <w:rPr>
                  <w:rFonts w:ascii="TimesNewRoman" w:hAnsi="TimesNewRoman" w:cs="TimesNewRoman"/>
                  <w:b/>
                  <w:bCs/>
                  <w:i/>
                  <w:kern w:val="0"/>
                  <w:sz w:val="23"/>
                  <w:szCs w:val="23"/>
                </w:rPr>
                <w:t>getM</w:t>
              </w:r>
              <w:r w:rsidR="00522ECD">
                <w:rPr>
                  <w:rFonts w:ascii="TimesNewRoman" w:hAnsi="TimesNewRoman" w:cs="TimesNewRoman" w:hint="eastAsia"/>
                  <w:b/>
                  <w:bCs/>
                  <w:i/>
                  <w:kern w:val="0"/>
                  <w:sz w:val="23"/>
                  <w:szCs w:val="23"/>
                </w:rPr>
                <w:t>inCN</w:t>
              </w:r>
            </w:ins>
            <w:proofErr w:type="spellEnd"/>
            <w:r w:rsidRPr="006D3491">
              <w:rPr>
                <w:rFonts w:ascii="TimesNewRoman" w:hAnsi="TimesNewRoman" w:cs="TimesNewRoman" w:hint="eastAsia"/>
                <w:bCs/>
                <w:kern w:val="0"/>
                <w:sz w:val="23"/>
                <w:szCs w:val="23"/>
              </w:rPr>
              <w:t>(m</w:t>
            </w:r>
            <w:ins w:id="1170" w:author="lxf" w:date="2010-05-14T17:39:00Z">
              <w:r w:rsidR="006A6F7D">
                <w:rPr>
                  <w:rFonts w:ascii="TimesNewRoman" w:hAnsi="TimesNewRoman" w:cs="TimesNewRoman" w:hint="eastAsia"/>
                  <w:bCs/>
                  <w:kern w:val="0"/>
                  <w:sz w:val="23"/>
                  <w:szCs w:val="23"/>
                </w:rPr>
                <w:t>,</w:t>
              </w:r>
              <w:r w:rsidR="006A6F7D" w:rsidRPr="005823E3">
                <w:rPr>
                  <w:rFonts w:ascii="TimesNewRoman" w:hAnsi="TimesNewRoman" w:cs="TimesNewRoman"/>
                  <w:bCs/>
                  <w:kern w:val="0"/>
                  <w:sz w:val="23"/>
                  <w:szCs w:val="23"/>
                </w:rPr>
                <w:t xml:space="preserve"> V</w:t>
              </w:r>
              <w:r w:rsidR="006A6F7D" w:rsidRPr="00D229ED">
                <w:rPr>
                  <w:rFonts w:ascii="TimesNewRoman" w:hAnsi="TimesNewRoman" w:cs="TimesNewRoman"/>
                  <w:bCs/>
                  <w:kern w:val="0"/>
                  <w:sz w:val="23"/>
                  <w:szCs w:val="23"/>
                  <w:vertAlign w:val="subscript"/>
                </w:rPr>
                <w:t>i</w:t>
              </w:r>
            </w:ins>
            <w:r w:rsidRPr="006D3491">
              <w:rPr>
                <w:rFonts w:ascii="TimesNewRoman" w:hAnsi="TimesNewRoman" w:cs="TimesNewRoman" w:hint="eastAsia"/>
                <w:bCs/>
                <w:kern w:val="0"/>
                <w:sz w:val="23"/>
                <w:szCs w:val="23"/>
              </w:rPr>
              <w:t>)</w:t>
            </w:r>
          </w:p>
          <w:p w:rsidR="00000000" w:rsidRDefault="00FE5CA0">
            <w:pPr>
              <w:autoSpaceDE w:val="0"/>
              <w:autoSpaceDN w:val="0"/>
              <w:adjustRightInd w:val="0"/>
              <w:ind w:firstLineChars="441" w:firstLine="1018"/>
              <w:jc w:val="left"/>
              <w:rPr>
                <w:del w:id="1171" w:author="lxf" w:date="2010-05-14T11:37:00Z"/>
                <w:rFonts w:ascii="TimesNewRoman" w:hAnsi="TimesNewRoman" w:cs="TimesNewRoman"/>
                <w:bCs/>
                <w:kern w:val="0"/>
                <w:sz w:val="23"/>
                <w:szCs w:val="23"/>
              </w:rPr>
              <w:pPrChange w:id="1172" w:author="lxf" w:date="2010-05-14T11:37:00Z">
                <w:pPr>
                  <w:autoSpaceDE w:val="0"/>
                  <w:autoSpaceDN w:val="0"/>
                  <w:adjustRightInd w:val="0"/>
                  <w:ind w:firstLineChars="498" w:firstLine="1150"/>
                  <w:jc w:val="left"/>
                </w:pPr>
              </w:pPrChange>
            </w:pPr>
            <w:r w:rsidRPr="006D3491">
              <w:rPr>
                <w:rFonts w:ascii="TimesNewRoman" w:hAnsi="TimesNewRoman" w:cs="TimesNewRoman" w:hint="eastAsia"/>
                <w:b/>
                <w:bCs/>
                <w:kern w:val="0"/>
                <w:sz w:val="23"/>
                <w:szCs w:val="23"/>
              </w:rPr>
              <w:t>end</w:t>
            </w:r>
            <w:r>
              <w:rPr>
                <w:rFonts w:ascii="TimesNewRoman" w:hAnsi="TimesNewRoman" w:cs="TimesNewRoman" w:hint="eastAsia"/>
                <w:b/>
                <w:bCs/>
                <w:kern w:val="0"/>
                <w:sz w:val="23"/>
                <w:szCs w:val="23"/>
              </w:rPr>
              <w:t xml:space="preserve"> </w:t>
            </w:r>
            <w:r w:rsidRPr="006D3491">
              <w:rPr>
                <w:rFonts w:ascii="TimesNewRoman" w:hAnsi="TimesNewRoman" w:cs="TimesNewRoman" w:hint="eastAsia"/>
                <w:b/>
                <w:bCs/>
                <w:kern w:val="0"/>
                <w:sz w:val="23"/>
                <w:szCs w:val="23"/>
              </w:rPr>
              <w:t>if</w:t>
            </w:r>
          </w:p>
          <w:p w:rsidR="00000000" w:rsidRDefault="00D229ED">
            <w:pPr>
              <w:autoSpaceDE w:val="0"/>
              <w:autoSpaceDN w:val="0"/>
              <w:adjustRightInd w:val="0"/>
              <w:ind w:firstLineChars="441" w:firstLine="1018"/>
              <w:jc w:val="left"/>
              <w:rPr>
                <w:rFonts w:ascii="TimesNewRoman" w:hAnsi="TimesNewRoman" w:cs="TimesNewRoman"/>
                <w:bCs/>
                <w:kern w:val="0"/>
                <w:sz w:val="23"/>
                <w:szCs w:val="23"/>
              </w:rPr>
              <w:pPrChange w:id="1173" w:author="lxf" w:date="2010-05-14T11:37:00Z">
                <w:pPr>
                  <w:autoSpaceDE w:val="0"/>
                  <w:autoSpaceDN w:val="0"/>
                  <w:adjustRightInd w:val="0"/>
                  <w:ind w:left="462" w:firstLineChars="441" w:firstLine="1018"/>
                  <w:jc w:val="left"/>
                </w:pPr>
              </w:pPrChange>
            </w:pPr>
            <w:del w:id="1174" w:author="lxf" w:date="2010-05-14T11:37:00Z">
              <w:r w:rsidRPr="00D229ED" w:rsidDel="006666C9">
                <w:rPr>
                  <w:rFonts w:ascii="TimesNewRoman" w:hAnsi="TimesNewRoman" w:cs="TimesNewRoman"/>
                  <w:b/>
                  <w:bCs/>
                  <w:kern w:val="0"/>
                  <w:sz w:val="23"/>
                  <w:szCs w:val="23"/>
                </w:rPr>
                <w:delText>end</w:delText>
              </w:r>
              <w:r w:rsidR="00FE5CA0" w:rsidDel="006666C9">
                <w:rPr>
                  <w:rFonts w:ascii="TimesNewRoman" w:hAnsi="TimesNewRoman" w:cs="TimesNewRoman" w:hint="eastAsia"/>
                  <w:b/>
                  <w:bCs/>
                  <w:kern w:val="0"/>
                  <w:sz w:val="23"/>
                  <w:szCs w:val="23"/>
                </w:rPr>
                <w:delText xml:space="preserve"> </w:delText>
              </w:r>
              <w:r w:rsidRPr="00D229ED" w:rsidDel="006666C9">
                <w:rPr>
                  <w:rFonts w:ascii="TimesNewRoman" w:hAnsi="TimesNewRoman" w:cs="TimesNewRoman"/>
                  <w:b/>
                  <w:bCs/>
                  <w:kern w:val="0"/>
                  <w:sz w:val="23"/>
                  <w:szCs w:val="23"/>
                </w:rPr>
                <w:delText>if</w:delText>
              </w:r>
            </w:del>
          </w:p>
        </w:tc>
      </w:tr>
      <w:tr w:rsidR="00CD12A7" w:rsidTr="00CD12A7">
        <w:trPr>
          <w:trHeight w:val="376"/>
        </w:trPr>
        <w:tc>
          <w:tcPr>
            <w:tcW w:w="6217" w:type="dxa"/>
            <w:tcBorders>
              <w:top w:val="single" w:sz="4" w:space="0" w:color="auto"/>
            </w:tcBorders>
          </w:tcPr>
          <w:p w:rsidR="00C667F8" w:rsidRDefault="00FE5CA0">
            <w:pPr>
              <w:numPr>
                <w:ilvl w:val="0"/>
                <w:numId w:val="36"/>
              </w:numPr>
              <w:autoSpaceDE w:val="0"/>
              <w:autoSpaceDN w:val="0"/>
              <w:adjustRightInd w:val="0"/>
              <w:ind w:left="460" w:hanging="460"/>
              <w:jc w:val="left"/>
              <w:rPr>
                <w:rFonts w:ascii="TimesNewRoman" w:hAnsi="TimesNewRoman" w:cs="TimesNewRoman"/>
                <w:b/>
                <w:bCs/>
                <w:kern w:val="0"/>
                <w:sz w:val="23"/>
                <w:szCs w:val="23"/>
              </w:rPr>
            </w:pPr>
            <w:r>
              <w:rPr>
                <w:rFonts w:ascii="TimesNewRoman" w:hAnsi="TimesNewRoman" w:cs="TimesNewRoman" w:hint="eastAsia"/>
                <w:b/>
                <w:bCs/>
                <w:kern w:val="0"/>
                <w:sz w:val="23"/>
                <w:szCs w:val="23"/>
              </w:rPr>
              <w:t xml:space="preserve"> </w:t>
            </w:r>
            <w:r w:rsidR="00D229ED" w:rsidRPr="00D229ED">
              <w:rPr>
                <w:rFonts w:ascii="TimesNewRoman" w:hAnsi="TimesNewRoman" w:cs="TimesNewRoman"/>
                <w:b/>
                <w:bCs/>
                <w:kern w:val="0"/>
                <w:sz w:val="23"/>
                <w:szCs w:val="23"/>
              </w:rPr>
              <w:t>end</w:t>
            </w:r>
            <w:r w:rsidR="00CD12A7" w:rsidRPr="00FE5CA0">
              <w:rPr>
                <w:rFonts w:ascii="TimesNewRoman" w:hAnsi="TimesNewRoman" w:cs="TimesNewRoman" w:hint="eastAsia"/>
                <w:b/>
                <w:bCs/>
                <w:kern w:val="0"/>
                <w:sz w:val="23"/>
                <w:szCs w:val="23"/>
              </w:rPr>
              <w:t xml:space="preserve"> </w:t>
            </w:r>
            <w:r w:rsidR="00D229ED" w:rsidRPr="00D229ED">
              <w:rPr>
                <w:rFonts w:ascii="TimesNewRoman" w:hAnsi="TimesNewRoman" w:cs="TimesNewRoman"/>
                <w:b/>
                <w:bCs/>
                <w:kern w:val="0"/>
                <w:sz w:val="23"/>
                <w:szCs w:val="23"/>
              </w:rPr>
              <w:t>if</w:t>
            </w:r>
          </w:p>
        </w:tc>
      </w:tr>
      <w:tr w:rsidR="002C6F17" w:rsidTr="002C6F17">
        <w:tc>
          <w:tcPr>
            <w:tcW w:w="6217" w:type="dxa"/>
          </w:tcPr>
          <w:p w:rsidR="00C667F8" w:rsidRDefault="00CD12A7">
            <w:pPr>
              <w:numPr>
                <w:ilvl w:val="0"/>
                <w:numId w:val="36"/>
              </w:numPr>
              <w:autoSpaceDE w:val="0"/>
              <w:autoSpaceDN w:val="0"/>
              <w:adjustRightInd w:val="0"/>
              <w:jc w:val="left"/>
              <w:rPr>
                <w:rFonts w:ascii="TimesNewRoman" w:hAnsi="TimesNewRoman" w:cs="TimesNewRoman"/>
                <w:bCs/>
                <w:kern w:val="0"/>
                <w:sz w:val="23"/>
                <w:szCs w:val="23"/>
              </w:rPr>
            </w:pPr>
            <w:r>
              <w:rPr>
                <w:rFonts w:ascii="TimesNewRoman" w:hAnsi="TimesNewRoman" w:cs="TimesNewRoman" w:hint="eastAsia"/>
                <w:bCs/>
                <w:kern w:val="0"/>
                <w:sz w:val="23"/>
                <w:szCs w:val="23"/>
              </w:rPr>
              <w:t xml:space="preserve">  </w:t>
            </w:r>
            <w:r w:rsidR="005823E3" w:rsidRPr="005823E3">
              <w:rPr>
                <w:rFonts w:ascii="TimesNewRoman" w:hAnsi="TimesNewRoman" w:cs="TimesNewRoman"/>
                <w:bCs/>
                <w:kern w:val="0"/>
                <w:sz w:val="23"/>
                <w:szCs w:val="23"/>
              </w:rPr>
              <w:t>Put m into V</w:t>
            </w:r>
            <w:r w:rsidR="005823E3" w:rsidRPr="005823E3">
              <w:rPr>
                <w:rFonts w:ascii="TimesNewRoman" w:hAnsi="TimesNewRoman" w:cs="TimesNewRoman"/>
                <w:bCs/>
                <w:kern w:val="0"/>
                <w:sz w:val="23"/>
                <w:szCs w:val="23"/>
                <w:vertAlign w:val="subscript"/>
              </w:rPr>
              <w:t>i</w:t>
            </w:r>
            <w:r w:rsidR="005823E3" w:rsidRPr="005823E3">
              <w:rPr>
                <w:rFonts w:ascii="TimesNewRoman" w:hAnsi="TimesNewRoman" w:cs="TimesNewRoman"/>
                <w:bCs/>
                <w:kern w:val="0"/>
                <w:sz w:val="23"/>
                <w:szCs w:val="23"/>
              </w:rPr>
              <w:t>, V</w:t>
            </w:r>
            <w:r w:rsidR="005823E3" w:rsidRPr="005823E3">
              <w:rPr>
                <w:rFonts w:ascii="TimesNewRoman" w:hAnsi="TimesNewRoman" w:cs="TimesNewRoman"/>
                <w:bCs/>
                <w:kern w:val="0"/>
                <w:sz w:val="23"/>
                <w:szCs w:val="23"/>
                <w:vertAlign w:val="subscript"/>
              </w:rPr>
              <w:t>i</w:t>
            </w:r>
            <w:r w:rsidR="005823E3" w:rsidRPr="005823E3">
              <w:rPr>
                <w:rFonts w:ascii="TimesNewRoman" w:hAnsi="TimesNewRoman" w:cs="TimesNewRoman"/>
                <w:bCs/>
                <w:kern w:val="0"/>
                <w:sz w:val="23"/>
                <w:szCs w:val="23"/>
              </w:rPr>
              <w:t xml:space="preserve"> ={m</w:t>
            </w:r>
            <w:r w:rsidR="00D229ED" w:rsidRPr="00D229ED">
              <w:rPr>
                <w:rFonts w:ascii="TimesNewRoman" w:hAnsi="TimesNewRoman" w:cs="TimesNewRoman"/>
                <w:bCs/>
                <w:kern w:val="0"/>
                <w:sz w:val="23"/>
                <w:szCs w:val="23"/>
              </w:rPr>
              <w:t xml:space="preserve">, </w:t>
            </w:r>
            <w:r w:rsidR="005823E3" w:rsidRPr="005823E3">
              <w:rPr>
                <w:rFonts w:ascii="TimesNewRoman" w:hAnsi="TimesNewRoman" w:cs="TimesNewRoman"/>
                <w:bCs/>
                <w:kern w:val="0"/>
                <w:sz w:val="23"/>
                <w:szCs w:val="23"/>
              </w:rPr>
              <w:t>V</w:t>
            </w:r>
            <w:r w:rsidR="00D229ED" w:rsidRPr="00D229ED">
              <w:rPr>
                <w:rFonts w:ascii="TimesNewRoman" w:hAnsi="TimesNewRoman" w:cs="TimesNewRoman"/>
                <w:bCs/>
                <w:kern w:val="0"/>
                <w:sz w:val="23"/>
                <w:szCs w:val="23"/>
                <w:vertAlign w:val="subscript"/>
              </w:rPr>
              <w:t>i</w:t>
            </w:r>
            <w:r w:rsidR="00D229ED" w:rsidRPr="00D229ED">
              <w:rPr>
                <w:rFonts w:ascii="TimesNewRoman" w:hAnsi="TimesNewRoman" w:cs="TimesNewRoman"/>
                <w:bCs/>
                <w:kern w:val="0"/>
                <w:sz w:val="23"/>
                <w:szCs w:val="23"/>
              </w:rPr>
              <w:t>}</w:t>
            </w:r>
          </w:p>
        </w:tc>
      </w:tr>
      <w:tr w:rsidR="002C6F17" w:rsidTr="002C6F17">
        <w:tc>
          <w:tcPr>
            <w:tcW w:w="6217" w:type="dxa"/>
          </w:tcPr>
          <w:p w:rsidR="00C667F8" w:rsidRDefault="00CD12A7">
            <w:pPr>
              <w:numPr>
                <w:ilvl w:val="0"/>
                <w:numId w:val="36"/>
              </w:numPr>
              <w:autoSpaceDE w:val="0"/>
              <w:autoSpaceDN w:val="0"/>
              <w:adjustRightInd w:val="0"/>
              <w:jc w:val="left"/>
              <w:rPr>
                <w:rFonts w:ascii="TimesNewRoman" w:hAnsi="TimesNewRoman" w:cs="TimesNewRoman"/>
                <w:bCs/>
                <w:kern w:val="0"/>
                <w:sz w:val="23"/>
                <w:szCs w:val="23"/>
              </w:rPr>
            </w:pPr>
            <w:r>
              <w:rPr>
                <w:rFonts w:ascii="TimesNewRoman" w:hAnsi="TimesNewRoman" w:cs="TimesNewRoman" w:hint="eastAsia"/>
                <w:bCs/>
                <w:kern w:val="0"/>
                <w:sz w:val="23"/>
                <w:szCs w:val="23"/>
              </w:rPr>
              <w:t xml:space="preserve">  </w:t>
            </w:r>
            <w:r w:rsidR="00D229ED" w:rsidRPr="00D229ED">
              <w:rPr>
                <w:rFonts w:ascii="TimesNewRoman" w:hAnsi="TimesNewRoman" w:cs="TimesNewRoman"/>
                <w:bCs/>
                <w:kern w:val="0"/>
                <w:sz w:val="23"/>
                <w:szCs w:val="23"/>
              </w:rPr>
              <w:t xml:space="preserve">Remove </w:t>
            </w:r>
            <w:r w:rsidR="005823E3" w:rsidRPr="005823E3">
              <w:rPr>
                <w:rFonts w:ascii="TimesNewRoman" w:hAnsi="TimesNewRoman" w:cs="TimesNewRoman"/>
                <w:bCs/>
                <w:kern w:val="0"/>
                <w:sz w:val="23"/>
                <w:szCs w:val="23"/>
              </w:rPr>
              <w:t>m</w:t>
            </w:r>
            <w:r w:rsidR="00D229ED" w:rsidRPr="00D229ED">
              <w:rPr>
                <w:rFonts w:ascii="TimesNewRoman" w:hAnsi="TimesNewRoman" w:cs="TimesNewRoman"/>
                <w:bCs/>
                <w:kern w:val="0"/>
                <w:sz w:val="23"/>
                <w:szCs w:val="23"/>
              </w:rPr>
              <w:t xml:space="preserve"> from S</w:t>
            </w:r>
          </w:p>
        </w:tc>
      </w:tr>
      <w:tr w:rsidR="002C6F17" w:rsidRPr="00EB0B3C" w:rsidTr="002C6F17">
        <w:tc>
          <w:tcPr>
            <w:tcW w:w="6217" w:type="dxa"/>
          </w:tcPr>
          <w:p w:rsidR="00C667F8" w:rsidRDefault="005823E3">
            <w:pPr>
              <w:numPr>
                <w:ilvl w:val="0"/>
                <w:numId w:val="36"/>
              </w:numPr>
              <w:autoSpaceDE w:val="0"/>
              <w:autoSpaceDN w:val="0"/>
              <w:adjustRightInd w:val="0"/>
              <w:jc w:val="left"/>
              <w:rPr>
                <w:rFonts w:ascii="TimesNewRoman" w:hAnsi="TimesNewRoman" w:cs="TimesNewRoman"/>
                <w:bCs/>
                <w:kern w:val="0"/>
                <w:sz w:val="23"/>
                <w:szCs w:val="23"/>
              </w:rPr>
            </w:pPr>
            <w:r>
              <w:rPr>
                <w:rFonts w:ascii="TimesNewRoman" w:hAnsi="TimesNewRoman" w:cs="TimesNewRoman"/>
                <w:b/>
                <w:bCs/>
                <w:kern w:val="0"/>
                <w:sz w:val="23"/>
                <w:szCs w:val="23"/>
              </w:rPr>
              <w:t>end while</w:t>
            </w:r>
          </w:p>
        </w:tc>
      </w:tr>
      <w:tr w:rsidR="002C6F17" w:rsidTr="002C6F17">
        <w:tc>
          <w:tcPr>
            <w:tcW w:w="6217" w:type="dxa"/>
          </w:tcPr>
          <w:p w:rsidR="00C667F8" w:rsidRDefault="002C6F17">
            <w:pPr>
              <w:numPr>
                <w:ilvl w:val="0"/>
                <w:numId w:val="36"/>
              </w:numPr>
              <w:autoSpaceDE w:val="0"/>
              <w:autoSpaceDN w:val="0"/>
              <w:adjustRightInd w:val="0"/>
              <w:jc w:val="left"/>
              <w:rPr>
                <w:rFonts w:ascii="TimesNewRoman" w:hAnsi="TimesNewRoman" w:cs="TimesNewRoman"/>
                <w:bCs/>
                <w:kern w:val="0"/>
                <w:sz w:val="23"/>
                <w:szCs w:val="23"/>
              </w:rPr>
            </w:pPr>
            <w:r w:rsidRPr="00EB0B3C">
              <w:rPr>
                <w:rFonts w:ascii="TimesNewRoman" w:hAnsi="TimesNewRoman" w:cs="TimesNewRoman"/>
                <w:bCs/>
                <w:kern w:val="0"/>
                <w:sz w:val="23"/>
                <w:szCs w:val="23"/>
              </w:rPr>
              <w:t xml:space="preserve">Output </w:t>
            </w:r>
            <w:r>
              <w:rPr>
                <w:rFonts w:ascii="TimesNewRoman" w:hAnsi="TimesNewRoman" w:cs="TimesNewRoman" w:hint="eastAsia"/>
                <w:bCs/>
                <w:kern w:val="0"/>
                <w:sz w:val="23"/>
                <w:szCs w:val="23"/>
              </w:rPr>
              <w:t>V</w:t>
            </w:r>
          </w:p>
        </w:tc>
      </w:tr>
    </w:tbl>
    <w:p w:rsidR="00747A66" w:rsidRDefault="00747A66" w:rsidP="00EB0B3C">
      <w:pPr>
        <w:autoSpaceDE w:val="0"/>
        <w:autoSpaceDN w:val="0"/>
        <w:adjustRightInd w:val="0"/>
        <w:rPr>
          <w:rFonts w:ascii="TimesNewRoman" w:hAnsi="TimesNewRoman" w:cs="TimesNewRoman"/>
          <w:kern w:val="0"/>
          <w:sz w:val="23"/>
          <w:szCs w:val="23"/>
        </w:rPr>
      </w:pPr>
    </w:p>
    <w:p w:rsidR="00027637" w:rsidRDefault="00D15A34" w:rsidP="00EB0B3C">
      <w:pPr>
        <w:autoSpaceDE w:val="0"/>
        <w:autoSpaceDN w:val="0"/>
        <w:adjustRightInd w:val="0"/>
        <w:rPr>
          <w:rFonts w:ascii="TimesNewRoman" w:hAnsi="TimesNewRoman" w:cs="TimesNewRoman"/>
          <w:kern w:val="0"/>
          <w:sz w:val="23"/>
          <w:szCs w:val="23"/>
        </w:rPr>
      </w:pPr>
      <w:r>
        <w:rPr>
          <w:rFonts w:ascii="TimesNewRoman" w:hAnsi="TimesNewRoman" w:cs="TimesNewRoman" w:hint="eastAsia"/>
          <w:kern w:val="0"/>
          <w:sz w:val="23"/>
          <w:szCs w:val="23"/>
        </w:rPr>
        <w:t xml:space="preserve">Since each subset is constructed in a greedy manner, it is possible that there </w:t>
      </w:r>
      <w:r>
        <w:rPr>
          <w:rFonts w:ascii="TimesNewRoman" w:hAnsi="TimesNewRoman" w:cs="TimesNewRoman"/>
          <w:kern w:val="0"/>
          <w:sz w:val="23"/>
          <w:szCs w:val="23"/>
        </w:rPr>
        <w:t>remain</w:t>
      </w:r>
      <w:r>
        <w:rPr>
          <w:rFonts w:ascii="TimesNewRoman" w:hAnsi="TimesNewRoman" w:cs="TimesNewRoman" w:hint="eastAsia"/>
          <w:kern w:val="0"/>
          <w:sz w:val="23"/>
          <w:szCs w:val="23"/>
        </w:rPr>
        <w:t xml:space="preserve"> some sensors in S</w:t>
      </w:r>
      <w:r w:rsidR="00D73767">
        <w:rPr>
          <w:rFonts w:ascii="TimesNewRoman" w:hAnsi="TimesNewRoman" w:cs="TimesNewRoman" w:hint="eastAsia"/>
          <w:kern w:val="0"/>
          <w:sz w:val="23"/>
          <w:szCs w:val="23"/>
        </w:rPr>
        <w:t xml:space="preserve"> that do not belong to any constructed subsets</w:t>
      </w:r>
      <w:r>
        <w:rPr>
          <w:rFonts w:ascii="TimesNewRoman" w:hAnsi="TimesNewRoman" w:cs="TimesNewRoman" w:hint="eastAsia"/>
          <w:kern w:val="0"/>
          <w:sz w:val="23"/>
          <w:szCs w:val="23"/>
        </w:rPr>
        <w:t xml:space="preserve">. </w:t>
      </w:r>
      <w:r>
        <w:rPr>
          <w:rFonts w:ascii="TimesNewRoman" w:hAnsi="TimesNewRoman" w:cs="TimesNewRoman"/>
          <w:kern w:val="0"/>
          <w:sz w:val="23"/>
          <w:szCs w:val="23"/>
        </w:rPr>
        <w:t>To</w:t>
      </w:r>
      <w:r>
        <w:rPr>
          <w:rFonts w:ascii="TimesNewRoman" w:hAnsi="TimesNewRoman" w:cs="TimesNewRoman" w:hint="eastAsia"/>
          <w:kern w:val="0"/>
          <w:sz w:val="23"/>
          <w:szCs w:val="23"/>
        </w:rPr>
        <w:t xml:space="preserve"> </w:t>
      </w:r>
      <w:r w:rsidR="00D73767">
        <w:rPr>
          <w:rFonts w:ascii="TimesNewRoman" w:hAnsi="TimesNewRoman" w:cs="TimesNewRoman" w:hint="eastAsia"/>
          <w:kern w:val="0"/>
          <w:sz w:val="23"/>
          <w:szCs w:val="23"/>
        </w:rPr>
        <w:t>make the best use of all these sensor nodes, the</w:t>
      </w:r>
      <w:del w:id="1175" w:author="lxf" w:date="2010-05-14T17:41:00Z">
        <w:r w:rsidR="00D73767" w:rsidDel="006A6F7D">
          <w:rPr>
            <w:rFonts w:ascii="TimesNewRoman" w:hAnsi="TimesNewRoman" w:cs="TimesNewRoman" w:hint="eastAsia"/>
            <w:kern w:val="0"/>
            <w:sz w:val="23"/>
            <w:szCs w:val="23"/>
          </w:rPr>
          <w:delText>se nodes</w:delText>
        </w:r>
      </w:del>
      <w:ins w:id="1176" w:author="lxf" w:date="2010-05-14T17:41:00Z">
        <w:r w:rsidR="006A6F7D">
          <w:rPr>
            <w:rFonts w:ascii="TimesNewRoman" w:hAnsi="TimesNewRoman" w:cs="TimesNewRoman" w:hint="eastAsia"/>
            <w:kern w:val="0"/>
            <w:sz w:val="23"/>
            <w:szCs w:val="23"/>
          </w:rPr>
          <w:t>y</w:t>
        </w:r>
      </w:ins>
      <w:r w:rsidR="00D73767">
        <w:rPr>
          <w:rFonts w:ascii="TimesNewRoman" w:hAnsi="TimesNewRoman" w:cs="TimesNewRoman" w:hint="eastAsia"/>
          <w:kern w:val="0"/>
          <w:sz w:val="23"/>
          <w:szCs w:val="23"/>
        </w:rPr>
        <w:t xml:space="preserve"> </w:t>
      </w:r>
      <w:proofErr w:type="gramStart"/>
      <w:r w:rsidR="00D73767">
        <w:rPr>
          <w:rFonts w:ascii="TimesNewRoman" w:hAnsi="TimesNewRoman" w:cs="TimesNewRoman" w:hint="eastAsia"/>
          <w:kern w:val="0"/>
          <w:sz w:val="23"/>
          <w:szCs w:val="23"/>
        </w:rPr>
        <w:t>are</w:t>
      </w:r>
      <w:proofErr w:type="gramEnd"/>
      <w:r w:rsidR="00D73767">
        <w:rPr>
          <w:rFonts w:ascii="TimesNewRoman" w:hAnsi="TimesNewRoman" w:cs="TimesNewRoman" w:hint="eastAsia"/>
          <w:kern w:val="0"/>
          <w:sz w:val="23"/>
          <w:szCs w:val="23"/>
        </w:rPr>
        <w:t xml:space="preserve"> put back to existing subsets. The subset which has the </w:t>
      </w:r>
      <w:r w:rsidR="00A31737">
        <w:rPr>
          <w:rFonts w:ascii="TimesNewRoman" w:hAnsi="TimesNewRoman" w:cs="TimesNewRoman" w:hint="eastAsia"/>
          <w:kern w:val="0"/>
          <w:sz w:val="23"/>
          <w:szCs w:val="23"/>
        </w:rPr>
        <w:t xml:space="preserve">maximum </w:t>
      </w:r>
      <w:del w:id="1177" w:author="lxf" w:date="2010-05-12T12:55:00Z">
        <w:r w:rsidR="00A31737" w:rsidDel="00522ECD">
          <w:rPr>
            <w:rFonts w:ascii="TimesNewRoman" w:hAnsi="TimesNewRoman" w:cs="TimesNewRoman" w:hint="eastAsia"/>
            <w:kern w:val="0"/>
            <w:sz w:val="23"/>
            <w:szCs w:val="23"/>
          </w:rPr>
          <w:delText>SVD ratio</w:delText>
        </w:r>
      </w:del>
      <w:ins w:id="1178" w:author="lxf" w:date="2010-05-12T12:55:00Z">
        <w:r w:rsidR="00522ECD">
          <w:rPr>
            <w:rFonts w:ascii="TimesNewRoman" w:hAnsi="TimesNewRoman" w:cs="TimesNewRoman" w:hint="eastAsia"/>
            <w:kern w:val="0"/>
            <w:sz w:val="23"/>
            <w:szCs w:val="23"/>
          </w:rPr>
          <w:t>condition number</w:t>
        </w:r>
      </w:ins>
      <w:r w:rsidR="00D73767">
        <w:rPr>
          <w:rFonts w:ascii="TimesNewRoman" w:hAnsi="TimesNewRoman" w:cs="TimesNewRoman" w:hint="eastAsia"/>
          <w:kern w:val="0"/>
          <w:sz w:val="23"/>
          <w:szCs w:val="23"/>
        </w:rPr>
        <w:t xml:space="preserve"> has the </w:t>
      </w:r>
      <w:r w:rsidR="00D73767">
        <w:rPr>
          <w:rFonts w:ascii="TimesNewRoman" w:hAnsi="TimesNewRoman" w:cs="TimesNewRoman"/>
          <w:kern w:val="0"/>
          <w:sz w:val="23"/>
          <w:szCs w:val="23"/>
        </w:rPr>
        <w:t>priority</w:t>
      </w:r>
      <w:r w:rsidR="00D73767">
        <w:rPr>
          <w:rFonts w:ascii="TimesNewRoman" w:hAnsi="TimesNewRoman" w:cs="TimesNewRoman" w:hint="eastAsia"/>
          <w:kern w:val="0"/>
          <w:sz w:val="23"/>
          <w:szCs w:val="23"/>
        </w:rPr>
        <w:t xml:space="preserve"> to </w:t>
      </w:r>
      <w:r w:rsidR="00A31737">
        <w:rPr>
          <w:rFonts w:ascii="TimesNewRoman" w:hAnsi="TimesNewRoman" w:cs="TimesNewRoman" w:hint="eastAsia"/>
          <w:kern w:val="0"/>
          <w:sz w:val="23"/>
          <w:szCs w:val="23"/>
        </w:rPr>
        <w:t xml:space="preserve">first </w:t>
      </w:r>
      <w:r w:rsidR="00D73767">
        <w:rPr>
          <w:rFonts w:ascii="TimesNewRoman" w:hAnsi="TimesNewRoman" w:cs="TimesNewRoman" w:hint="eastAsia"/>
          <w:kern w:val="0"/>
          <w:sz w:val="23"/>
          <w:szCs w:val="23"/>
        </w:rPr>
        <w:t xml:space="preserve">choose the remaining nodes. Assume the subset is </w:t>
      </w:r>
      <w:proofErr w:type="spellStart"/>
      <w:proofErr w:type="gramStart"/>
      <w:r w:rsidR="00D73767">
        <w:rPr>
          <w:rFonts w:ascii="TimesNewRoman" w:hAnsi="TimesNewRoman" w:cs="TimesNewRoman" w:hint="eastAsia"/>
          <w:kern w:val="0"/>
          <w:sz w:val="23"/>
          <w:szCs w:val="23"/>
        </w:rPr>
        <w:t>V</w:t>
      </w:r>
      <w:r w:rsidR="00D229ED" w:rsidRPr="00D229ED">
        <w:rPr>
          <w:rFonts w:ascii="TimesNewRoman" w:hAnsi="TimesNewRoman" w:cs="TimesNewRoman"/>
          <w:kern w:val="0"/>
          <w:sz w:val="23"/>
          <w:szCs w:val="23"/>
          <w:vertAlign w:val="subscript"/>
        </w:rPr>
        <w:t>j</w:t>
      </w:r>
      <w:proofErr w:type="spellEnd"/>
      <w:proofErr w:type="gramEnd"/>
      <w:r w:rsidR="00D73767">
        <w:rPr>
          <w:rFonts w:ascii="TimesNewRoman" w:hAnsi="TimesNewRoman" w:cs="TimesNewRoman" w:hint="eastAsia"/>
          <w:kern w:val="0"/>
          <w:sz w:val="23"/>
          <w:szCs w:val="23"/>
        </w:rPr>
        <w:t xml:space="preserve">, </w:t>
      </w:r>
      <w:r w:rsidR="00D73767">
        <w:rPr>
          <w:rFonts w:ascii="TimesNewRoman" w:hAnsi="TimesNewRoman" w:cs="TimesNewRoman" w:hint="eastAsia"/>
          <w:bCs/>
          <w:kern w:val="0"/>
          <w:sz w:val="23"/>
          <w:szCs w:val="23"/>
        </w:rPr>
        <w:t xml:space="preserve">any remaining sensors which are directly connected with </w:t>
      </w:r>
      <w:proofErr w:type="spellStart"/>
      <w:r w:rsidR="00D73767">
        <w:rPr>
          <w:rFonts w:ascii="TimesNewRoman" w:hAnsi="TimesNewRoman" w:cs="TimesNewRoman" w:hint="eastAsia"/>
          <w:bCs/>
          <w:kern w:val="0"/>
          <w:sz w:val="23"/>
          <w:szCs w:val="23"/>
        </w:rPr>
        <w:t>V</w:t>
      </w:r>
      <w:r w:rsidR="00D229ED" w:rsidRPr="00D229ED">
        <w:rPr>
          <w:rFonts w:ascii="TimesNewRoman" w:hAnsi="TimesNewRoman" w:cs="TimesNewRoman"/>
          <w:bCs/>
          <w:kern w:val="0"/>
          <w:sz w:val="23"/>
          <w:szCs w:val="23"/>
          <w:vertAlign w:val="subscript"/>
        </w:rPr>
        <w:t>j</w:t>
      </w:r>
      <w:proofErr w:type="spellEnd"/>
      <w:r w:rsidR="00D73767">
        <w:rPr>
          <w:rFonts w:ascii="TimesNewRoman" w:hAnsi="TimesNewRoman" w:cs="TimesNewRoman" w:hint="eastAsia"/>
          <w:bCs/>
          <w:kern w:val="0"/>
          <w:sz w:val="23"/>
          <w:szCs w:val="23"/>
        </w:rPr>
        <w:t xml:space="preserve"> are candidate</w:t>
      </w:r>
      <w:r w:rsidR="00A31737">
        <w:rPr>
          <w:rFonts w:ascii="TimesNewRoman" w:hAnsi="TimesNewRoman" w:cs="TimesNewRoman" w:hint="eastAsia"/>
          <w:bCs/>
          <w:kern w:val="0"/>
          <w:sz w:val="23"/>
          <w:szCs w:val="23"/>
        </w:rPr>
        <w:t>s</w:t>
      </w:r>
      <w:r w:rsidR="00D73767">
        <w:rPr>
          <w:rFonts w:ascii="TimesNewRoman" w:hAnsi="TimesNewRoman" w:cs="TimesNewRoman" w:hint="eastAsia"/>
          <w:bCs/>
          <w:kern w:val="0"/>
          <w:sz w:val="23"/>
          <w:szCs w:val="23"/>
        </w:rPr>
        <w:t xml:space="preserve"> for</w:t>
      </w:r>
      <w:r w:rsidR="00D73767" w:rsidRPr="00D73767">
        <w:rPr>
          <w:rFonts w:ascii="TimesNewRoman" w:hAnsi="TimesNewRoman" w:cs="TimesNewRoman" w:hint="eastAsia"/>
          <w:kern w:val="0"/>
          <w:sz w:val="23"/>
          <w:szCs w:val="23"/>
        </w:rPr>
        <w:t xml:space="preserve"> </w:t>
      </w:r>
      <w:proofErr w:type="spellStart"/>
      <w:r w:rsidR="00D73767">
        <w:rPr>
          <w:rFonts w:ascii="TimesNewRoman" w:hAnsi="TimesNewRoman" w:cs="TimesNewRoman" w:hint="eastAsia"/>
          <w:kern w:val="0"/>
          <w:sz w:val="23"/>
          <w:szCs w:val="23"/>
        </w:rPr>
        <w:t>V</w:t>
      </w:r>
      <w:r w:rsidR="00D73767" w:rsidRPr="00D73767">
        <w:rPr>
          <w:rFonts w:ascii="TimesNewRoman" w:hAnsi="TimesNewRoman" w:cs="TimesNewRoman" w:hint="eastAsia"/>
          <w:kern w:val="0"/>
          <w:sz w:val="23"/>
          <w:szCs w:val="23"/>
          <w:vertAlign w:val="subscript"/>
        </w:rPr>
        <w:t>j</w:t>
      </w:r>
      <w:proofErr w:type="spellEnd"/>
      <w:r w:rsidR="00A31737">
        <w:rPr>
          <w:rFonts w:ascii="TimesNewRoman" w:hAnsi="TimesNewRoman" w:cs="TimesNewRoman" w:hint="eastAsia"/>
          <w:bCs/>
          <w:kern w:val="0"/>
          <w:sz w:val="23"/>
          <w:szCs w:val="23"/>
        </w:rPr>
        <w:t xml:space="preserve"> and from which</w:t>
      </w:r>
      <w:r w:rsidR="00D73767">
        <w:rPr>
          <w:rFonts w:ascii="TimesNewRoman" w:hAnsi="TimesNewRoman" w:cs="TimesNewRoman" w:hint="eastAsia"/>
          <w:bCs/>
          <w:kern w:val="0"/>
          <w:sz w:val="23"/>
          <w:szCs w:val="23"/>
        </w:rPr>
        <w:t xml:space="preserve">, one whose </w:t>
      </w:r>
      <w:r w:rsidR="00D73767">
        <w:rPr>
          <w:rFonts w:ascii="TimesNewRoman" w:hAnsi="TimesNewRoman" w:cs="TimesNewRoman"/>
          <w:kern w:val="0"/>
          <w:sz w:val="23"/>
          <w:szCs w:val="23"/>
        </w:rPr>
        <w:t xml:space="preserve">participation can </w:t>
      </w:r>
      <w:r w:rsidR="00A31737">
        <w:rPr>
          <w:rFonts w:ascii="TimesNewRoman" w:hAnsi="TimesNewRoman" w:cs="TimesNewRoman" w:hint="eastAsia"/>
          <w:kern w:val="0"/>
          <w:sz w:val="23"/>
          <w:szCs w:val="23"/>
        </w:rPr>
        <w:t>minimize</w:t>
      </w:r>
      <w:r w:rsidR="00D73767">
        <w:rPr>
          <w:rFonts w:ascii="TimesNewRoman" w:hAnsi="TimesNewRoman" w:cs="TimesNewRoman" w:hint="eastAsia"/>
          <w:kern w:val="0"/>
          <w:sz w:val="23"/>
          <w:szCs w:val="23"/>
        </w:rPr>
        <w:t xml:space="preserve"> the</w:t>
      </w:r>
      <w:r w:rsidR="00D73767">
        <w:rPr>
          <w:rFonts w:ascii="TimesNewRoman" w:hAnsi="TimesNewRoman" w:cs="TimesNewRoman"/>
          <w:kern w:val="0"/>
          <w:sz w:val="23"/>
          <w:szCs w:val="23"/>
        </w:rPr>
        <w:t xml:space="preserve"> </w:t>
      </w:r>
      <w:r w:rsidR="00A31737">
        <w:rPr>
          <w:rFonts w:ascii="TimesNewRoman" w:hAnsi="TimesNewRoman" w:cs="TimesNewRoman" w:hint="eastAsia"/>
          <w:kern w:val="0"/>
          <w:sz w:val="23"/>
          <w:szCs w:val="23"/>
        </w:rPr>
        <w:t>decrease</w:t>
      </w:r>
      <w:r w:rsidR="00D73767">
        <w:rPr>
          <w:rFonts w:ascii="TimesNewRoman" w:hAnsi="TimesNewRoman" w:cs="TimesNewRoman" w:hint="eastAsia"/>
          <w:kern w:val="0"/>
          <w:sz w:val="23"/>
          <w:szCs w:val="23"/>
        </w:rPr>
        <w:t xml:space="preserve"> of the</w:t>
      </w:r>
      <w:r w:rsidR="00D73767" w:rsidRPr="00EB0B3C">
        <w:rPr>
          <w:rFonts w:ascii="TimesNewRoman" w:hAnsi="TimesNewRoman" w:cs="TimesNewRoman"/>
          <w:kern w:val="0"/>
          <w:sz w:val="23"/>
          <w:szCs w:val="23"/>
        </w:rPr>
        <w:t xml:space="preserve"> </w:t>
      </w:r>
      <w:del w:id="1179" w:author="lxf" w:date="2010-05-12T12:55:00Z">
        <w:r w:rsidR="00A31737" w:rsidDel="00522ECD">
          <w:rPr>
            <w:rFonts w:ascii="TimesNewRoman" w:hAnsi="TimesNewRoman" w:cs="TimesNewRoman" w:hint="eastAsia"/>
            <w:kern w:val="0"/>
            <w:sz w:val="23"/>
            <w:szCs w:val="23"/>
          </w:rPr>
          <w:delText>SVD</w:delText>
        </w:r>
        <w:r w:rsidR="00D73767" w:rsidDel="00522ECD">
          <w:rPr>
            <w:rFonts w:ascii="TimesNewRoman" w:hAnsi="TimesNewRoman" w:cs="TimesNewRoman" w:hint="eastAsia"/>
            <w:kern w:val="0"/>
            <w:sz w:val="23"/>
            <w:szCs w:val="23"/>
          </w:rPr>
          <w:delText xml:space="preserve"> </w:delText>
        </w:r>
        <w:r w:rsidR="00A31737" w:rsidDel="00522ECD">
          <w:rPr>
            <w:rFonts w:ascii="TimesNewRoman" w:hAnsi="TimesNewRoman" w:cs="TimesNewRoman" w:hint="eastAsia"/>
            <w:kern w:val="0"/>
            <w:sz w:val="23"/>
            <w:szCs w:val="23"/>
          </w:rPr>
          <w:delText>ratio</w:delText>
        </w:r>
      </w:del>
      <w:ins w:id="1180" w:author="lxf" w:date="2010-05-12T12:55:00Z">
        <w:r w:rsidR="00522ECD">
          <w:rPr>
            <w:rFonts w:ascii="TimesNewRoman" w:hAnsi="TimesNewRoman" w:cs="TimesNewRoman" w:hint="eastAsia"/>
            <w:kern w:val="0"/>
            <w:sz w:val="23"/>
            <w:szCs w:val="23"/>
          </w:rPr>
          <w:t>condition number</w:t>
        </w:r>
      </w:ins>
      <w:r w:rsidR="00D73767">
        <w:rPr>
          <w:rFonts w:ascii="TimesNewRoman" w:hAnsi="TimesNewRoman" w:cs="TimesNewRoman"/>
          <w:kern w:val="0"/>
          <w:sz w:val="23"/>
          <w:szCs w:val="23"/>
        </w:rPr>
        <w:t xml:space="preserve"> of </w:t>
      </w:r>
      <w:proofErr w:type="spellStart"/>
      <w:r w:rsidR="00D73767">
        <w:rPr>
          <w:rFonts w:ascii="TimesNewRoman" w:hAnsi="TimesNewRoman" w:cs="TimesNewRoman" w:hint="eastAsia"/>
          <w:bCs/>
          <w:kern w:val="0"/>
          <w:sz w:val="23"/>
          <w:szCs w:val="23"/>
        </w:rPr>
        <w:t>V</w:t>
      </w:r>
      <w:r w:rsidR="00D229ED" w:rsidRPr="00D229ED">
        <w:rPr>
          <w:rFonts w:ascii="TimesNewRoman" w:hAnsi="TimesNewRoman" w:cs="TimesNewRoman"/>
          <w:bCs/>
          <w:kern w:val="0"/>
          <w:sz w:val="23"/>
          <w:szCs w:val="23"/>
          <w:vertAlign w:val="subscript"/>
        </w:rPr>
        <w:t>j</w:t>
      </w:r>
      <w:proofErr w:type="spellEnd"/>
      <w:r w:rsidR="00D73767">
        <w:rPr>
          <w:rFonts w:ascii="TimesNewRoman" w:hAnsi="TimesNewRoman" w:cs="TimesNewRoman" w:hint="eastAsia"/>
          <w:bCs/>
          <w:kern w:val="0"/>
          <w:sz w:val="23"/>
          <w:szCs w:val="23"/>
        </w:rPr>
        <w:t xml:space="preserve"> is chosen and added into </w:t>
      </w:r>
      <w:proofErr w:type="spellStart"/>
      <w:r w:rsidR="00D73767">
        <w:rPr>
          <w:rFonts w:ascii="TimesNewRoman" w:hAnsi="TimesNewRoman" w:cs="TimesNewRoman" w:hint="eastAsia"/>
          <w:bCs/>
          <w:kern w:val="0"/>
          <w:sz w:val="23"/>
          <w:szCs w:val="23"/>
        </w:rPr>
        <w:t>V</w:t>
      </w:r>
      <w:r w:rsidR="00D229ED" w:rsidRPr="00D229ED">
        <w:rPr>
          <w:rFonts w:ascii="TimesNewRoman" w:hAnsi="TimesNewRoman" w:cs="TimesNewRoman"/>
          <w:bCs/>
          <w:kern w:val="0"/>
          <w:sz w:val="23"/>
          <w:szCs w:val="23"/>
          <w:vertAlign w:val="subscript"/>
        </w:rPr>
        <w:t>j</w:t>
      </w:r>
      <w:proofErr w:type="spellEnd"/>
      <w:r w:rsidR="00D73767">
        <w:rPr>
          <w:rFonts w:ascii="TimesNewRoman" w:hAnsi="TimesNewRoman" w:cs="TimesNewRoman" w:hint="eastAsia"/>
          <w:kern w:val="0"/>
          <w:sz w:val="23"/>
          <w:szCs w:val="23"/>
        </w:rPr>
        <w:t xml:space="preserve">. </w:t>
      </w:r>
      <w:r w:rsidR="00277472">
        <w:rPr>
          <w:rFonts w:ascii="TimesNewRoman" w:hAnsi="TimesNewRoman" w:cs="TimesNewRoman" w:hint="eastAsia"/>
          <w:kern w:val="0"/>
          <w:sz w:val="23"/>
          <w:szCs w:val="23"/>
        </w:rPr>
        <w:t xml:space="preserve"> T</w:t>
      </w:r>
      <w:r w:rsidR="00D73767">
        <w:rPr>
          <w:rFonts w:ascii="TimesNewRoman" w:hAnsi="TimesNewRoman" w:cs="TimesNewRoman" w:hint="eastAsia"/>
          <w:kern w:val="0"/>
          <w:sz w:val="23"/>
          <w:szCs w:val="23"/>
        </w:rPr>
        <w:t xml:space="preserve">he </w:t>
      </w:r>
      <w:del w:id="1181" w:author="lxf" w:date="2010-05-12T12:55:00Z">
        <w:r w:rsidR="00A31737" w:rsidDel="00522ECD">
          <w:rPr>
            <w:rFonts w:ascii="TimesNewRoman" w:hAnsi="TimesNewRoman" w:cs="TimesNewRoman" w:hint="eastAsia"/>
            <w:kern w:val="0"/>
            <w:sz w:val="23"/>
            <w:szCs w:val="23"/>
          </w:rPr>
          <w:delText>SVD ratios</w:delText>
        </w:r>
      </w:del>
      <w:ins w:id="1182" w:author="lxf" w:date="2010-05-12T12:55:00Z">
        <w:r w:rsidR="00522ECD">
          <w:rPr>
            <w:rFonts w:ascii="TimesNewRoman" w:hAnsi="TimesNewRoman" w:cs="TimesNewRoman" w:hint="eastAsia"/>
            <w:kern w:val="0"/>
            <w:sz w:val="23"/>
            <w:szCs w:val="23"/>
          </w:rPr>
          <w:t>condition number</w:t>
        </w:r>
      </w:ins>
      <w:ins w:id="1183" w:author="lxf" w:date="2010-05-14T19:53:00Z">
        <w:r w:rsidR="00450D78">
          <w:rPr>
            <w:rFonts w:ascii="TimesNewRoman" w:hAnsi="TimesNewRoman" w:cs="TimesNewRoman" w:hint="eastAsia"/>
            <w:kern w:val="0"/>
            <w:sz w:val="23"/>
            <w:szCs w:val="23"/>
          </w:rPr>
          <w:t>s</w:t>
        </w:r>
      </w:ins>
      <w:r w:rsidR="00D73767">
        <w:rPr>
          <w:rFonts w:ascii="TimesNewRoman" w:hAnsi="TimesNewRoman" w:cs="TimesNewRoman" w:hint="eastAsia"/>
          <w:kern w:val="0"/>
          <w:sz w:val="23"/>
          <w:szCs w:val="23"/>
        </w:rPr>
        <w:t xml:space="preserve"> of all </w:t>
      </w:r>
      <w:r w:rsidR="00277472">
        <w:rPr>
          <w:rFonts w:ascii="TimesNewRoman" w:hAnsi="TimesNewRoman" w:cs="TimesNewRoman" w:hint="eastAsia"/>
          <w:kern w:val="0"/>
          <w:sz w:val="23"/>
          <w:szCs w:val="23"/>
        </w:rPr>
        <w:t>the subsets are then re-</w:t>
      </w:r>
      <w:r w:rsidR="00277472">
        <w:rPr>
          <w:rFonts w:ascii="TimesNewRoman" w:hAnsi="TimesNewRoman" w:cs="TimesNewRoman"/>
          <w:kern w:val="0"/>
          <w:sz w:val="23"/>
          <w:szCs w:val="23"/>
        </w:rPr>
        <w:t>evaluated</w:t>
      </w:r>
      <w:r w:rsidR="00277472">
        <w:rPr>
          <w:rFonts w:ascii="TimesNewRoman" w:hAnsi="TimesNewRoman" w:cs="TimesNewRoman" w:hint="eastAsia"/>
          <w:kern w:val="0"/>
          <w:sz w:val="23"/>
          <w:szCs w:val="23"/>
        </w:rPr>
        <w:t xml:space="preserve"> and the process is </w:t>
      </w:r>
      <w:r w:rsidR="00277472">
        <w:rPr>
          <w:rFonts w:ascii="TimesNewRoman" w:hAnsi="TimesNewRoman" w:cs="TimesNewRoman" w:hint="eastAsia"/>
          <w:kern w:val="0"/>
          <w:sz w:val="23"/>
          <w:szCs w:val="23"/>
        </w:rPr>
        <w:lastRenderedPageBreak/>
        <w:t xml:space="preserve">re-iterated until no remaining sensor nodes can be utilized. Using this procedure, a balanced improvement among all subsets can be obtained using the </w:t>
      </w:r>
      <w:r w:rsidR="00277472">
        <w:rPr>
          <w:rFonts w:ascii="TimesNewRoman" w:hAnsi="TimesNewRoman" w:cs="TimesNewRoman"/>
          <w:kern w:val="0"/>
          <w:sz w:val="23"/>
          <w:szCs w:val="23"/>
        </w:rPr>
        <w:t>remaining</w:t>
      </w:r>
      <w:r w:rsidR="00277472">
        <w:rPr>
          <w:rFonts w:ascii="TimesNewRoman" w:hAnsi="TimesNewRoman" w:cs="TimesNewRoman" w:hint="eastAsia"/>
          <w:kern w:val="0"/>
          <w:sz w:val="23"/>
          <w:szCs w:val="23"/>
        </w:rPr>
        <w:t xml:space="preserve"> sensor nodes.</w:t>
      </w:r>
    </w:p>
    <w:p w:rsidR="00027637" w:rsidRDefault="00027637" w:rsidP="00EB0B3C">
      <w:pPr>
        <w:autoSpaceDE w:val="0"/>
        <w:autoSpaceDN w:val="0"/>
        <w:adjustRightInd w:val="0"/>
        <w:rPr>
          <w:ins w:id="1184" w:author="lxf" w:date="2010-05-13T10:37:00Z"/>
          <w:rFonts w:ascii="TimesNewRoman" w:hAnsi="TimesNewRoman" w:cs="TimesNewRoman"/>
          <w:kern w:val="0"/>
          <w:sz w:val="23"/>
          <w:szCs w:val="23"/>
        </w:rPr>
      </w:pPr>
    </w:p>
    <w:p w:rsidR="00C62830" w:rsidRDefault="00C31C39" w:rsidP="00EB0B3C">
      <w:pPr>
        <w:autoSpaceDE w:val="0"/>
        <w:autoSpaceDN w:val="0"/>
        <w:adjustRightInd w:val="0"/>
        <w:rPr>
          <w:ins w:id="1185" w:author="lxf" w:date="2010-05-13T11:53:00Z"/>
          <w:rFonts w:ascii="TimesNewRoman" w:hAnsi="TimesNewRoman" w:cs="TimesNewRoman"/>
          <w:kern w:val="0"/>
          <w:sz w:val="23"/>
          <w:szCs w:val="23"/>
        </w:rPr>
      </w:pPr>
      <w:ins w:id="1186" w:author="lxf" w:date="2010-05-13T10:37:00Z">
        <w:r>
          <w:rPr>
            <w:rFonts w:ascii="TimesNewRoman" w:hAnsi="TimesNewRoman" w:cs="TimesNewRoman" w:hint="eastAsia"/>
            <w:kern w:val="0"/>
            <w:sz w:val="23"/>
            <w:szCs w:val="23"/>
          </w:rPr>
          <w:t>We use a</w:t>
        </w:r>
      </w:ins>
      <w:ins w:id="1187" w:author="lxf" w:date="2010-05-13T15:49:00Z">
        <w:r>
          <w:rPr>
            <w:rFonts w:ascii="TimesNewRoman" w:hAnsi="TimesNewRoman" w:cs="TimesNewRoman" w:hint="eastAsia"/>
            <w:kern w:val="0"/>
            <w:sz w:val="23"/>
            <w:szCs w:val="23"/>
          </w:rPr>
          <w:t xml:space="preserve"> simple </w:t>
        </w:r>
      </w:ins>
      <w:ins w:id="1188" w:author="lxf" w:date="2010-05-13T10:37:00Z">
        <w:r w:rsidR="00C62830">
          <w:rPr>
            <w:rFonts w:ascii="TimesNewRoman" w:hAnsi="TimesNewRoman" w:cs="TimesNewRoman" w:hint="eastAsia"/>
            <w:kern w:val="0"/>
            <w:sz w:val="23"/>
            <w:szCs w:val="23"/>
          </w:rPr>
          <w:t xml:space="preserve">example to illustrate the proposed heuristic algorithm. </w:t>
        </w:r>
      </w:ins>
      <w:ins w:id="1189" w:author="lxf" w:date="2010-05-13T14:44:00Z">
        <w:r w:rsidR="005C04BC">
          <w:rPr>
            <w:rFonts w:ascii="TimesNewRoman" w:hAnsi="TimesNewRoman" w:cs="TimesNewRoman" w:hint="eastAsia"/>
            <w:kern w:val="0"/>
            <w:sz w:val="23"/>
            <w:szCs w:val="23"/>
          </w:rPr>
          <w:t>A</w:t>
        </w:r>
      </w:ins>
      <w:ins w:id="1190" w:author="lxf" w:date="2010-05-13T11:54:00Z">
        <w:r w:rsidR="006D78C6">
          <w:rPr>
            <w:rFonts w:ascii="TimesNewRoman" w:hAnsi="TimesNewRoman" w:cs="TimesNewRoman" w:hint="eastAsia"/>
            <w:kern w:val="0"/>
            <w:sz w:val="23"/>
            <w:szCs w:val="23"/>
          </w:rPr>
          <w:t xml:space="preserve"> total of 16 sensor nodes</w:t>
        </w:r>
      </w:ins>
      <w:ins w:id="1191" w:author="lxf" w:date="2010-05-13T15:46:00Z">
        <w:r>
          <w:rPr>
            <w:rFonts w:ascii="TimesNewRoman" w:hAnsi="TimesNewRoman" w:cs="TimesNewRoman" w:hint="eastAsia"/>
            <w:kern w:val="0"/>
            <w:sz w:val="23"/>
            <w:szCs w:val="23"/>
          </w:rPr>
          <w:t>, labeled from A to P,</w:t>
        </w:r>
      </w:ins>
      <w:ins w:id="1192" w:author="lxf" w:date="2010-05-13T11:54:00Z">
        <w:r w:rsidR="006D78C6">
          <w:rPr>
            <w:rFonts w:ascii="TimesNewRoman" w:hAnsi="TimesNewRoman" w:cs="TimesNewRoman" w:hint="eastAsia"/>
            <w:kern w:val="0"/>
            <w:sz w:val="23"/>
            <w:szCs w:val="23"/>
          </w:rPr>
          <w:t xml:space="preserve"> are deployed on a </w:t>
        </w:r>
      </w:ins>
      <w:ins w:id="1193" w:author="lxf" w:date="2010-05-13T15:49:00Z">
        <w:r>
          <w:rPr>
            <w:rFonts w:ascii="TimesNewRoman" w:hAnsi="TimesNewRoman" w:cs="TimesNewRoman" w:hint="eastAsia"/>
            <w:kern w:val="0"/>
            <w:sz w:val="23"/>
            <w:szCs w:val="23"/>
          </w:rPr>
          <w:t xml:space="preserve">plate </w:t>
        </w:r>
      </w:ins>
      <w:ins w:id="1194" w:author="lxf" w:date="2010-05-13T11:54:00Z">
        <w:r w:rsidR="006D78C6">
          <w:rPr>
            <w:rFonts w:ascii="TimesNewRoman" w:hAnsi="TimesNewRoman" w:cs="TimesNewRoman" w:hint="eastAsia"/>
            <w:kern w:val="0"/>
            <w:sz w:val="23"/>
            <w:szCs w:val="23"/>
          </w:rPr>
          <w:t>structure</w:t>
        </w:r>
      </w:ins>
      <w:ins w:id="1195" w:author="lxf" w:date="2010-05-13T15:47:00Z">
        <w:r>
          <w:rPr>
            <w:rFonts w:ascii="TimesNewRoman" w:hAnsi="TimesNewRoman" w:cs="TimesNewRoman" w:hint="eastAsia"/>
            <w:kern w:val="0"/>
            <w:sz w:val="23"/>
            <w:szCs w:val="23"/>
          </w:rPr>
          <w:t xml:space="preserve"> </w:t>
        </w:r>
      </w:ins>
      <w:ins w:id="1196" w:author="lxf" w:date="2010-05-14T17:43:00Z">
        <w:r w:rsidR="006A6F7D">
          <w:rPr>
            <w:rFonts w:ascii="TimesNewRoman" w:hAnsi="TimesNewRoman" w:cs="TimesNewRoman" w:hint="eastAsia"/>
            <w:kern w:val="0"/>
            <w:sz w:val="23"/>
            <w:szCs w:val="23"/>
          </w:rPr>
          <w:t xml:space="preserve">with its bottom edge is fixed </w:t>
        </w:r>
      </w:ins>
      <w:ins w:id="1197" w:author="lxf" w:date="2010-05-13T15:47:00Z">
        <w:r>
          <w:rPr>
            <w:rFonts w:ascii="TimesNewRoman" w:hAnsi="TimesNewRoman" w:cs="TimesNewRoman" w:hint="eastAsia"/>
            <w:kern w:val="0"/>
            <w:sz w:val="23"/>
            <w:szCs w:val="23"/>
          </w:rPr>
          <w:t xml:space="preserve">(see Fig. </w:t>
        </w:r>
      </w:ins>
      <w:ins w:id="1198" w:author="lxf" w:date="2010-05-14T17:42:00Z">
        <w:r w:rsidR="006A6F7D">
          <w:rPr>
            <w:rFonts w:ascii="TimesNewRoman" w:hAnsi="TimesNewRoman" w:cs="TimesNewRoman" w:hint="eastAsia"/>
            <w:kern w:val="0"/>
            <w:sz w:val="23"/>
            <w:szCs w:val="23"/>
          </w:rPr>
          <w:t>2</w:t>
        </w:r>
      </w:ins>
      <w:ins w:id="1199" w:author="lxf" w:date="2010-05-13T15:47:00Z">
        <w:r>
          <w:rPr>
            <w:rFonts w:ascii="TimesNewRoman" w:hAnsi="TimesNewRoman" w:cs="TimesNewRoman" w:hint="eastAsia"/>
            <w:kern w:val="0"/>
            <w:sz w:val="23"/>
            <w:szCs w:val="23"/>
          </w:rPr>
          <w:t>(a))</w:t>
        </w:r>
      </w:ins>
      <w:ins w:id="1200" w:author="lxf" w:date="2010-05-13T11:54:00Z">
        <w:r w:rsidR="006D78C6">
          <w:rPr>
            <w:rFonts w:ascii="TimesNewRoman" w:hAnsi="TimesNewRoman" w:cs="TimesNewRoman" w:hint="eastAsia"/>
            <w:kern w:val="0"/>
            <w:sz w:val="23"/>
            <w:szCs w:val="23"/>
          </w:rPr>
          <w:t xml:space="preserve">. </w:t>
        </w:r>
      </w:ins>
      <w:ins w:id="1201" w:author="lxf" w:date="2010-05-13T15:49:00Z">
        <w:r>
          <w:rPr>
            <w:rFonts w:ascii="TimesNewRoman" w:hAnsi="TimesNewRoman" w:cs="TimesNewRoman" w:hint="eastAsia"/>
            <w:kern w:val="0"/>
            <w:sz w:val="23"/>
            <w:szCs w:val="23"/>
          </w:rPr>
          <w:t>Fig</w:t>
        </w:r>
      </w:ins>
      <w:ins w:id="1202" w:author="lxf" w:date="2010-05-13T17:20:00Z">
        <w:r w:rsidR="00385CB9">
          <w:rPr>
            <w:rFonts w:ascii="TimesNewRoman" w:hAnsi="TimesNewRoman" w:cs="TimesNewRoman" w:hint="eastAsia"/>
            <w:kern w:val="0"/>
            <w:sz w:val="23"/>
            <w:szCs w:val="23"/>
          </w:rPr>
          <w:t>.</w:t>
        </w:r>
      </w:ins>
      <w:ins w:id="1203" w:author="lxf" w:date="2010-05-13T15:50:00Z">
        <w:r>
          <w:rPr>
            <w:rFonts w:ascii="TimesNewRoman" w:hAnsi="TimesNewRoman" w:cs="TimesNewRoman" w:hint="eastAsia"/>
            <w:kern w:val="0"/>
            <w:sz w:val="23"/>
            <w:szCs w:val="23"/>
          </w:rPr>
          <w:t xml:space="preserve"> </w:t>
        </w:r>
      </w:ins>
      <w:ins w:id="1204" w:author="lxf" w:date="2010-05-14T17:43:00Z">
        <w:r w:rsidR="006A6F7D">
          <w:rPr>
            <w:rFonts w:ascii="TimesNewRoman" w:hAnsi="TimesNewRoman" w:cs="TimesNewRoman" w:hint="eastAsia"/>
            <w:kern w:val="0"/>
            <w:sz w:val="23"/>
            <w:szCs w:val="23"/>
          </w:rPr>
          <w:t>2</w:t>
        </w:r>
      </w:ins>
      <w:ins w:id="1205" w:author="lxf" w:date="2010-05-13T17:20:00Z">
        <w:r w:rsidR="00385CB9">
          <w:rPr>
            <w:rFonts w:ascii="TimesNewRoman" w:hAnsi="TimesNewRoman" w:cs="TimesNewRoman" w:hint="eastAsia"/>
            <w:kern w:val="0"/>
            <w:sz w:val="23"/>
            <w:szCs w:val="23"/>
          </w:rPr>
          <w:t xml:space="preserve"> </w:t>
        </w:r>
      </w:ins>
      <w:ins w:id="1206" w:author="lxf" w:date="2010-05-13T15:50:00Z">
        <w:r>
          <w:rPr>
            <w:rFonts w:ascii="TimesNewRoman" w:hAnsi="TimesNewRoman" w:cs="TimesNewRoman" w:hint="eastAsia"/>
            <w:kern w:val="0"/>
            <w:sz w:val="23"/>
            <w:szCs w:val="23"/>
          </w:rPr>
          <w:t>(b)</w:t>
        </w:r>
      </w:ins>
      <w:ins w:id="1207" w:author="lxf" w:date="2010-05-13T15:49:00Z">
        <w:r>
          <w:rPr>
            <w:rFonts w:ascii="TimesNewRoman" w:hAnsi="TimesNewRoman" w:cs="TimesNewRoman" w:hint="eastAsia"/>
            <w:kern w:val="0"/>
            <w:sz w:val="23"/>
            <w:szCs w:val="23"/>
          </w:rPr>
          <w:t xml:space="preserve"> represents </w:t>
        </w:r>
      </w:ins>
      <w:ins w:id="1208" w:author="lxf" w:date="2010-05-13T15:50:00Z">
        <w:r>
          <w:rPr>
            <w:rFonts w:ascii="TimesNewRoman" w:hAnsi="TimesNewRoman" w:cs="TimesNewRoman" w:hint="eastAsia"/>
            <w:kern w:val="0"/>
            <w:sz w:val="23"/>
            <w:szCs w:val="23"/>
          </w:rPr>
          <w:t xml:space="preserve">the connectivity </w:t>
        </w:r>
      </w:ins>
      <w:ins w:id="1209" w:author="lxf" w:date="2010-05-13T15:49:00Z">
        <w:r>
          <w:rPr>
            <w:rFonts w:ascii="TimesNewRoman" w:hAnsi="TimesNewRoman" w:cs="TimesNewRoman" w:hint="eastAsia"/>
            <w:kern w:val="0"/>
            <w:sz w:val="23"/>
            <w:szCs w:val="23"/>
          </w:rPr>
          <w:t xml:space="preserve">topology of </w:t>
        </w:r>
      </w:ins>
      <w:ins w:id="1210" w:author="lxf" w:date="2010-05-13T15:50:00Z">
        <w:r>
          <w:rPr>
            <w:rFonts w:ascii="TimesNewRoman" w:hAnsi="TimesNewRoman" w:cs="TimesNewRoman" w:hint="eastAsia"/>
            <w:kern w:val="0"/>
            <w:sz w:val="23"/>
            <w:szCs w:val="23"/>
          </w:rPr>
          <w:t>these sensor nodes</w:t>
        </w:r>
      </w:ins>
      <w:ins w:id="1211" w:author="lxf" w:date="2010-05-13T15:49:00Z">
        <w:r>
          <w:rPr>
            <w:rFonts w:ascii="TimesNewRoman" w:hAnsi="TimesNewRoman" w:cs="TimesNewRoman" w:hint="eastAsia"/>
            <w:kern w:val="0"/>
            <w:sz w:val="23"/>
            <w:szCs w:val="23"/>
          </w:rPr>
          <w:t>.</w:t>
        </w:r>
      </w:ins>
      <w:ins w:id="1212" w:author="lxf" w:date="2010-05-13T15:50:00Z">
        <w:r>
          <w:rPr>
            <w:rFonts w:ascii="TimesNewRoman" w:hAnsi="TimesNewRoman" w:cs="TimesNewRoman" w:hint="eastAsia"/>
            <w:kern w:val="0"/>
            <w:sz w:val="23"/>
            <w:szCs w:val="23"/>
          </w:rPr>
          <w:t xml:space="preserve"> </w:t>
        </w:r>
      </w:ins>
      <w:ins w:id="1213" w:author="lxf" w:date="2010-05-13T15:48:00Z">
        <w:r>
          <w:rPr>
            <w:rFonts w:ascii="TimesNewRoman" w:hAnsi="TimesNewRoman" w:cs="TimesNewRoman" w:hint="eastAsia"/>
            <w:kern w:val="0"/>
            <w:sz w:val="23"/>
            <w:szCs w:val="23"/>
          </w:rPr>
          <w:t xml:space="preserve">Assume only the first three modes need to be identified to detect possible damage. </w:t>
        </w:r>
      </w:ins>
      <w:ins w:id="1214" w:author="lxf" w:date="2010-05-13T15:50:00Z">
        <w:r>
          <w:rPr>
            <w:rFonts w:ascii="TimesNewRoman" w:hAnsi="TimesNewRoman" w:cs="TimesNewRoman" w:hint="eastAsia"/>
            <w:kern w:val="0"/>
            <w:sz w:val="23"/>
            <w:szCs w:val="23"/>
          </w:rPr>
          <w:t xml:space="preserve">The </w:t>
        </w:r>
      </w:ins>
      <w:ins w:id="1215" w:author="lxf" w:date="2010-05-13T15:48:00Z">
        <w:r>
          <w:rPr>
            <w:rFonts w:ascii="TimesNewRoman" w:hAnsi="TimesNewRoman" w:cs="TimesNewRoman"/>
            <w:kern w:val="0"/>
            <w:sz w:val="23"/>
            <w:szCs w:val="23"/>
          </w:rPr>
          <w:t>theoretical</w:t>
        </w:r>
        <w:r>
          <w:rPr>
            <w:rFonts w:ascii="TimesNewRoman" w:hAnsi="TimesNewRoman" w:cs="TimesNewRoman" w:hint="eastAsia"/>
            <w:kern w:val="0"/>
            <w:sz w:val="23"/>
            <w:szCs w:val="23"/>
          </w:rPr>
          <w:t xml:space="preserve"> </w:t>
        </w:r>
      </w:ins>
      <w:ins w:id="1216" w:author="lxf" w:date="2010-05-13T15:50:00Z">
        <w:r>
          <w:rPr>
            <w:rFonts w:ascii="TimesNewRoman" w:hAnsi="TimesNewRoman" w:cs="TimesNewRoman" w:hint="eastAsia"/>
            <w:kern w:val="0"/>
            <w:sz w:val="23"/>
            <w:szCs w:val="23"/>
          </w:rPr>
          <w:t xml:space="preserve">first three </w:t>
        </w:r>
      </w:ins>
      <w:ins w:id="1217" w:author="lxf" w:date="2010-05-13T15:48:00Z">
        <w:r>
          <w:rPr>
            <w:rFonts w:ascii="TimesNewRoman" w:hAnsi="TimesNewRoman" w:cs="TimesNewRoman" w:hint="eastAsia"/>
            <w:kern w:val="0"/>
            <w:sz w:val="23"/>
            <w:szCs w:val="23"/>
          </w:rPr>
          <w:t xml:space="preserve">mode shapes </w:t>
        </w:r>
      </w:ins>
      <w:ins w:id="1218" w:author="lxf" w:date="2010-05-13T15:50:00Z">
        <w:r>
          <w:rPr>
            <w:rFonts w:ascii="TimesNewRoman" w:hAnsi="TimesNewRoman" w:cs="TimesNewRoman" w:hint="eastAsia"/>
            <w:kern w:val="0"/>
            <w:sz w:val="23"/>
            <w:szCs w:val="23"/>
          </w:rPr>
          <w:t xml:space="preserve">of the plate structure </w:t>
        </w:r>
      </w:ins>
      <w:ins w:id="1219" w:author="lxf" w:date="2010-05-13T15:48:00Z">
        <w:r>
          <w:rPr>
            <w:rFonts w:ascii="TimesNewRoman" w:hAnsi="TimesNewRoman" w:cs="TimesNewRoman" w:hint="eastAsia"/>
            <w:kern w:val="0"/>
            <w:sz w:val="23"/>
            <w:szCs w:val="23"/>
          </w:rPr>
          <w:t>are illustrated in Fig.</w:t>
        </w:r>
      </w:ins>
      <w:ins w:id="1220" w:author="lxf" w:date="2010-05-13T15:50:00Z">
        <w:r>
          <w:rPr>
            <w:rFonts w:ascii="TimesNewRoman" w:hAnsi="TimesNewRoman" w:cs="TimesNewRoman" w:hint="eastAsia"/>
            <w:kern w:val="0"/>
            <w:sz w:val="23"/>
            <w:szCs w:val="23"/>
          </w:rPr>
          <w:t xml:space="preserve"> </w:t>
        </w:r>
      </w:ins>
      <w:ins w:id="1221" w:author="lxf" w:date="2010-05-14T17:43:00Z">
        <w:r w:rsidR="006A6F7D">
          <w:rPr>
            <w:rFonts w:ascii="TimesNewRoman" w:hAnsi="TimesNewRoman" w:cs="TimesNewRoman" w:hint="eastAsia"/>
            <w:kern w:val="0"/>
            <w:sz w:val="23"/>
            <w:szCs w:val="23"/>
          </w:rPr>
          <w:t>3</w:t>
        </w:r>
      </w:ins>
      <w:ins w:id="1222" w:author="lxf" w:date="2010-05-13T17:20:00Z">
        <w:r w:rsidR="00385CB9">
          <w:rPr>
            <w:rFonts w:ascii="TimesNewRoman" w:hAnsi="TimesNewRoman" w:cs="TimesNewRoman" w:hint="eastAsia"/>
            <w:kern w:val="0"/>
            <w:sz w:val="23"/>
            <w:szCs w:val="23"/>
          </w:rPr>
          <w:t>.</w:t>
        </w:r>
      </w:ins>
      <w:ins w:id="1223" w:author="lxf" w:date="2010-05-13T22:14:00Z">
        <w:r w:rsidR="00723E2D">
          <w:rPr>
            <w:rFonts w:ascii="TimesNewRoman" w:hAnsi="TimesNewRoman" w:cs="TimesNewRoman" w:hint="eastAsia"/>
            <w:kern w:val="0"/>
            <w:sz w:val="23"/>
            <w:szCs w:val="23"/>
          </w:rPr>
          <w:t xml:space="preserve"> We </w:t>
        </w:r>
        <w:r w:rsidR="00723E2D">
          <w:rPr>
            <w:rFonts w:ascii="TimesNewRoman" w:hAnsi="TimesNewRoman" w:cs="TimesNewRoman"/>
            <w:kern w:val="0"/>
            <w:sz w:val="23"/>
            <w:szCs w:val="23"/>
          </w:rPr>
          <w:t>also</w:t>
        </w:r>
        <w:r w:rsidR="00723E2D">
          <w:rPr>
            <w:rFonts w:ascii="TimesNewRoman" w:hAnsi="TimesNewRoman" w:cs="TimesNewRoman" w:hint="eastAsia"/>
            <w:kern w:val="0"/>
            <w:sz w:val="23"/>
            <w:szCs w:val="23"/>
          </w:rPr>
          <w:t xml:space="preserve"> assume that condition number of each subset should be smaller than 2 so that the identified modal parameters can be accurate </w:t>
        </w:r>
        <w:r w:rsidR="00723E2D">
          <w:rPr>
            <w:rFonts w:ascii="TimesNewRoman" w:hAnsi="TimesNewRoman" w:cs="TimesNewRoman"/>
            <w:kern w:val="0"/>
            <w:sz w:val="23"/>
            <w:szCs w:val="23"/>
          </w:rPr>
          <w:t>enough</w:t>
        </w:r>
        <w:r w:rsidR="00723E2D">
          <w:rPr>
            <w:rFonts w:ascii="TimesNewRoman" w:hAnsi="TimesNewRoman" w:cs="TimesNewRoman" w:hint="eastAsia"/>
            <w:kern w:val="0"/>
            <w:sz w:val="23"/>
            <w:szCs w:val="23"/>
          </w:rPr>
          <w:t xml:space="preserve"> to detect a certain level of damage.</w:t>
        </w:r>
      </w:ins>
    </w:p>
    <w:p w:rsidR="006D78C6" w:rsidRDefault="006D78C6" w:rsidP="00EB0B3C">
      <w:pPr>
        <w:autoSpaceDE w:val="0"/>
        <w:autoSpaceDN w:val="0"/>
        <w:adjustRightInd w:val="0"/>
        <w:rPr>
          <w:ins w:id="1224" w:author="lxf" w:date="2010-05-13T11:53:00Z"/>
          <w:rFonts w:ascii="TimesNewRoman" w:hAnsi="TimesNewRoman" w:cs="TimesNewRoman"/>
          <w:kern w:val="0"/>
          <w:sz w:val="23"/>
          <w:szCs w:val="23"/>
        </w:rPr>
      </w:pPr>
    </w:p>
    <w:p w:rsidR="006D78C6" w:rsidRDefault="006D78C6" w:rsidP="00EB0B3C">
      <w:pPr>
        <w:autoSpaceDE w:val="0"/>
        <w:autoSpaceDN w:val="0"/>
        <w:adjustRightInd w:val="0"/>
        <w:rPr>
          <w:ins w:id="1225" w:author="lxf" w:date="2010-05-13T11:53:00Z"/>
          <w:rFonts w:ascii="TimesNewRoman" w:hAnsi="TimesNewRoman" w:cs="TimesNewRoman"/>
          <w:kern w:val="0"/>
          <w:sz w:val="23"/>
          <w:szCs w:val="23"/>
        </w:rPr>
      </w:pPr>
    </w:p>
    <w:p w:rsidR="00000000" w:rsidRDefault="00385CB9">
      <w:pPr>
        <w:keepNext/>
        <w:autoSpaceDE w:val="0"/>
        <w:autoSpaceDN w:val="0"/>
        <w:adjustRightInd w:val="0"/>
        <w:jc w:val="center"/>
        <w:rPr>
          <w:ins w:id="1226" w:author="lxf" w:date="2010-05-13T15:47:00Z"/>
        </w:rPr>
        <w:pPrChange w:id="1227" w:author="lxf" w:date="2010-05-13T15:47:00Z">
          <w:pPr>
            <w:autoSpaceDE w:val="0"/>
            <w:autoSpaceDN w:val="0"/>
            <w:adjustRightInd w:val="0"/>
          </w:pPr>
        </w:pPrChange>
      </w:pPr>
      <w:ins w:id="1228" w:author="lxf" w:date="2010-05-13T17:26:00Z">
        <w:r>
          <w:object w:dxaOrig="11930" w:dyaOrig="8180">
            <v:shape id="_x0000_i1029" type="#_x0000_t75" style="width:415.1pt;height:284.85pt" o:ole="">
              <v:imagedata r:id="rId10" o:title=""/>
            </v:shape>
            <o:OLEObject Type="Embed" ProgID="Visio.Drawing.11" ShapeID="_x0000_i1029" DrawAspect="Content" ObjectID="_1351931994" r:id="rId11"/>
          </w:object>
        </w:r>
      </w:ins>
    </w:p>
    <w:p w:rsidR="00000000" w:rsidRDefault="00C31C39">
      <w:pPr>
        <w:pStyle w:val="Caption"/>
        <w:jc w:val="center"/>
        <w:rPr>
          <w:ins w:id="1229" w:author="lxf" w:date="2010-05-13T15:51:00Z"/>
        </w:rPr>
        <w:pPrChange w:id="1230" w:author="lxf" w:date="2010-05-13T15:47:00Z">
          <w:pPr>
            <w:autoSpaceDE w:val="0"/>
            <w:autoSpaceDN w:val="0"/>
            <w:adjustRightInd w:val="0"/>
          </w:pPr>
        </w:pPrChange>
      </w:pPr>
      <w:ins w:id="1231" w:author="lxf" w:date="2010-05-13T15:47:00Z">
        <w:r>
          <w:t xml:space="preserve">Figure </w:t>
        </w:r>
        <w:r w:rsidR="002A7979">
          <w:fldChar w:fldCharType="begin"/>
        </w:r>
        <w:r>
          <w:instrText xml:space="preserve"> SEQ Figure \* ARABIC </w:instrText>
        </w:r>
      </w:ins>
      <w:r w:rsidR="002A7979">
        <w:fldChar w:fldCharType="separate"/>
      </w:r>
      <w:ins w:id="1232" w:author="lxf" w:date="2010-05-14T20:29:00Z">
        <w:r w:rsidR="0058493D">
          <w:rPr>
            <w:noProof/>
          </w:rPr>
          <w:t>2</w:t>
        </w:r>
      </w:ins>
      <w:ins w:id="1233" w:author="lxf" w:date="2010-05-13T15:47:00Z">
        <w:r w:rsidR="002A7979">
          <w:fldChar w:fldCharType="end"/>
        </w:r>
      </w:ins>
      <w:ins w:id="1234" w:author="lxf" w:date="2010-05-13T17:20:00Z">
        <w:r w:rsidR="00385CB9">
          <w:rPr>
            <w:rFonts w:hint="eastAsia"/>
          </w:rPr>
          <w:t xml:space="preserve"> </w:t>
        </w:r>
      </w:ins>
      <w:ins w:id="1235" w:author="lxf" w:date="2010-05-13T17:21:00Z">
        <w:r w:rsidR="00385CB9">
          <w:rPr>
            <w:rFonts w:hint="eastAsia"/>
          </w:rPr>
          <w:t xml:space="preserve">Plate </w:t>
        </w:r>
      </w:ins>
      <w:ins w:id="1236" w:author="lxf" w:date="2010-05-13T17:20:00Z">
        <w:r w:rsidR="00385CB9">
          <w:rPr>
            <w:rFonts w:hint="eastAsia"/>
          </w:rPr>
          <w:t>Structure and Sensor Node</w:t>
        </w:r>
      </w:ins>
      <w:ins w:id="1237" w:author="lxf" w:date="2010-05-13T17:21:00Z">
        <w:r w:rsidR="00385CB9">
          <w:rPr>
            <w:rFonts w:hint="eastAsia"/>
          </w:rPr>
          <w:t xml:space="preserve">s </w:t>
        </w:r>
      </w:ins>
      <w:ins w:id="1238" w:author="lxf" w:date="2010-05-13T17:20:00Z">
        <w:r w:rsidR="00385CB9">
          <w:rPr>
            <w:rFonts w:hint="eastAsia"/>
          </w:rPr>
          <w:t xml:space="preserve">(a) </w:t>
        </w:r>
      </w:ins>
      <w:ins w:id="1239" w:author="lxf" w:date="2010-05-13T17:21:00Z">
        <w:r w:rsidR="00385CB9">
          <w:rPr>
            <w:rFonts w:hint="eastAsia"/>
          </w:rPr>
          <w:t xml:space="preserve">Plate Structure and </w:t>
        </w:r>
      </w:ins>
      <w:ins w:id="1240" w:author="lxf" w:date="2010-05-13T17:22:00Z">
        <w:r w:rsidR="00385CB9">
          <w:rPr>
            <w:rFonts w:hint="eastAsia"/>
          </w:rPr>
          <w:t xml:space="preserve">Location of </w:t>
        </w:r>
      </w:ins>
      <w:ins w:id="1241" w:author="lxf" w:date="2010-05-13T17:21:00Z">
        <w:r w:rsidR="00385CB9">
          <w:rPr>
            <w:rFonts w:hint="eastAsia"/>
          </w:rPr>
          <w:t xml:space="preserve">Deployed Sensor Nodes (b) Topology of Sensor </w:t>
        </w:r>
      </w:ins>
      <w:ins w:id="1242" w:author="lxf" w:date="2010-05-13T17:22:00Z">
        <w:r w:rsidR="00385CB9">
          <w:rPr>
            <w:rFonts w:hint="eastAsia"/>
          </w:rPr>
          <w:t>N</w:t>
        </w:r>
      </w:ins>
      <w:ins w:id="1243" w:author="lxf" w:date="2010-05-13T17:21:00Z">
        <w:r w:rsidR="00385CB9">
          <w:rPr>
            <w:rFonts w:hint="eastAsia"/>
          </w:rPr>
          <w:t>odes</w:t>
        </w:r>
      </w:ins>
    </w:p>
    <w:p w:rsidR="00000000" w:rsidRDefault="00D63942">
      <w:pPr>
        <w:rPr>
          <w:ins w:id="1244" w:author="lxf" w:date="2010-05-13T15:51:00Z"/>
        </w:rPr>
        <w:pPrChange w:id="1245" w:author="lxf" w:date="2010-05-13T15:51:00Z">
          <w:pPr>
            <w:autoSpaceDE w:val="0"/>
            <w:autoSpaceDN w:val="0"/>
            <w:adjustRightInd w:val="0"/>
          </w:pPr>
        </w:pPrChange>
      </w:pPr>
    </w:p>
    <w:p w:rsidR="00000000" w:rsidRDefault="00385CB9">
      <w:pPr>
        <w:keepNext/>
        <w:jc w:val="center"/>
        <w:rPr>
          <w:ins w:id="1246" w:author="lxf" w:date="2010-05-13T16:15:00Z"/>
        </w:rPr>
        <w:pPrChange w:id="1247" w:author="lxf" w:date="2010-05-13T16:16:00Z">
          <w:pPr/>
        </w:pPrChange>
      </w:pPr>
      <w:ins w:id="1248" w:author="lxf" w:date="2010-05-13T17:31:00Z">
        <w:r>
          <w:object w:dxaOrig="15656" w:dyaOrig="6383">
            <v:shape id="_x0000_i1030" type="#_x0000_t75" style="width:415.1pt;height:169.05pt" o:ole="">
              <v:imagedata r:id="rId12" o:title=""/>
            </v:shape>
            <o:OLEObject Type="Embed" ProgID="Visio.Drawing.11" ShapeID="_x0000_i1030" DrawAspect="Content" ObjectID="_1351931995" r:id="rId13"/>
          </w:object>
        </w:r>
      </w:ins>
    </w:p>
    <w:p w:rsidR="00000000" w:rsidRDefault="00755D91">
      <w:pPr>
        <w:pStyle w:val="Caption"/>
        <w:jc w:val="center"/>
        <w:rPr>
          <w:ins w:id="1249" w:author="lxf" w:date="2010-05-13T16:15:00Z"/>
        </w:rPr>
        <w:pPrChange w:id="1250" w:author="lxf" w:date="2010-05-13T16:16:00Z">
          <w:pPr>
            <w:autoSpaceDE w:val="0"/>
            <w:autoSpaceDN w:val="0"/>
            <w:adjustRightInd w:val="0"/>
          </w:pPr>
        </w:pPrChange>
      </w:pPr>
      <w:ins w:id="1251" w:author="lxf" w:date="2010-05-13T16:15:00Z">
        <w:r>
          <w:t xml:space="preserve">Figure </w:t>
        </w:r>
        <w:r w:rsidR="002A7979">
          <w:fldChar w:fldCharType="begin"/>
        </w:r>
        <w:r>
          <w:instrText xml:space="preserve"> SEQ Figure \* ARABIC </w:instrText>
        </w:r>
      </w:ins>
      <w:r w:rsidR="002A7979">
        <w:fldChar w:fldCharType="separate"/>
      </w:r>
      <w:ins w:id="1252" w:author="lxf" w:date="2010-05-14T20:29:00Z">
        <w:r w:rsidR="0058493D">
          <w:rPr>
            <w:noProof/>
          </w:rPr>
          <w:t>3</w:t>
        </w:r>
      </w:ins>
      <w:ins w:id="1253" w:author="lxf" w:date="2010-05-13T16:15:00Z">
        <w:r w:rsidR="002A7979">
          <w:fldChar w:fldCharType="end"/>
        </w:r>
      </w:ins>
      <w:ins w:id="1254" w:author="lxf" w:date="2010-05-13T17:22:00Z">
        <w:r w:rsidR="00385CB9">
          <w:rPr>
            <w:rFonts w:hint="eastAsia"/>
          </w:rPr>
          <w:t xml:space="preserve"> </w:t>
        </w:r>
        <w:r w:rsidR="00385CB9">
          <w:t>Theoretical</w:t>
        </w:r>
        <w:r w:rsidR="00385CB9">
          <w:rPr>
            <w:rFonts w:hint="eastAsia"/>
          </w:rPr>
          <w:t xml:space="preserve"> Mode Shapes of the First Three Modes (a) Mode 1 (b) Mode 2 (c) Mode 3</w:t>
        </w:r>
      </w:ins>
    </w:p>
    <w:p w:rsidR="00000000" w:rsidRDefault="00D63942">
      <w:pPr>
        <w:rPr>
          <w:ins w:id="1255" w:author="lxf" w:date="2010-05-13T20:08:00Z"/>
        </w:rPr>
        <w:pPrChange w:id="1256" w:author="lxf" w:date="2010-05-13T15:51:00Z">
          <w:pPr>
            <w:autoSpaceDE w:val="0"/>
            <w:autoSpaceDN w:val="0"/>
            <w:adjustRightInd w:val="0"/>
          </w:pPr>
        </w:pPrChange>
      </w:pPr>
    </w:p>
    <w:p w:rsidR="00000000" w:rsidRDefault="002A7979">
      <w:pPr>
        <w:rPr>
          <w:ins w:id="1257" w:author="lxf" w:date="2010-05-13T20:42:00Z"/>
          <w:rFonts w:ascii="TimesNewRoman" w:hAnsi="TimesNewRoman" w:cs="TimesNewRoman"/>
          <w:kern w:val="0"/>
          <w:sz w:val="23"/>
          <w:szCs w:val="23"/>
        </w:rPr>
        <w:pPrChange w:id="1258" w:author="lxf" w:date="2010-05-13T15:51:00Z">
          <w:pPr>
            <w:autoSpaceDE w:val="0"/>
            <w:autoSpaceDN w:val="0"/>
            <w:adjustRightInd w:val="0"/>
          </w:pPr>
        </w:pPrChange>
      </w:pPr>
      <w:ins w:id="1259" w:author="lxf" w:date="2010-05-13T20:08:00Z">
        <w:r w:rsidRPr="002A7979">
          <w:rPr>
            <w:rFonts w:ascii="TimesNewRoman" w:hAnsi="TimesNewRoman" w:cs="TimesNewRoman"/>
            <w:kern w:val="0"/>
            <w:sz w:val="23"/>
            <w:szCs w:val="23"/>
            <w:rPrChange w:id="1260" w:author="lxf" w:date="2010-05-13T20:09:00Z">
              <w:rPr>
                <w:vertAlign w:val="superscript"/>
              </w:rPr>
            </w:rPrChange>
          </w:rPr>
          <w:t xml:space="preserve">The </w:t>
        </w:r>
      </w:ins>
      <w:ins w:id="1261" w:author="lxf" w:date="2010-05-13T20:09:00Z">
        <w:r w:rsidR="007F081E">
          <w:rPr>
            <w:rFonts w:ascii="TimesNewRoman" w:hAnsi="TimesNewRoman" w:cs="TimesNewRoman" w:hint="eastAsia"/>
            <w:kern w:val="0"/>
            <w:sz w:val="23"/>
            <w:szCs w:val="23"/>
          </w:rPr>
          <w:t xml:space="preserve">heuristic method starts by finding out the node with the minimum </w:t>
        </w:r>
        <w:r w:rsidR="007F081E">
          <w:rPr>
            <w:rFonts w:ascii="TimesNewRoman" w:hAnsi="TimesNewRoman" w:cs="TimesNewRoman"/>
            <w:kern w:val="0"/>
            <w:sz w:val="23"/>
            <w:szCs w:val="23"/>
          </w:rPr>
          <w:t>degree</w:t>
        </w:r>
        <w:r w:rsidR="007F081E">
          <w:rPr>
            <w:rFonts w:ascii="TimesNewRoman" w:hAnsi="TimesNewRoman" w:cs="TimesNewRoman" w:hint="eastAsia"/>
            <w:kern w:val="0"/>
            <w:sz w:val="23"/>
            <w:szCs w:val="23"/>
          </w:rPr>
          <w:t xml:space="preserve">. </w:t>
        </w:r>
      </w:ins>
      <w:ins w:id="1262" w:author="lxf" w:date="2010-05-13T20:10:00Z">
        <w:r w:rsidR="007F081E">
          <w:rPr>
            <w:rFonts w:ascii="TimesNewRoman" w:hAnsi="TimesNewRoman" w:cs="TimesNewRoman" w:hint="eastAsia"/>
            <w:kern w:val="0"/>
            <w:sz w:val="23"/>
            <w:szCs w:val="23"/>
          </w:rPr>
          <w:t xml:space="preserve">From Fig. </w:t>
        </w:r>
      </w:ins>
      <w:ins w:id="1263" w:author="lxf" w:date="2010-05-14T17:44:00Z">
        <w:r w:rsidR="00911665">
          <w:rPr>
            <w:rFonts w:ascii="TimesNewRoman" w:hAnsi="TimesNewRoman" w:cs="TimesNewRoman" w:hint="eastAsia"/>
            <w:kern w:val="0"/>
            <w:sz w:val="23"/>
            <w:szCs w:val="23"/>
          </w:rPr>
          <w:t>4</w:t>
        </w:r>
      </w:ins>
      <w:ins w:id="1264" w:author="lxf" w:date="2010-05-13T20:10:00Z">
        <w:r w:rsidR="007F081E">
          <w:rPr>
            <w:rFonts w:ascii="TimesNewRoman" w:hAnsi="TimesNewRoman" w:cs="TimesNewRoman" w:hint="eastAsia"/>
            <w:kern w:val="0"/>
            <w:sz w:val="23"/>
            <w:szCs w:val="23"/>
          </w:rPr>
          <w:t>(a), it can be seen that four nodes, namely A</w:t>
        </w:r>
        <w:proofErr w:type="gramStart"/>
        <w:r w:rsidR="007F081E">
          <w:rPr>
            <w:rFonts w:ascii="TimesNewRoman" w:hAnsi="TimesNewRoman" w:cs="TimesNewRoman" w:hint="eastAsia"/>
            <w:kern w:val="0"/>
            <w:sz w:val="23"/>
            <w:szCs w:val="23"/>
          </w:rPr>
          <w:t>,D,M</w:t>
        </w:r>
        <w:proofErr w:type="gramEnd"/>
        <w:r w:rsidR="007F081E">
          <w:rPr>
            <w:rFonts w:ascii="TimesNewRoman" w:hAnsi="TimesNewRoman" w:cs="TimesNewRoman" w:hint="eastAsia"/>
            <w:kern w:val="0"/>
            <w:sz w:val="23"/>
            <w:szCs w:val="23"/>
          </w:rPr>
          <w:t xml:space="preserve"> and P have the </w:t>
        </w:r>
      </w:ins>
      <w:ins w:id="1265" w:author="lxf" w:date="2010-05-14T17:44:00Z">
        <w:r w:rsidR="00911665">
          <w:rPr>
            <w:rFonts w:ascii="TimesNewRoman" w:hAnsi="TimesNewRoman" w:cs="TimesNewRoman" w:hint="eastAsia"/>
            <w:kern w:val="0"/>
            <w:sz w:val="23"/>
            <w:szCs w:val="23"/>
          </w:rPr>
          <w:t xml:space="preserve">same </w:t>
        </w:r>
      </w:ins>
      <w:ins w:id="1266" w:author="lxf" w:date="2010-05-13T20:10:00Z">
        <w:r w:rsidR="007F081E">
          <w:rPr>
            <w:rFonts w:ascii="TimesNewRoman" w:hAnsi="TimesNewRoman" w:cs="TimesNewRoman" w:hint="eastAsia"/>
            <w:kern w:val="0"/>
            <w:sz w:val="23"/>
            <w:szCs w:val="23"/>
          </w:rPr>
          <w:t xml:space="preserve">minimum degree 3. </w:t>
        </w:r>
      </w:ins>
      <w:ins w:id="1267" w:author="lxf" w:date="2010-05-13T20:11:00Z">
        <w:r w:rsidR="007F081E">
          <w:rPr>
            <w:rFonts w:ascii="TimesNewRoman" w:hAnsi="TimesNewRoman" w:cs="TimesNewRoman" w:hint="eastAsia"/>
            <w:kern w:val="0"/>
            <w:sz w:val="23"/>
            <w:szCs w:val="23"/>
          </w:rPr>
          <w:t>Among</w:t>
        </w:r>
      </w:ins>
      <w:ins w:id="1268" w:author="lxf" w:date="2010-05-13T20:10:00Z">
        <w:r w:rsidR="007F081E">
          <w:rPr>
            <w:rFonts w:ascii="TimesNewRoman" w:hAnsi="TimesNewRoman" w:cs="TimesNewRoman" w:hint="eastAsia"/>
            <w:kern w:val="0"/>
            <w:sz w:val="23"/>
            <w:szCs w:val="23"/>
          </w:rPr>
          <w:t xml:space="preserve"> these four nodes, D </w:t>
        </w:r>
      </w:ins>
      <w:ins w:id="1269" w:author="lxf" w:date="2010-05-13T20:25:00Z">
        <w:r w:rsidR="00061D5D">
          <w:rPr>
            <w:rFonts w:ascii="TimesNewRoman" w:hAnsi="TimesNewRoman" w:cs="TimesNewRoman" w:hint="eastAsia"/>
            <w:kern w:val="0"/>
            <w:sz w:val="23"/>
            <w:szCs w:val="23"/>
          </w:rPr>
          <w:t xml:space="preserve">is the most </w:t>
        </w:r>
        <w:r w:rsidR="00061D5D">
          <w:rPr>
            <w:rFonts w:ascii="TimesNewRoman" w:hAnsi="TimesNewRoman" w:cs="TimesNewRoman"/>
            <w:kern w:val="0"/>
            <w:sz w:val="23"/>
            <w:szCs w:val="23"/>
          </w:rPr>
          <w:t>important</w:t>
        </w:r>
        <w:r w:rsidR="00061D5D">
          <w:rPr>
            <w:rFonts w:ascii="TimesNewRoman" w:hAnsi="TimesNewRoman" w:cs="TimesNewRoman" w:hint="eastAsia"/>
            <w:kern w:val="0"/>
            <w:sz w:val="23"/>
            <w:szCs w:val="23"/>
          </w:rPr>
          <w:t xml:space="preserve"> one</w:t>
        </w:r>
      </w:ins>
      <w:ins w:id="1270" w:author="lxf" w:date="2010-05-13T20:11:00Z">
        <w:r w:rsidR="007F081E">
          <w:rPr>
            <w:rFonts w:ascii="TimesNewRoman" w:hAnsi="TimesNewRoman" w:cs="TimesNewRoman" w:hint="eastAsia"/>
            <w:kern w:val="0"/>
            <w:sz w:val="23"/>
            <w:szCs w:val="23"/>
          </w:rPr>
          <w:t xml:space="preserve"> </w:t>
        </w:r>
      </w:ins>
      <w:ins w:id="1271" w:author="lxf" w:date="2010-05-13T20:25:00Z">
        <w:r w:rsidR="00061D5D">
          <w:rPr>
            <w:rFonts w:ascii="TimesNewRoman" w:hAnsi="TimesNewRoman" w:cs="TimesNewRoman" w:hint="eastAsia"/>
            <w:kern w:val="0"/>
            <w:sz w:val="23"/>
            <w:szCs w:val="23"/>
          </w:rPr>
          <w:t>according to the EFI criterion</w:t>
        </w:r>
      </w:ins>
      <w:ins w:id="1272" w:author="lxf" w:date="2010-05-14T17:44:00Z">
        <w:r w:rsidR="00911665">
          <w:rPr>
            <w:rFonts w:ascii="TimesNewRoman" w:hAnsi="TimesNewRoman" w:cs="TimesNewRoman" w:hint="eastAsia"/>
            <w:kern w:val="0"/>
            <w:sz w:val="23"/>
            <w:szCs w:val="23"/>
          </w:rPr>
          <w:t xml:space="preserve"> and </w:t>
        </w:r>
      </w:ins>
      <w:ins w:id="1273" w:author="lxf" w:date="2010-05-14T17:45:00Z">
        <w:r w:rsidR="00911665">
          <w:rPr>
            <w:rFonts w:ascii="TimesNewRoman" w:hAnsi="TimesNewRoman" w:cs="TimesNewRoman" w:hint="eastAsia"/>
            <w:kern w:val="0"/>
            <w:sz w:val="23"/>
            <w:szCs w:val="23"/>
          </w:rPr>
          <w:t xml:space="preserve">therefore </w:t>
        </w:r>
      </w:ins>
      <w:ins w:id="1274" w:author="lxf" w:date="2010-05-14T17:44:00Z">
        <w:r w:rsidR="00911665">
          <w:rPr>
            <w:rFonts w:ascii="TimesNewRoman" w:hAnsi="TimesNewRoman" w:cs="TimesNewRoman" w:hint="eastAsia"/>
            <w:kern w:val="0"/>
            <w:sz w:val="23"/>
            <w:szCs w:val="23"/>
          </w:rPr>
          <w:t xml:space="preserve">the </w:t>
        </w:r>
      </w:ins>
      <w:ins w:id="1275" w:author="lxf" w:date="2010-05-13T20:25:00Z">
        <w:r w:rsidR="00061D5D">
          <w:rPr>
            <w:rFonts w:ascii="TimesNewRoman" w:hAnsi="TimesNewRoman" w:cs="TimesNewRoman" w:hint="eastAsia"/>
            <w:kern w:val="0"/>
            <w:sz w:val="23"/>
            <w:szCs w:val="23"/>
          </w:rPr>
          <w:t xml:space="preserve">subset construction </w:t>
        </w:r>
      </w:ins>
      <w:ins w:id="1276" w:author="lxf" w:date="2010-05-14T17:45:00Z">
        <w:r w:rsidR="00911665">
          <w:rPr>
            <w:rFonts w:ascii="TimesNewRoman" w:hAnsi="TimesNewRoman" w:cs="TimesNewRoman" w:hint="eastAsia"/>
            <w:kern w:val="0"/>
            <w:sz w:val="23"/>
            <w:szCs w:val="23"/>
          </w:rPr>
          <w:t xml:space="preserve">starts </w:t>
        </w:r>
      </w:ins>
      <w:ins w:id="1277" w:author="lxf" w:date="2010-05-13T20:25:00Z">
        <w:r w:rsidR="00061D5D">
          <w:rPr>
            <w:rFonts w:ascii="TimesNewRoman" w:hAnsi="TimesNewRoman" w:cs="TimesNewRoman" w:hint="eastAsia"/>
            <w:kern w:val="0"/>
            <w:sz w:val="23"/>
            <w:szCs w:val="23"/>
          </w:rPr>
          <w:t xml:space="preserve">from D (Node D is marked with black in </w:t>
        </w:r>
      </w:ins>
      <w:proofErr w:type="gramStart"/>
      <w:ins w:id="1278" w:author="lxf" w:date="2010-05-13T20:26:00Z">
        <w:r w:rsidR="00061D5D">
          <w:rPr>
            <w:rFonts w:ascii="TimesNewRoman" w:hAnsi="TimesNewRoman" w:cs="TimesNewRoman" w:hint="eastAsia"/>
            <w:kern w:val="0"/>
            <w:sz w:val="23"/>
            <w:szCs w:val="23"/>
          </w:rPr>
          <w:t>Fig.</w:t>
        </w:r>
      </w:ins>
      <w:ins w:id="1279" w:author="lxf" w:date="2010-05-14T17:44:00Z">
        <w:r w:rsidR="00911665">
          <w:rPr>
            <w:rFonts w:ascii="TimesNewRoman" w:hAnsi="TimesNewRoman" w:cs="TimesNewRoman" w:hint="eastAsia"/>
            <w:kern w:val="0"/>
            <w:sz w:val="23"/>
            <w:szCs w:val="23"/>
          </w:rPr>
          <w:t>4</w:t>
        </w:r>
      </w:ins>
      <w:ins w:id="1280" w:author="lxf" w:date="2010-05-13T20:26:00Z">
        <w:r w:rsidR="00061D5D">
          <w:rPr>
            <w:rFonts w:ascii="TimesNewRoman" w:hAnsi="TimesNewRoman" w:cs="TimesNewRoman" w:hint="eastAsia"/>
            <w:kern w:val="0"/>
            <w:sz w:val="23"/>
            <w:szCs w:val="23"/>
          </w:rPr>
          <w:t>(</w:t>
        </w:r>
        <w:proofErr w:type="gramEnd"/>
        <w:r w:rsidR="00061D5D">
          <w:rPr>
            <w:rFonts w:ascii="TimesNewRoman" w:hAnsi="TimesNewRoman" w:cs="TimesNewRoman" w:hint="eastAsia"/>
            <w:kern w:val="0"/>
            <w:sz w:val="23"/>
            <w:szCs w:val="23"/>
          </w:rPr>
          <w:t>a)</w:t>
        </w:r>
      </w:ins>
      <w:ins w:id="1281" w:author="lxf" w:date="2010-05-14T17:45:00Z">
        <w:r w:rsidR="00911665">
          <w:rPr>
            <w:rFonts w:ascii="TimesNewRoman" w:hAnsi="TimesNewRoman" w:cs="TimesNewRoman" w:hint="eastAsia"/>
            <w:kern w:val="0"/>
            <w:sz w:val="23"/>
            <w:szCs w:val="23"/>
          </w:rPr>
          <w:t>)</w:t>
        </w:r>
      </w:ins>
      <w:ins w:id="1282" w:author="lxf" w:date="2010-05-13T20:25:00Z">
        <w:r w:rsidR="00061D5D">
          <w:rPr>
            <w:rFonts w:ascii="TimesNewRoman" w:hAnsi="TimesNewRoman" w:cs="TimesNewRoman" w:hint="eastAsia"/>
            <w:kern w:val="0"/>
            <w:sz w:val="23"/>
            <w:szCs w:val="23"/>
          </w:rPr>
          <w:t>.</w:t>
        </w:r>
      </w:ins>
      <w:ins w:id="1283" w:author="lxf" w:date="2010-05-13T20:26:00Z">
        <w:r w:rsidR="00061D5D">
          <w:rPr>
            <w:rFonts w:ascii="TimesNewRoman" w:hAnsi="TimesNewRoman" w:cs="TimesNewRoman" w:hint="eastAsia"/>
            <w:kern w:val="0"/>
            <w:sz w:val="23"/>
            <w:szCs w:val="23"/>
          </w:rPr>
          <w:t xml:space="preserve"> Node D has three direct neighbors, namely, C</w:t>
        </w:r>
        <w:proofErr w:type="gramStart"/>
        <w:r w:rsidR="00061D5D">
          <w:rPr>
            <w:rFonts w:ascii="TimesNewRoman" w:hAnsi="TimesNewRoman" w:cs="TimesNewRoman" w:hint="eastAsia"/>
            <w:kern w:val="0"/>
            <w:sz w:val="23"/>
            <w:szCs w:val="23"/>
          </w:rPr>
          <w:t>,G</w:t>
        </w:r>
        <w:proofErr w:type="gramEnd"/>
        <w:r w:rsidR="00061D5D">
          <w:rPr>
            <w:rFonts w:ascii="TimesNewRoman" w:hAnsi="TimesNewRoman" w:cs="TimesNewRoman" w:hint="eastAsia"/>
            <w:kern w:val="0"/>
            <w:sz w:val="23"/>
            <w:szCs w:val="23"/>
          </w:rPr>
          <w:t xml:space="preserve"> and H. </w:t>
        </w:r>
      </w:ins>
      <w:ins w:id="1284" w:author="lxf" w:date="2010-05-13T20:30:00Z">
        <w:r w:rsidR="00330328">
          <w:rPr>
            <w:rFonts w:ascii="TimesNewRoman" w:hAnsi="TimesNewRoman" w:cs="TimesNewRoman" w:hint="eastAsia"/>
            <w:kern w:val="0"/>
            <w:sz w:val="23"/>
            <w:szCs w:val="23"/>
          </w:rPr>
          <w:t xml:space="preserve">From these three sensor nodes, node G, when combined with D, </w:t>
        </w:r>
      </w:ins>
      <w:ins w:id="1285" w:author="lxf" w:date="2010-05-13T20:31:00Z">
        <w:r w:rsidR="00330328">
          <w:rPr>
            <w:rFonts w:ascii="TimesNewRoman" w:hAnsi="TimesNewRoman" w:cs="TimesNewRoman" w:hint="eastAsia"/>
            <w:kern w:val="0"/>
            <w:sz w:val="23"/>
            <w:szCs w:val="23"/>
          </w:rPr>
          <w:t>has the minimum condition number than others. Therefore, G is chosen</w:t>
        </w:r>
      </w:ins>
      <w:ins w:id="1286" w:author="lxf" w:date="2010-05-13T20:32:00Z">
        <w:r w:rsidR="00330328">
          <w:rPr>
            <w:rFonts w:ascii="TimesNewRoman" w:hAnsi="TimesNewRoman" w:cs="TimesNewRoman" w:hint="eastAsia"/>
            <w:kern w:val="0"/>
            <w:sz w:val="23"/>
            <w:szCs w:val="23"/>
          </w:rPr>
          <w:t xml:space="preserve"> (</w:t>
        </w:r>
      </w:ins>
      <w:ins w:id="1287" w:author="lxf" w:date="2010-05-14T17:46:00Z">
        <w:r w:rsidR="00911665">
          <w:rPr>
            <w:rFonts w:ascii="TimesNewRoman" w:hAnsi="TimesNewRoman" w:cs="TimesNewRoman" w:hint="eastAsia"/>
            <w:kern w:val="0"/>
            <w:sz w:val="23"/>
            <w:szCs w:val="23"/>
          </w:rPr>
          <w:t>G is marked in black</w:t>
        </w:r>
      </w:ins>
      <w:ins w:id="1288" w:author="lxf" w:date="2010-05-13T20:32:00Z">
        <w:r w:rsidR="00330328">
          <w:rPr>
            <w:rFonts w:ascii="TimesNewRoman" w:hAnsi="TimesNewRoman" w:cs="TimesNewRoman" w:hint="eastAsia"/>
            <w:kern w:val="0"/>
            <w:sz w:val="23"/>
            <w:szCs w:val="23"/>
          </w:rPr>
          <w:t xml:space="preserve"> Fig. </w:t>
        </w:r>
      </w:ins>
      <w:ins w:id="1289" w:author="lxf" w:date="2010-05-14T17:47:00Z">
        <w:r w:rsidR="00911665">
          <w:rPr>
            <w:rFonts w:ascii="TimesNewRoman" w:hAnsi="TimesNewRoman" w:cs="TimesNewRoman" w:hint="eastAsia"/>
            <w:kern w:val="0"/>
            <w:sz w:val="23"/>
            <w:szCs w:val="23"/>
          </w:rPr>
          <w:t>4</w:t>
        </w:r>
      </w:ins>
      <w:ins w:id="1290" w:author="lxf" w:date="2010-05-13T20:32:00Z">
        <w:r w:rsidR="00330328">
          <w:rPr>
            <w:rFonts w:ascii="TimesNewRoman" w:hAnsi="TimesNewRoman" w:cs="TimesNewRoman" w:hint="eastAsia"/>
            <w:kern w:val="0"/>
            <w:sz w:val="23"/>
            <w:szCs w:val="23"/>
          </w:rPr>
          <w:t>(b))</w:t>
        </w:r>
      </w:ins>
      <w:ins w:id="1291" w:author="lxf" w:date="2010-05-13T20:31:00Z">
        <w:r w:rsidR="00330328">
          <w:rPr>
            <w:rFonts w:ascii="TimesNewRoman" w:hAnsi="TimesNewRoman" w:cs="TimesNewRoman" w:hint="eastAsia"/>
            <w:kern w:val="0"/>
            <w:sz w:val="23"/>
            <w:szCs w:val="23"/>
          </w:rPr>
          <w:t>.</w:t>
        </w:r>
      </w:ins>
      <w:ins w:id="1292" w:author="lxf" w:date="2010-05-13T20:30:00Z">
        <w:r w:rsidR="00330328">
          <w:rPr>
            <w:rFonts w:ascii="TimesNewRoman" w:hAnsi="TimesNewRoman" w:cs="TimesNewRoman" w:hint="eastAsia"/>
            <w:kern w:val="0"/>
            <w:sz w:val="23"/>
            <w:szCs w:val="23"/>
          </w:rPr>
          <w:t xml:space="preserve"> </w:t>
        </w:r>
      </w:ins>
      <w:ins w:id="1293" w:author="lxf" w:date="2010-05-13T20:32:00Z">
        <w:r w:rsidR="00330328">
          <w:rPr>
            <w:rFonts w:ascii="TimesNewRoman" w:hAnsi="TimesNewRoman" w:cs="TimesNewRoman" w:hint="eastAsia"/>
            <w:kern w:val="0"/>
            <w:sz w:val="23"/>
            <w:szCs w:val="23"/>
          </w:rPr>
          <w:t>Now the current subset V</w:t>
        </w:r>
      </w:ins>
      <w:ins w:id="1294" w:author="lxf" w:date="2010-05-13T20:51:00Z">
        <w:r w:rsidR="00F14271">
          <w:rPr>
            <w:rFonts w:ascii="TimesNewRoman" w:hAnsi="TimesNewRoman" w:cs="TimesNewRoman" w:hint="eastAsia"/>
            <w:kern w:val="0"/>
            <w:sz w:val="23"/>
            <w:szCs w:val="23"/>
            <w:vertAlign w:val="subscript"/>
          </w:rPr>
          <w:t>1</w:t>
        </w:r>
      </w:ins>
      <w:ins w:id="1295" w:author="lxf" w:date="2010-05-13T20:32:00Z">
        <w:r w:rsidR="00330328">
          <w:rPr>
            <w:rFonts w:ascii="TimesNewRoman" w:hAnsi="TimesNewRoman" w:cs="TimesNewRoman" w:hint="eastAsia"/>
            <w:kern w:val="0"/>
            <w:sz w:val="23"/>
            <w:szCs w:val="23"/>
          </w:rPr>
          <w:t xml:space="preserve"> contains two sensor nodes, D and G. </w:t>
        </w:r>
      </w:ins>
      <w:ins w:id="1296" w:author="lxf" w:date="2010-05-13T20:36:00Z">
        <w:r w:rsidR="00330328">
          <w:rPr>
            <w:rFonts w:ascii="TimesNewRoman" w:hAnsi="TimesNewRoman" w:cs="TimesNewRoman" w:hint="eastAsia"/>
            <w:kern w:val="0"/>
            <w:sz w:val="23"/>
            <w:szCs w:val="23"/>
          </w:rPr>
          <w:t>By calculating the condition number of V</w:t>
        </w:r>
      </w:ins>
      <w:ins w:id="1297" w:author="lxf" w:date="2010-05-13T20:51:00Z">
        <w:r w:rsidR="00F14271">
          <w:rPr>
            <w:rFonts w:ascii="TimesNewRoman" w:hAnsi="TimesNewRoman" w:cs="TimesNewRoman" w:hint="eastAsia"/>
            <w:kern w:val="0"/>
            <w:sz w:val="23"/>
            <w:szCs w:val="23"/>
            <w:vertAlign w:val="subscript"/>
          </w:rPr>
          <w:t>1</w:t>
        </w:r>
      </w:ins>
      <w:ins w:id="1298" w:author="lxf" w:date="2010-05-13T20:36:00Z">
        <w:r w:rsidR="00330328">
          <w:rPr>
            <w:rFonts w:ascii="TimesNewRoman" w:hAnsi="TimesNewRoman" w:cs="TimesNewRoman" w:hint="eastAsia"/>
            <w:kern w:val="0"/>
            <w:sz w:val="23"/>
            <w:szCs w:val="23"/>
          </w:rPr>
          <w:t xml:space="preserve">, more sensor nodes need to be added. </w:t>
        </w:r>
      </w:ins>
      <w:ins w:id="1299" w:author="lxf" w:date="2010-05-13T20:32:00Z">
        <w:r w:rsidR="00330328">
          <w:rPr>
            <w:rFonts w:ascii="TimesNewRoman" w:hAnsi="TimesNewRoman" w:cs="TimesNewRoman" w:hint="eastAsia"/>
            <w:kern w:val="0"/>
            <w:sz w:val="23"/>
            <w:szCs w:val="23"/>
          </w:rPr>
          <w:t>The neighbors of V</w:t>
        </w:r>
      </w:ins>
      <w:ins w:id="1300" w:author="lxf" w:date="2010-05-13T20:51:00Z">
        <w:r w:rsidR="00F14271">
          <w:rPr>
            <w:rFonts w:ascii="TimesNewRoman" w:hAnsi="TimesNewRoman" w:cs="TimesNewRoman" w:hint="eastAsia"/>
            <w:kern w:val="0"/>
            <w:sz w:val="23"/>
            <w:szCs w:val="23"/>
            <w:vertAlign w:val="subscript"/>
          </w:rPr>
          <w:t>1</w:t>
        </w:r>
      </w:ins>
      <w:ins w:id="1301" w:author="lxf" w:date="2010-05-13T20:33:00Z">
        <w:r w:rsidR="00330328">
          <w:rPr>
            <w:rFonts w:ascii="TimesNewRoman" w:hAnsi="TimesNewRoman" w:cs="TimesNewRoman" w:hint="eastAsia"/>
            <w:kern w:val="0"/>
            <w:sz w:val="23"/>
            <w:szCs w:val="23"/>
          </w:rPr>
          <w:t>, which are B</w:t>
        </w:r>
        <w:proofErr w:type="gramStart"/>
        <w:r w:rsidR="00330328">
          <w:rPr>
            <w:rFonts w:ascii="TimesNewRoman" w:hAnsi="TimesNewRoman" w:cs="TimesNewRoman" w:hint="eastAsia"/>
            <w:kern w:val="0"/>
            <w:sz w:val="23"/>
            <w:szCs w:val="23"/>
          </w:rPr>
          <w:t>,C,F,H,J,K,L</w:t>
        </w:r>
        <w:proofErr w:type="gramEnd"/>
        <w:r w:rsidR="00330328">
          <w:rPr>
            <w:rFonts w:ascii="TimesNewRoman" w:hAnsi="TimesNewRoman" w:cs="TimesNewRoman" w:hint="eastAsia"/>
            <w:kern w:val="0"/>
            <w:sz w:val="23"/>
            <w:szCs w:val="23"/>
          </w:rPr>
          <w:t xml:space="preserve">, </w:t>
        </w:r>
        <w:r w:rsidR="00330328">
          <w:rPr>
            <w:rFonts w:ascii="TimesNewRoman" w:hAnsi="TimesNewRoman" w:cs="TimesNewRoman"/>
            <w:kern w:val="0"/>
            <w:sz w:val="23"/>
            <w:szCs w:val="23"/>
          </w:rPr>
          <w:t>become</w:t>
        </w:r>
        <w:r w:rsidR="00330328">
          <w:rPr>
            <w:rFonts w:ascii="TimesNewRoman" w:hAnsi="TimesNewRoman" w:cs="TimesNewRoman" w:hint="eastAsia"/>
            <w:kern w:val="0"/>
            <w:sz w:val="23"/>
            <w:szCs w:val="23"/>
          </w:rPr>
          <w:t xml:space="preserve"> candidate</w:t>
        </w:r>
      </w:ins>
      <w:ins w:id="1302" w:author="lxf" w:date="2010-05-13T20:37:00Z">
        <w:r w:rsidR="00330328">
          <w:rPr>
            <w:rFonts w:ascii="TimesNewRoman" w:hAnsi="TimesNewRoman" w:cs="TimesNewRoman" w:hint="eastAsia"/>
            <w:kern w:val="0"/>
            <w:sz w:val="23"/>
            <w:szCs w:val="23"/>
          </w:rPr>
          <w:t>s</w:t>
        </w:r>
      </w:ins>
      <w:ins w:id="1303" w:author="lxf" w:date="2010-05-13T20:33:00Z">
        <w:r w:rsidR="00330328">
          <w:rPr>
            <w:rFonts w:ascii="TimesNewRoman" w:hAnsi="TimesNewRoman" w:cs="TimesNewRoman" w:hint="eastAsia"/>
            <w:kern w:val="0"/>
            <w:sz w:val="23"/>
            <w:szCs w:val="23"/>
          </w:rPr>
          <w:t xml:space="preserve"> to be included into V</w:t>
        </w:r>
      </w:ins>
      <w:ins w:id="1304" w:author="lxf" w:date="2010-05-13T20:51:00Z">
        <w:r w:rsidR="00F14271">
          <w:rPr>
            <w:rFonts w:ascii="TimesNewRoman" w:hAnsi="TimesNewRoman" w:cs="TimesNewRoman" w:hint="eastAsia"/>
            <w:kern w:val="0"/>
            <w:sz w:val="23"/>
            <w:szCs w:val="23"/>
            <w:vertAlign w:val="subscript"/>
          </w:rPr>
          <w:t>1</w:t>
        </w:r>
      </w:ins>
      <w:ins w:id="1305" w:author="lxf" w:date="2010-05-13T20:33:00Z">
        <w:r w:rsidR="00330328">
          <w:rPr>
            <w:rFonts w:ascii="TimesNewRoman" w:hAnsi="TimesNewRoman" w:cs="TimesNewRoman" w:hint="eastAsia"/>
            <w:kern w:val="0"/>
            <w:sz w:val="23"/>
            <w:szCs w:val="23"/>
            <w:vertAlign w:val="subscript"/>
          </w:rPr>
          <w:t xml:space="preserve"> </w:t>
        </w:r>
      </w:ins>
      <w:ins w:id="1306" w:author="lxf" w:date="2010-05-13T20:34:00Z">
        <w:r w:rsidR="00330328">
          <w:rPr>
            <w:rFonts w:ascii="TimesNewRoman" w:hAnsi="TimesNewRoman" w:cs="TimesNewRoman" w:hint="eastAsia"/>
            <w:kern w:val="0"/>
            <w:sz w:val="23"/>
            <w:szCs w:val="23"/>
          </w:rPr>
          <w:t xml:space="preserve">in the next step. </w:t>
        </w:r>
      </w:ins>
      <w:ins w:id="1307" w:author="lxf" w:date="2010-05-14T17:47:00Z">
        <w:r w:rsidR="00911665">
          <w:rPr>
            <w:rFonts w:ascii="TimesNewRoman" w:hAnsi="TimesNewRoman" w:cs="TimesNewRoman" w:hint="eastAsia"/>
            <w:kern w:val="0"/>
            <w:sz w:val="23"/>
            <w:szCs w:val="23"/>
          </w:rPr>
          <w:t xml:space="preserve">From these candidates, </w:t>
        </w:r>
      </w:ins>
      <w:ins w:id="1308" w:author="lxf" w:date="2010-05-13T20:34:00Z">
        <w:r w:rsidR="00330328">
          <w:rPr>
            <w:rFonts w:ascii="TimesNewRoman" w:hAnsi="TimesNewRoman" w:cs="TimesNewRoman" w:hint="eastAsia"/>
            <w:kern w:val="0"/>
            <w:sz w:val="23"/>
            <w:szCs w:val="23"/>
          </w:rPr>
          <w:t xml:space="preserve">node B is chosen </w:t>
        </w:r>
      </w:ins>
      <w:ins w:id="1309" w:author="lxf" w:date="2010-05-14T17:47:00Z">
        <w:r w:rsidR="00911665">
          <w:rPr>
            <w:rFonts w:ascii="TimesNewRoman" w:hAnsi="TimesNewRoman" w:cs="TimesNewRoman" w:hint="eastAsia"/>
            <w:kern w:val="0"/>
            <w:sz w:val="23"/>
            <w:szCs w:val="23"/>
          </w:rPr>
          <w:t>in the s</w:t>
        </w:r>
      </w:ins>
      <w:ins w:id="1310" w:author="lxf" w:date="2010-05-14T17:46:00Z">
        <w:r w:rsidR="00911665">
          <w:rPr>
            <w:rFonts w:ascii="TimesNewRoman" w:hAnsi="TimesNewRoman" w:cs="TimesNewRoman" w:hint="eastAsia"/>
            <w:kern w:val="0"/>
            <w:sz w:val="23"/>
            <w:szCs w:val="23"/>
          </w:rPr>
          <w:t>imilar</w:t>
        </w:r>
      </w:ins>
      <w:ins w:id="1311" w:author="lxf" w:date="2010-05-14T17:47:00Z">
        <w:r w:rsidR="00911665">
          <w:rPr>
            <w:rFonts w:ascii="TimesNewRoman" w:hAnsi="TimesNewRoman" w:cs="TimesNewRoman" w:hint="eastAsia"/>
            <w:kern w:val="0"/>
            <w:sz w:val="23"/>
            <w:szCs w:val="23"/>
          </w:rPr>
          <w:t xml:space="preserve"> way</w:t>
        </w:r>
      </w:ins>
      <w:ins w:id="1312" w:author="lxf" w:date="2010-05-14T17:46:00Z">
        <w:r w:rsidR="00911665">
          <w:rPr>
            <w:rFonts w:ascii="TimesNewRoman" w:hAnsi="TimesNewRoman" w:cs="TimesNewRoman" w:hint="eastAsia"/>
            <w:kern w:val="0"/>
            <w:sz w:val="23"/>
            <w:szCs w:val="23"/>
          </w:rPr>
          <w:t xml:space="preserve"> as was done when choosing </w:t>
        </w:r>
        <w:proofErr w:type="gramStart"/>
        <w:r w:rsidR="00911665">
          <w:rPr>
            <w:rFonts w:ascii="TimesNewRoman" w:hAnsi="TimesNewRoman" w:cs="TimesNewRoman" w:hint="eastAsia"/>
            <w:kern w:val="0"/>
            <w:sz w:val="23"/>
            <w:szCs w:val="23"/>
          </w:rPr>
          <w:t>G</w:t>
        </w:r>
      </w:ins>
      <w:ins w:id="1313" w:author="lxf" w:date="2010-05-13T20:34:00Z">
        <w:r w:rsidR="00330328">
          <w:rPr>
            <w:rFonts w:ascii="TimesNewRoman" w:hAnsi="TimesNewRoman" w:cs="TimesNewRoman" w:hint="eastAsia"/>
            <w:kern w:val="0"/>
            <w:sz w:val="23"/>
            <w:szCs w:val="23"/>
          </w:rPr>
          <w:t>(</w:t>
        </w:r>
        <w:proofErr w:type="gramEnd"/>
        <w:r w:rsidR="00330328">
          <w:rPr>
            <w:rFonts w:ascii="TimesNewRoman" w:hAnsi="TimesNewRoman" w:cs="TimesNewRoman" w:hint="eastAsia"/>
            <w:kern w:val="0"/>
            <w:sz w:val="23"/>
            <w:szCs w:val="23"/>
          </w:rPr>
          <w:t xml:space="preserve">See Fig. </w:t>
        </w:r>
      </w:ins>
      <w:ins w:id="1314" w:author="lxf" w:date="2010-05-14T17:47:00Z">
        <w:r w:rsidR="00911665">
          <w:rPr>
            <w:rFonts w:ascii="TimesNewRoman" w:hAnsi="TimesNewRoman" w:cs="TimesNewRoman" w:hint="eastAsia"/>
            <w:kern w:val="0"/>
            <w:sz w:val="23"/>
            <w:szCs w:val="23"/>
          </w:rPr>
          <w:t>4</w:t>
        </w:r>
      </w:ins>
      <w:ins w:id="1315" w:author="lxf" w:date="2010-05-13T20:34:00Z">
        <w:r w:rsidR="00330328">
          <w:rPr>
            <w:rFonts w:ascii="TimesNewRoman" w:hAnsi="TimesNewRoman" w:cs="TimesNewRoman" w:hint="eastAsia"/>
            <w:kern w:val="0"/>
            <w:sz w:val="23"/>
            <w:szCs w:val="23"/>
          </w:rPr>
          <w:t xml:space="preserve">(c)). </w:t>
        </w:r>
      </w:ins>
      <w:ins w:id="1316" w:author="lxf" w:date="2010-05-13T20:38:00Z">
        <w:r w:rsidR="00330328">
          <w:rPr>
            <w:rFonts w:ascii="TimesNewRoman" w:hAnsi="TimesNewRoman" w:cs="TimesNewRoman" w:hint="eastAsia"/>
            <w:kern w:val="0"/>
            <w:sz w:val="23"/>
            <w:szCs w:val="23"/>
          </w:rPr>
          <w:t xml:space="preserve">This process </w:t>
        </w:r>
      </w:ins>
      <w:ins w:id="1317" w:author="lxf" w:date="2010-05-13T20:39:00Z">
        <w:r w:rsidR="00DA1B73">
          <w:rPr>
            <w:rFonts w:ascii="TimesNewRoman" w:hAnsi="TimesNewRoman" w:cs="TimesNewRoman" w:hint="eastAsia"/>
            <w:kern w:val="0"/>
            <w:sz w:val="23"/>
            <w:szCs w:val="23"/>
          </w:rPr>
          <w:t>continues until</w:t>
        </w:r>
      </w:ins>
      <w:ins w:id="1318" w:author="lxf" w:date="2010-05-13T20:38:00Z">
        <w:r w:rsidR="00330328">
          <w:rPr>
            <w:rFonts w:ascii="TimesNewRoman" w:hAnsi="TimesNewRoman" w:cs="TimesNewRoman" w:hint="eastAsia"/>
            <w:kern w:val="0"/>
            <w:sz w:val="23"/>
            <w:szCs w:val="23"/>
          </w:rPr>
          <w:t xml:space="preserve"> </w:t>
        </w:r>
        <w:r w:rsidR="00DA1B73">
          <w:rPr>
            <w:rFonts w:ascii="TimesNewRoman" w:hAnsi="TimesNewRoman" w:cs="TimesNewRoman" w:hint="eastAsia"/>
            <w:kern w:val="0"/>
            <w:sz w:val="23"/>
            <w:szCs w:val="23"/>
          </w:rPr>
          <w:t>the condition number of</w:t>
        </w:r>
        <w:r w:rsidR="00330328">
          <w:rPr>
            <w:rFonts w:ascii="TimesNewRoman" w:hAnsi="TimesNewRoman" w:cs="TimesNewRoman" w:hint="eastAsia"/>
            <w:kern w:val="0"/>
            <w:sz w:val="23"/>
            <w:szCs w:val="23"/>
          </w:rPr>
          <w:t xml:space="preserve"> V</w:t>
        </w:r>
      </w:ins>
      <w:ins w:id="1319" w:author="lxf" w:date="2010-05-13T20:51:00Z">
        <w:r w:rsidR="00F14271">
          <w:rPr>
            <w:rFonts w:ascii="TimesNewRoman" w:hAnsi="TimesNewRoman" w:cs="TimesNewRoman" w:hint="eastAsia"/>
            <w:kern w:val="0"/>
            <w:sz w:val="23"/>
            <w:szCs w:val="23"/>
            <w:vertAlign w:val="subscript"/>
          </w:rPr>
          <w:t>1</w:t>
        </w:r>
      </w:ins>
      <w:ins w:id="1320" w:author="lxf" w:date="2010-05-13T20:38:00Z">
        <w:r w:rsidR="00330328">
          <w:rPr>
            <w:rFonts w:ascii="TimesNewRoman" w:hAnsi="TimesNewRoman" w:cs="TimesNewRoman" w:hint="eastAsia"/>
            <w:kern w:val="0"/>
            <w:sz w:val="23"/>
            <w:szCs w:val="23"/>
          </w:rPr>
          <w:t xml:space="preserve"> is smaller </w:t>
        </w:r>
        <w:r w:rsidR="00DA1B73">
          <w:rPr>
            <w:rFonts w:ascii="TimesNewRoman" w:hAnsi="TimesNewRoman" w:cs="TimesNewRoman" w:hint="eastAsia"/>
            <w:kern w:val="0"/>
            <w:sz w:val="23"/>
            <w:szCs w:val="23"/>
          </w:rPr>
          <w:t xml:space="preserve">than the threshold 2. </w:t>
        </w:r>
      </w:ins>
      <w:ins w:id="1321" w:author="lxf" w:date="2010-05-13T20:39:00Z">
        <w:r w:rsidR="00DA1B73">
          <w:rPr>
            <w:rFonts w:ascii="TimesNewRoman" w:hAnsi="TimesNewRoman" w:cs="TimesNewRoman" w:hint="eastAsia"/>
            <w:kern w:val="0"/>
            <w:sz w:val="23"/>
            <w:szCs w:val="23"/>
          </w:rPr>
          <w:t xml:space="preserve">Fig. </w:t>
        </w:r>
      </w:ins>
      <w:ins w:id="1322" w:author="lxf" w:date="2010-05-14T17:47:00Z">
        <w:r w:rsidR="00911665">
          <w:rPr>
            <w:rFonts w:ascii="TimesNewRoman" w:hAnsi="TimesNewRoman" w:cs="TimesNewRoman" w:hint="eastAsia"/>
            <w:kern w:val="0"/>
            <w:sz w:val="23"/>
            <w:szCs w:val="23"/>
          </w:rPr>
          <w:t>4</w:t>
        </w:r>
      </w:ins>
      <w:ins w:id="1323" w:author="lxf" w:date="2010-05-13T20:39:00Z">
        <w:r w:rsidR="00DA1B73">
          <w:rPr>
            <w:rFonts w:ascii="TimesNewRoman" w:hAnsi="TimesNewRoman" w:cs="TimesNewRoman" w:hint="eastAsia"/>
            <w:kern w:val="0"/>
            <w:sz w:val="23"/>
            <w:szCs w:val="23"/>
          </w:rPr>
          <w:t xml:space="preserve">(e) </w:t>
        </w:r>
      </w:ins>
      <w:ins w:id="1324" w:author="lxf" w:date="2010-05-13T20:40:00Z">
        <w:r w:rsidR="00DA1B73">
          <w:rPr>
            <w:rFonts w:ascii="TimesNewRoman" w:hAnsi="TimesNewRoman" w:cs="TimesNewRoman" w:hint="eastAsia"/>
            <w:kern w:val="0"/>
            <w:sz w:val="23"/>
            <w:szCs w:val="23"/>
          </w:rPr>
          <w:t>illustrates</w:t>
        </w:r>
      </w:ins>
      <w:ins w:id="1325" w:author="lxf" w:date="2010-05-13T20:39:00Z">
        <w:r w:rsidR="00DA1B73">
          <w:rPr>
            <w:rFonts w:ascii="TimesNewRoman" w:hAnsi="TimesNewRoman" w:cs="TimesNewRoman" w:hint="eastAsia"/>
            <w:kern w:val="0"/>
            <w:sz w:val="23"/>
            <w:szCs w:val="23"/>
          </w:rPr>
          <w:t xml:space="preserve"> the </w:t>
        </w:r>
      </w:ins>
      <w:ins w:id="1326" w:author="lxf" w:date="2010-05-13T20:40:00Z">
        <w:r w:rsidR="00DA1B73">
          <w:rPr>
            <w:rFonts w:ascii="TimesNewRoman" w:hAnsi="TimesNewRoman" w:cs="TimesNewRoman" w:hint="eastAsia"/>
            <w:kern w:val="0"/>
            <w:sz w:val="23"/>
            <w:szCs w:val="23"/>
          </w:rPr>
          <w:t xml:space="preserve">first </w:t>
        </w:r>
        <w:r w:rsidR="00DA1B73">
          <w:rPr>
            <w:rFonts w:ascii="TimesNewRoman" w:hAnsi="TimesNewRoman" w:cs="TimesNewRoman"/>
            <w:kern w:val="0"/>
            <w:sz w:val="23"/>
            <w:szCs w:val="23"/>
          </w:rPr>
          <w:t>constructed</w:t>
        </w:r>
        <w:r w:rsidR="00DA1B73">
          <w:rPr>
            <w:rFonts w:ascii="TimesNewRoman" w:hAnsi="TimesNewRoman" w:cs="TimesNewRoman" w:hint="eastAsia"/>
            <w:kern w:val="0"/>
            <w:sz w:val="23"/>
            <w:szCs w:val="23"/>
          </w:rPr>
          <w:t xml:space="preserve"> </w:t>
        </w:r>
      </w:ins>
      <w:ins w:id="1327" w:author="lxf" w:date="2010-05-13T20:39:00Z">
        <w:r w:rsidR="00DA1B73">
          <w:rPr>
            <w:rFonts w:ascii="TimesNewRoman" w:hAnsi="TimesNewRoman" w:cs="TimesNewRoman" w:hint="eastAsia"/>
            <w:kern w:val="0"/>
            <w:sz w:val="23"/>
            <w:szCs w:val="23"/>
          </w:rPr>
          <w:t>subset</w:t>
        </w:r>
      </w:ins>
      <w:ins w:id="1328" w:author="lxf" w:date="2010-05-14T17:47:00Z">
        <w:r w:rsidR="00911665">
          <w:rPr>
            <w:rFonts w:ascii="TimesNewRoman" w:hAnsi="TimesNewRoman" w:cs="TimesNewRoman" w:hint="eastAsia"/>
            <w:kern w:val="0"/>
            <w:sz w:val="23"/>
            <w:szCs w:val="23"/>
          </w:rPr>
          <w:t xml:space="preserve"> </w:t>
        </w:r>
      </w:ins>
      <w:ins w:id="1329" w:author="lxf" w:date="2010-05-13T20:51:00Z">
        <w:r w:rsidR="00F14271">
          <w:rPr>
            <w:rFonts w:ascii="TimesNewRoman" w:hAnsi="TimesNewRoman" w:cs="TimesNewRoman" w:hint="eastAsia"/>
            <w:kern w:val="0"/>
            <w:sz w:val="23"/>
            <w:szCs w:val="23"/>
          </w:rPr>
          <w:t>V</w:t>
        </w:r>
        <w:r w:rsidR="00F14271">
          <w:rPr>
            <w:rFonts w:ascii="TimesNewRoman" w:hAnsi="TimesNewRoman" w:cs="TimesNewRoman" w:hint="eastAsia"/>
            <w:kern w:val="0"/>
            <w:sz w:val="23"/>
            <w:szCs w:val="23"/>
            <w:vertAlign w:val="subscript"/>
          </w:rPr>
          <w:t>1</w:t>
        </w:r>
        <w:proofErr w:type="gramStart"/>
        <w:r w:rsidR="00F14271">
          <w:rPr>
            <w:rFonts w:ascii="TimesNewRoman" w:hAnsi="TimesNewRoman" w:cs="TimesNewRoman" w:hint="eastAsia"/>
            <w:kern w:val="0"/>
            <w:sz w:val="23"/>
            <w:szCs w:val="23"/>
          </w:rPr>
          <w:t>={</w:t>
        </w:r>
      </w:ins>
      <w:proofErr w:type="gramEnd"/>
      <w:ins w:id="1330" w:author="lxf" w:date="2010-05-13T20:52:00Z">
        <w:r w:rsidR="00F14271">
          <w:rPr>
            <w:rFonts w:ascii="TimesNewRoman" w:hAnsi="TimesNewRoman" w:cs="TimesNewRoman" w:hint="eastAsia"/>
            <w:kern w:val="0"/>
            <w:sz w:val="23"/>
            <w:szCs w:val="23"/>
          </w:rPr>
          <w:t xml:space="preserve">B,D,G,J}. </w:t>
        </w:r>
      </w:ins>
      <w:ins w:id="1331" w:author="lxf" w:date="2010-05-13T20:51:00Z">
        <w:r w:rsidR="00F14271">
          <w:rPr>
            <w:rFonts w:ascii="TimesNewRoman" w:hAnsi="TimesNewRoman" w:cs="TimesNewRoman" w:hint="eastAsia"/>
            <w:kern w:val="0"/>
            <w:sz w:val="23"/>
            <w:szCs w:val="23"/>
          </w:rPr>
          <w:t>N</w:t>
        </w:r>
      </w:ins>
      <w:ins w:id="1332" w:author="lxf" w:date="2010-05-13T20:40:00Z">
        <w:r w:rsidR="00DA1B73">
          <w:rPr>
            <w:rFonts w:ascii="TimesNewRoman" w:hAnsi="TimesNewRoman" w:cs="TimesNewRoman" w:hint="eastAsia"/>
            <w:kern w:val="0"/>
            <w:sz w:val="23"/>
            <w:szCs w:val="23"/>
          </w:rPr>
          <w:t xml:space="preserve">odes in </w:t>
        </w:r>
      </w:ins>
      <w:ins w:id="1333" w:author="lxf" w:date="2010-05-13T20:52:00Z">
        <w:r w:rsidR="00F14271">
          <w:rPr>
            <w:rFonts w:ascii="TimesNewRoman" w:hAnsi="TimesNewRoman" w:cs="TimesNewRoman" w:hint="eastAsia"/>
            <w:kern w:val="0"/>
            <w:sz w:val="23"/>
            <w:szCs w:val="23"/>
          </w:rPr>
          <w:t>V</w:t>
        </w:r>
        <w:r w:rsidR="00F14271">
          <w:rPr>
            <w:rFonts w:ascii="TimesNewRoman" w:hAnsi="TimesNewRoman" w:cs="TimesNewRoman" w:hint="eastAsia"/>
            <w:kern w:val="0"/>
            <w:sz w:val="23"/>
            <w:szCs w:val="23"/>
            <w:vertAlign w:val="subscript"/>
          </w:rPr>
          <w:t>1</w:t>
        </w:r>
      </w:ins>
      <w:ins w:id="1334" w:author="lxf" w:date="2010-05-13T20:40:00Z">
        <w:r w:rsidR="00DA1B73">
          <w:rPr>
            <w:rFonts w:ascii="TimesNewRoman" w:hAnsi="TimesNewRoman" w:cs="TimesNewRoman" w:hint="eastAsia"/>
            <w:kern w:val="0"/>
            <w:sz w:val="23"/>
            <w:szCs w:val="23"/>
          </w:rPr>
          <w:t xml:space="preserve"> </w:t>
        </w:r>
      </w:ins>
      <w:ins w:id="1335" w:author="lxf" w:date="2010-05-13T20:41:00Z">
        <w:r w:rsidR="00DA1B73">
          <w:rPr>
            <w:rFonts w:ascii="TimesNewRoman" w:hAnsi="TimesNewRoman" w:cs="TimesNewRoman" w:hint="eastAsia"/>
            <w:kern w:val="0"/>
            <w:sz w:val="23"/>
            <w:szCs w:val="23"/>
          </w:rPr>
          <w:t>are</w:t>
        </w:r>
      </w:ins>
      <w:ins w:id="1336" w:author="lxf" w:date="2010-05-13T20:40:00Z">
        <w:r w:rsidR="00DA1B73">
          <w:rPr>
            <w:rFonts w:ascii="TimesNewRoman" w:hAnsi="TimesNewRoman" w:cs="TimesNewRoman" w:hint="eastAsia"/>
            <w:kern w:val="0"/>
            <w:sz w:val="23"/>
            <w:szCs w:val="23"/>
          </w:rPr>
          <w:t xml:space="preserve"> then removed from the </w:t>
        </w:r>
      </w:ins>
      <w:ins w:id="1337" w:author="lxf" w:date="2010-05-13T20:41:00Z">
        <w:r w:rsidR="00DA1B73">
          <w:rPr>
            <w:rFonts w:ascii="TimesNewRoman" w:hAnsi="TimesNewRoman" w:cs="TimesNewRoman"/>
            <w:kern w:val="0"/>
            <w:sz w:val="23"/>
            <w:szCs w:val="23"/>
          </w:rPr>
          <w:t>available</w:t>
        </w:r>
        <w:r w:rsidR="00DA1B73">
          <w:rPr>
            <w:rFonts w:ascii="TimesNewRoman" w:hAnsi="TimesNewRoman" w:cs="TimesNewRoman" w:hint="eastAsia"/>
            <w:kern w:val="0"/>
            <w:sz w:val="23"/>
            <w:szCs w:val="23"/>
          </w:rPr>
          <w:t xml:space="preserve"> sensor pool S.</w:t>
        </w:r>
      </w:ins>
    </w:p>
    <w:p w:rsidR="00000000" w:rsidRDefault="00D63942">
      <w:pPr>
        <w:rPr>
          <w:ins w:id="1338" w:author="lxf" w:date="2010-05-13T20:42:00Z"/>
          <w:rFonts w:ascii="TimesNewRoman" w:hAnsi="TimesNewRoman" w:cs="TimesNewRoman"/>
          <w:kern w:val="0"/>
          <w:sz w:val="23"/>
          <w:szCs w:val="23"/>
        </w:rPr>
        <w:pPrChange w:id="1339" w:author="lxf" w:date="2010-05-13T15:51:00Z">
          <w:pPr>
            <w:autoSpaceDE w:val="0"/>
            <w:autoSpaceDN w:val="0"/>
            <w:adjustRightInd w:val="0"/>
          </w:pPr>
        </w:pPrChange>
      </w:pPr>
    </w:p>
    <w:p w:rsidR="00000000" w:rsidRDefault="00DA1B73">
      <w:pPr>
        <w:rPr>
          <w:ins w:id="1340" w:author="lxf" w:date="2010-05-13T20:54:00Z"/>
          <w:rFonts w:ascii="TimesNewRoman" w:hAnsi="TimesNewRoman" w:cs="TimesNewRoman"/>
          <w:kern w:val="0"/>
          <w:sz w:val="23"/>
          <w:szCs w:val="23"/>
        </w:rPr>
        <w:pPrChange w:id="1341" w:author="lxf" w:date="2010-05-13T15:51:00Z">
          <w:pPr>
            <w:autoSpaceDE w:val="0"/>
            <w:autoSpaceDN w:val="0"/>
            <w:adjustRightInd w:val="0"/>
          </w:pPr>
        </w:pPrChange>
      </w:pPr>
      <w:ins w:id="1342" w:author="lxf" w:date="2010-05-13T20:42:00Z">
        <w:r>
          <w:rPr>
            <w:rFonts w:ascii="TimesNewRoman" w:hAnsi="TimesNewRoman" w:cs="TimesNewRoman" w:hint="eastAsia"/>
            <w:kern w:val="0"/>
            <w:sz w:val="23"/>
            <w:szCs w:val="23"/>
          </w:rPr>
          <w:t xml:space="preserve">The construction of the second subset </w:t>
        </w:r>
      </w:ins>
      <w:ins w:id="1343" w:author="lxf" w:date="2010-05-13T20:52:00Z">
        <w:r w:rsidR="00F14271">
          <w:rPr>
            <w:rFonts w:ascii="TimesNewRoman" w:hAnsi="TimesNewRoman" w:cs="TimesNewRoman" w:hint="eastAsia"/>
            <w:kern w:val="0"/>
            <w:sz w:val="23"/>
            <w:szCs w:val="23"/>
          </w:rPr>
          <w:t>V</w:t>
        </w:r>
        <w:r w:rsidR="00F14271">
          <w:rPr>
            <w:rFonts w:ascii="TimesNewRoman" w:hAnsi="TimesNewRoman" w:cs="TimesNewRoman" w:hint="eastAsia"/>
            <w:kern w:val="0"/>
            <w:sz w:val="23"/>
            <w:szCs w:val="23"/>
            <w:vertAlign w:val="subscript"/>
          </w:rPr>
          <w:t xml:space="preserve">2 </w:t>
        </w:r>
      </w:ins>
      <w:ins w:id="1344" w:author="lxf" w:date="2010-05-13T20:42:00Z">
        <w:r>
          <w:rPr>
            <w:rFonts w:ascii="TimesNewRoman" w:hAnsi="TimesNewRoman" w:cs="TimesNewRoman" w:hint="eastAsia"/>
            <w:kern w:val="0"/>
            <w:sz w:val="23"/>
            <w:szCs w:val="23"/>
          </w:rPr>
          <w:t xml:space="preserve">can be seen from Fig. </w:t>
        </w:r>
      </w:ins>
      <w:ins w:id="1345" w:author="lxf" w:date="2010-05-14T17:48:00Z">
        <w:r w:rsidR="00911665">
          <w:rPr>
            <w:rFonts w:ascii="TimesNewRoman" w:hAnsi="TimesNewRoman" w:cs="TimesNewRoman" w:hint="eastAsia"/>
            <w:kern w:val="0"/>
            <w:sz w:val="23"/>
            <w:szCs w:val="23"/>
          </w:rPr>
          <w:t>5</w:t>
        </w:r>
      </w:ins>
      <w:ins w:id="1346" w:author="lxf" w:date="2010-05-13T20:43:00Z">
        <w:r>
          <w:rPr>
            <w:rFonts w:ascii="TimesNewRoman" w:hAnsi="TimesNewRoman" w:cs="TimesNewRoman" w:hint="eastAsia"/>
            <w:kern w:val="0"/>
            <w:sz w:val="23"/>
            <w:szCs w:val="23"/>
          </w:rPr>
          <w:t>. Among the three sensor nodes</w:t>
        </w:r>
      </w:ins>
      <w:ins w:id="1347" w:author="lxf" w:date="2010-05-13T20:44:00Z">
        <w:r w:rsidRPr="00DA1B73">
          <w:rPr>
            <w:rFonts w:ascii="TimesNewRoman" w:hAnsi="TimesNewRoman" w:cs="TimesNewRoman" w:hint="eastAsia"/>
            <w:kern w:val="0"/>
            <w:sz w:val="23"/>
            <w:szCs w:val="23"/>
          </w:rPr>
          <w:t xml:space="preserve"> </w:t>
        </w:r>
        <w:r>
          <w:rPr>
            <w:rFonts w:ascii="TimesNewRoman" w:hAnsi="TimesNewRoman" w:cs="TimesNewRoman" w:hint="eastAsia"/>
            <w:kern w:val="0"/>
            <w:sz w:val="23"/>
            <w:szCs w:val="23"/>
          </w:rPr>
          <w:t>with the same minimum number of degree (</w:t>
        </w:r>
      </w:ins>
      <w:ins w:id="1348" w:author="lxf" w:date="2010-05-13T20:43:00Z">
        <w:r>
          <w:rPr>
            <w:rFonts w:ascii="TimesNewRoman" w:hAnsi="TimesNewRoman" w:cs="TimesNewRoman" w:hint="eastAsia"/>
            <w:kern w:val="0"/>
            <w:sz w:val="23"/>
            <w:szCs w:val="23"/>
          </w:rPr>
          <w:t>A</w:t>
        </w:r>
        <w:proofErr w:type="gramStart"/>
        <w:r>
          <w:rPr>
            <w:rFonts w:ascii="TimesNewRoman" w:hAnsi="TimesNewRoman" w:cs="TimesNewRoman" w:hint="eastAsia"/>
            <w:kern w:val="0"/>
            <w:sz w:val="23"/>
            <w:szCs w:val="23"/>
          </w:rPr>
          <w:t>,</w:t>
        </w:r>
      </w:ins>
      <w:ins w:id="1349" w:author="lxf" w:date="2010-05-13T20:44:00Z">
        <w:r>
          <w:rPr>
            <w:rFonts w:ascii="TimesNewRoman" w:hAnsi="TimesNewRoman" w:cs="TimesNewRoman" w:hint="eastAsia"/>
            <w:kern w:val="0"/>
            <w:sz w:val="23"/>
            <w:szCs w:val="23"/>
          </w:rPr>
          <w:t>C</w:t>
        </w:r>
        <w:proofErr w:type="gramEnd"/>
        <w:r>
          <w:rPr>
            <w:rFonts w:ascii="TimesNewRoman" w:hAnsi="TimesNewRoman" w:cs="TimesNewRoman" w:hint="eastAsia"/>
            <w:kern w:val="0"/>
            <w:sz w:val="23"/>
            <w:szCs w:val="23"/>
          </w:rPr>
          <w:t xml:space="preserve"> and M, all with 2 degrees)</w:t>
        </w:r>
      </w:ins>
      <w:ins w:id="1350" w:author="lxf" w:date="2010-05-13T20:43:00Z">
        <w:r>
          <w:rPr>
            <w:rFonts w:ascii="TimesNewRoman" w:hAnsi="TimesNewRoman" w:cs="TimesNewRoman" w:hint="eastAsia"/>
            <w:kern w:val="0"/>
            <w:sz w:val="23"/>
            <w:szCs w:val="23"/>
          </w:rPr>
          <w:t xml:space="preserve"> , A </w:t>
        </w:r>
      </w:ins>
      <w:ins w:id="1351" w:author="lxf" w:date="2010-05-13T20:44:00Z">
        <w:r w:rsidR="00F14271">
          <w:rPr>
            <w:rFonts w:ascii="TimesNewRoman" w:hAnsi="TimesNewRoman" w:cs="TimesNewRoman" w:hint="eastAsia"/>
            <w:kern w:val="0"/>
            <w:sz w:val="23"/>
            <w:szCs w:val="23"/>
          </w:rPr>
          <w:t xml:space="preserve">is chosen </w:t>
        </w:r>
      </w:ins>
      <w:ins w:id="1352" w:author="lxf" w:date="2010-05-13T20:52:00Z">
        <w:r w:rsidR="00F14271">
          <w:rPr>
            <w:rFonts w:ascii="TimesNewRoman" w:hAnsi="TimesNewRoman" w:cs="TimesNewRoman" w:hint="eastAsia"/>
            <w:kern w:val="0"/>
            <w:sz w:val="23"/>
            <w:szCs w:val="23"/>
          </w:rPr>
          <w:t>using EFI.</w:t>
        </w:r>
      </w:ins>
      <w:ins w:id="1353" w:author="lxf" w:date="2010-05-13T20:44:00Z">
        <w:r>
          <w:rPr>
            <w:rFonts w:ascii="TimesNewRoman" w:hAnsi="TimesNewRoman" w:cs="TimesNewRoman" w:hint="eastAsia"/>
            <w:kern w:val="0"/>
            <w:sz w:val="23"/>
            <w:szCs w:val="23"/>
          </w:rPr>
          <w:t xml:space="preserve"> </w:t>
        </w:r>
      </w:ins>
      <w:ins w:id="1354" w:author="lxf" w:date="2010-05-13T20:46:00Z">
        <w:r>
          <w:rPr>
            <w:rFonts w:ascii="TimesNewRoman" w:hAnsi="TimesNewRoman" w:cs="TimesNewRoman" w:hint="eastAsia"/>
            <w:kern w:val="0"/>
            <w:sz w:val="23"/>
            <w:szCs w:val="23"/>
          </w:rPr>
          <w:t xml:space="preserve">In a greedy manner, sensor nodes </w:t>
        </w:r>
      </w:ins>
      <w:ins w:id="1355" w:author="lxf" w:date="2010-05-13T20:50:00Z">
        <w:r w:rsidR="00F14271">
          <w:rPr>
            <w:rFonts w:ascii="TimesNewRoman" w:hAnsi="TimesNewRoman" w:cs="TimesNewRoman" w:hint="eastAsia"/>
            <w:kern w:val="0"/>
            <w:sz w:val="23"/>
            <w:szCs w:val="23"/>
          </w:rPr>
          <w:t>were added one at a time in</w:t>
        </w:r>
      </w:ins>
      <w:ins w:id="1356" w:author="lxf" w:date="2010-05-13T20:52:00Z">
        <w:r w:rsidR="00F14271">
          <w:rPr>
            <w:rFonts w:ascii="TimesNewRoman" w:hAnsi="TimesNewRoman" w:cs="TimesNewRoman" w:hint="eastAsia"/>
            <w:kern w:val="0"/>
            <w:sz w:val="23"/>
            <w:szCs w:val="23"/>
          </w:rPr>
          <w:t>to</w:t>
        </w:r>
        <w:r w:rsidR="00F14271" w:rsidRPr="00F14271">
          <w:rPr>
            <w:rFonts w:ascii="TimesNewRoman" w:hAnsi="TimesNewRoman" w:cs="TimesNewRoman" w:hint="eastAsia"/>
            <w:kern w:val="0"/>
            <w:sz w:val="23"/>
            <w:szCs w:val="23"/>
          </w:rPr>
          <w:t xml:space="preserve"> </w:t>
        </w:r>
        <w:r w:rsidR="00F14271">
          <w:rPr>
            <w:rFonts w:ascii="TimesNewRoman" w:hAnsi="TimesNewRoman" w:cs="TimesNewRoman" w:hint="eastAsia"/>
            <w:kern w:val="0"/>
            <w:sz w:val="23"/>
            <w:szCs w:val="23"/>
          </w:rPr>
          <w:t>V</w:t>
        </w:r>
        <w:r w:rsidR="00F14271">
          <w:rPr>
            <w:rFonts w:ascii="TimesNewRoman" w:hAnsi="TimesNewRoman" w:cs="TimesNewRoman" w:hint="eastAsia"/>
            <w:kern w:val="0"/>
            <w:sz w:val="23"/>
            <w:szCs w:val="23"/>
            <w:vertAlign w:val="subscript"/>
          </w:rPr>
          <w:t>2</w:t>
        </w:r>
      </w:ins>
      <w:ins w:id="1357" w:author="lxf" w:date="2010-05-13T20:50:00Z">
        <w:r w:rsidR="00F14271">
          <w:rPr>
            <w:rFonts w:ascii="TimesNewRoman" w:hAnsi="TimesNewRoman" w:cs="TimesNewRoman" w:hint="eastAsia"/>
            <w:kern w:val="0"/>
            <w:sz w:val="23"/>
            <w:szCs w:val="23"/>
          </w:rPr>
          <w:t xml:space="preserve">. </w:t>
        </w:r>
      </w:ins>
      <w:ins w:id="1358" w:author="lxf" w:date="2010-05-13T20:53:00Z">
        <w:r w:rsidR="00F14271">
          <w:rPr>
            <w:rFonts w:ascii="TimesNewRoman" w:hAnsi="TimesNewRoman" w:cs="TimesNewRoman" w:hint="eastAsia"/>
            <w:kern w:val="0"/>
            <w:sz w:val="23"/>
            <w:szCs w:val="23"/>
          </w:rPr>
          <w:t xml:space="preserve">The </w:t>
        </w:r>
        <w:r w:rsidR="00F14271">
          <w:rPr>
            <w:rFonts w:ascii="TimesNewRoman" w:hAnsi="TimesNewRoman" w:cs="TimesNewRoman"/>
            <w:kern w:val="0"/>
            <w:sz w:val="23"/>
            <w:szCs w:val="23"/>
          </w:rPr>
          <w:t>construction</w:t>
        </w:r>
        <w:r w:rsidR="00F14271">
          <w:rPr>
            <w:rFonts w:ascii="TimesNewRoman" w:hAnsi="TimesNewRoman" w:cs="TimesNewRoman" w:hint="eastAsia"/>
            <w:kern w:val="0"/>
            <w:sz w:val="23"/>
            <w:szCs w:val="23"/>
          </w:rPr>
          <w:t xml:space="preserve"> of V</w:t>
        </w:r>
        <w:r w:rsidR="00F14271">
          <w:rPr>
            <w:rFonts w:ascii="TimesNewRoman" w:hAnsi="TimesNewRoman" w:cs="TimesNewRoman" w:hint="eastAsia"/>
            <w:kern w:val="0"/>
            <w:sz w:val="23"/>
            <w:szCs w:val="23"/>
            <w:vertAlign w:val="subscript"/>
          </w:rPr>
          <w:t>2</w:t>
        </w:r>
        <w:r w:rsidR="00F14271">
          <w:rPr>
            <w:rFonts w:ascii="TimesNewRoman" w:hAnsi="TimesNewRoman" w:cs="TimesNewRoman" w:hint="eastAsia"/>
            <w:kern w:val="0"/>
            <w:sz w:val="23"/>
            <w:szCs w:val="23"/>
          </w:rPr>
          <w:t xml:space="preserve"> stops since the </w:t>
        </w:r>
        <w:r w:rsidR="00F14271">
          <w:rPr>
            <w:rFonts w:ascii="TimesNewRoman" w:hAnsi="TimesNewRoman" w:cs="TimesNewRoman"/>
            <w:kern w:val="0"/>
            <w:sz w:val="23"/>
            <w:szCs w:val="23"/>
          </w:rPr>
          <w:t>condition</w:t>
        </w:r>
        <w:r w:rsidR="00F14271">
          <w:rPr>
            <w:rFonts w:ascii="TimesNewRoman" w:hAnsi="TimesNewRoman" w:cs="TimesNewRoman" w:hint="eastAsia"/>
            <w:kern w:val="0"/>
            <w:sz w:val="23"/>
            <w:szCs w:val="23"/>
          </w:rPr>
          <w:t xml:space="preserve"> number of V</w:t>
        </w:r>
        <w:r w:rsidR="00F14271">
          <w:rPr>
            <w:rFonts w:ascii="TimesNewRoman" w:hAnsi="TimesNewRoman" w:cs="TimesNewRoman" w:hint="eastAsia"/>
            <w:kern w:val="0"/>
            <w:sz w:val="23"/>
            <w:szCs w:val="23"/>
            <w:vertAlign w:val="subscript"/>
          </w:rPr>
          <w:t>2</w:t>
        </w:r>
      </w:ins>
      <w:proofErr w:type="gramStart"/>
      <w:ins w:id="1359" w:author="lxf" w:date="2010-05-13T20:54:00Z">
        <w:r w:rsidR="00F14271">
          <w:rPr>
            <w:rFonts w:ascii="TimesNewRoman" w:hAnsi="TimesNewRoman" w:cs="TimesNewRoman" w:hint="eastAsia"/>
            <w:kern w:val="0"/>
            <w:sz w:val="23"/>
            <w:szCs w:val="23"/>
          </w:rPr>
          <w:t>={</w:t>
        </w:r>
        <w:proofErr w:type="gramEnd"/>
        <w:r w:rsidR="00F14271">
          <w:rPr>
            <w:rFonts w:ascii="TimesNewRoman" w:hAnsi="TimesNewRoman" w:cs="TimesNewRoman" w:hint="eastAsia"/>
            <w:kern w:val="0"/>
            <w:sz w:val="23"/>
            <w:szCs w:val="23"/>
          </w:rPr>
          <w:t xml:space="preserve">A,C,F,D} is smaller than the threshold. </w:t>
        </w:r>
      </w:ins>
    </w:p>
    <w:p w:rsidR="00000000" w:rsidRDefault="00D63942">
      <w:pPr>
        <w:rPr>
          <w:ins w:id="1360" w:author="lxf" w:date="2010-05-13T20:54:00Z"/>
          <w:rFonts w:ascii="TimesNewRoman" w:hAnsi="TimesNewRoman" w:cs="TimesNewRoman"/>
          <w:kern w:val="0"/>
          <w:sz w:val="23"/>
          <w:szCs w:val="23"/>
        </w:rPr>
        <w:pPrChange w:id="1361" w:author="lxf" w:date="2010-05-13T15:51:00Z">
          <w:pPr>
            <w:autoSpaceDE w:val="0"/>
            <w:autoSpaceDN w:val="0"/>
            <w:adjustRightInd w:val="0"/>
          </w:pPr>
        </w:pPrChange>
      </w:pPr>
    </w:p>
    <w:p w:rsidR="00000000" w:rsidRDefault="00F14271">
      <w:pPr>
        <w:rPr>
          <w:ins w:id="1362" w:author="lxf" w:date="2010-05-13T20:57:00Z"/>
          <w:rFonts w:ascii="TimesNewRoman" w:hAnsi="TimesNewRoman" w:cs="TimesNewRoman"/>
          <w:kern w:val="0"/>
          <w:sz w:val="23"/>
          <w:szCs w:val="23"/>
        </w:rPr>
        <w:pPrChange w:id="1363" w:author="lxf" w:date="2010-05-13T15:51:00Z">
          <w:pPr>
            <w:autoSpaceDE w:val="0"/>
            <w:autoSpaceDN w:val="0"/>
            <w:adjustRightInd w:val="0"/>
          </w:pPr>
        </w:pPrChange>
      </w:pPr>
      <w:ins w:id="1364" w:author="lxf" w:date="2010-05-13T20:54:00Z">
        <w:r>
          <w:rPr>
            <w:rFonts w:ascii="TimesNewRoman" w:hAnsi="TimesNewRoman" w:cs="TimesNewRoman" w:hint="eastAsia"/>
            <w:kern w:val="0"/>
            <w:sz w:val="23"/>
            <w:szCs w:val="23"/>
          </w:rPr>
          <w:t xml:space="preserve">Likewise, the construction of the </w:t>
        </w:r>
        <w:r>
          <w:rPr>
            <w:rFonts w:ascii="TimesNewRoman" w:hAnsi="TimesNewRoman" w:cs="TimesNewRoman"/>
            <w:kern w:val="0"/>
            <w:sz w:val="23"/>
            <w:szCs w:val="23"/>
          </w:rPr>
          <w:t>third</w:t>
        </w:r>
        <w:r>
          <w:rPr>
            <w:rFonts w:ascii="TimesNewRoman" w:hAnsi="TimesNewRoman" w:cs="TimesNewRoman" w:hint="eastAsia"/>
            <w:kern w:val="0"/>
            <w:sz w:val="23"/>
            <w:szCs w:val="23"/>
          </w:rPr>
          <w:t xml:space="preserve"> subset, V</w:t>
        </w:r>
        <w:r>
          <w:rPr>
            <w:rFonts w:ascii="TimesNewRoman" w:hAnsi="TimesNewRoman" w:cs="TimesNewRoman" w:hint="eastAsia"/>
            <w:kern w:val="0"/>
            <w:sz w:val="23"/>
            <w:szCs w:val="23"/>
            <w:vertAlign w:val="subscript"/>
          </w:rPr>
          <w:t>3</w:t>
        </w:r>
      </w:ins>
      <w:ins w:id="1365" w:author="lxf" w:date="2010-05-13T20:55:00Z">
        <w:r>
          <w:rPr>
            <w:rFonts w:ascii="TimesNewRoman" w:hAnsi="TimesNewRoman" w:cs="TimesNewRoman" w:hint="eastAsia"/>
            <w:kern w:val="0"/>
            <w:sz w:val="23"/>
            <w:szCs w:val="23"/>
          </w:rPr>
          <w:t xml:space="preserve"> is illustrated in Fig. </w:t>
        </w:r>
      </w:ins>
      <w:ins w:id="1366" w:author="lxf" w:date="2010-05-14T17:49:00Z">
        <w:r w:rsidR="00911665">
          <w:rPr>
            <w:rFonts w:ascii="TimesNewRoman" w:hAnsi="TimesNewRoman" w:cs="TimesNewRoman" w:hint="eastAsia"/>
            <w:kern w:val="0"/>
            <w:sz w:val="23"/>
            <w:szCs w:val="23"/>
          </w:rPr>
          <w:t>6</w:t>
        </w:r>
      </w:ins>
      <w:ins w:id="1367" w:author="lxf" w:date="2010-05-13T20:55:00Z">
        <w:r>
          <w:rPr>
            <w:rFonts w:ascii="TimesNewRoman" w:hAnsi="TimesNewRoman" w:cs="TimesNewRoman" w:hint="eastAsia"/>
            <w:kern w:val="0"/>
            <w:sz w:val="23"/>
            <w:szCs w:val="23"/>
          </w:rPr>
          <w:t>.  It turns out V</w:t>
        </w:r>
        <w:r>
          <w:rPr>
            <w:rFonts w:ascii="TimesNewRoman" w:hAnsi="TimesNewRoman" w:cs="TimesNewRoman" w:hint="eastAsia"/>
            <w:kern w:val="0"/>
            <w:sz w:val="23"/>
            <w:szCs w:val="23"/>
            <w:vertAlign w:val="subscript"/>
          </w:rPr>
          <w:t>3</w:t>
        </w:r>
        <w:proofErr w:type="gramStart"/>
        <w:r>
          <w:rPr>
            <w:rFonts w:ascii="TimesNewRoman" w:hAnsi="TimesNewRoman" w:cs="TimesNewRoman" w:hint="eastAsia"/>
            <w:kern w:val="0"/>
            <w:sz w:val="23"/>
            <w:szCs w:val="23"/>
          </w:rPr>
          <w:t>={</w:t>
        </w:r>
        <w:proofErr w:type="gramEnd"/>
        <w:r>
          <w:rPr>
            <w:rFonts w:ascii="TimesNewRoman" w:hAnsi="TimesNewRoman" w:cs="TimesNewRoman" w:hint="eastAsia"/>
            <w:kern w:val="0"/>
            <w:sz w:val="23"/>
            <w:szCs w:val="23"/>
          </w:rPr>
          <w:t xml:space="preserve">H,I,L,N,O}. </w:t>
        </w:r>
      </w:ins>
      <w:ins w:id="1368" w:author="lxf" w:date="2010-05-13T20:56:00Z">
        <w:r>
          <w:rPr>
            <w:rFonts w:ascii="TimesNewRoman" w:hAnsi="TimesNewRoman" w:cs="TimesNewRoman" w:hint="eastAsia"/>
            <w:kern w:val="0"/>
            <w:sz w:val="23"/>
            <w:szCs w:val="23"/>
          </w:rPr>
          <w:t xml:space="preserve">Fig. </w:t>
        </w:r>
      </w:ins>
      <w:ins w:id="1369" w:author="lxf" w:date="2010-05-14T17:49:00Z">
        <w:r w:rsidR="00911665">
          <w:rPr>
            <w:rFonts w:ascii="TimesNewRoman" w:hAnsi="TimesNewRoman" w:cs="TimesNewRoman" w:hint="eastAsia"/>
            <w:kern w:val="0"/>
            <w:sz w:val="23"/>
            <w:szCs w:val="23"/>
          </w:rPr>
          <w:t>7</w:t>
        </w:r>
      </w:ins>
      <w:ins w:id="1370" w:author="lxf" w:date="2010-05-13T20:56:00Z">
        <w:r>
          <w:rPr>
            <w:rFonts w:ascii="TimesNewRoman" w:hAnsi="TimesNewRoman" w:cs="TimesNewRoman" w:hint="eastAsia"/>
            <w:kern w:val="0"/>
            <w:sz w:val="23"/>
            <w:szCs w:val="23"/>
          </w:rPr>
          <w:t xml:space="preserve"> summarizes the three subsets obtained using the heuristic method. </w:t>
        </w:r>
      </w:ins>
      <w:ins w:id="1371" w:author="lxf" w:date="2010-05-13T20:57:00Z">
        <w:r>
          <w:rPr>
            <w:rFonts w:ascii="TimesNewRoman" w:hAnsi="TimesNewRoman" w:cs="TimesNewRoman" w:hint="eastAsia"/>
            <w:kern w:val="0"/>
            <w:sz w:val="23"/>
            <w:szCs w:val="23"/>
          </w:rPr>
          <w:t xml:space="preserve">The corresponding condition numbers are also illustrated. </w:t>
        </w:r>
      </w:ins>
    </w:p>
    <w:p w:rsidR="00000000" w:rsidRDefault="00D63942">
      <w:pPr>
        <w:rPr>
          <w:ins w:id="1372" w:author="lxf" w:date="2010-05-13T20:57:00Z"/>
          <w:rFonts w:ascii="TimesNewRoman" w:hAnsi="TimesNewRoman" w:cs="TimesNewRoman"/>
          <w:kern w:val="0"/>
          <w:sz w:val="23"/>
          <w:szCs w:val="23"/>
        </w:rPr>
        <w:pPrChange w:id="1373" w:author="lxf" w:date="2010-05-13T15:51:00Z">
          <w:pPr>
            <w:autoSpaceDE w:val="0"/>
            <w:autoSpaceDN w:val="0"/>
            <w:adjustRightInd w:val="0"/>
          </w:pPr>
        </w:pPrChange>
      </w:pPr>
    </w:p>
    <w:p w:rsidR="00000000" w:rsidRDefault="00F14271">
      <w:pPr>
        <w:rPr>
          <w:ins w:id="1374" w:author="lxf" w:date="2010-05-13T16:15:00Z"/>
          <w:rFonts w:ascii="TimesNewRoman" w:hAnsi="TimesNewRoman" w:cs="TimesNewRoman"/>
          <w:kern w:val="0"/>
          <w:sz w:val="23"/>
          <w:szCs w:val="23"/>
          <w:rPrChange w:id="1375" w:author="lxf" w:date="2010-05-13T21:15:00Z">
            <w:rPr>
              <w:ins w:id="1376" w:author="lxf" w:date="2010-05-13T16:15:00Z"/>
            </w:rPr>
          </w:rPrChange>
        </w:rPr>
        <w:pPrChange w:id="1377" w:author="lxf" w:date="2010-05-13T15:51:00Z">
          <w:pPr>
            <w:autoSpaceDE w:val="0"/>
            <w:autoSpaceDN w:val="0"/>
            <w:adjustRightInd w:val="0"/>
          </w:pPr>
        </w:pPrChange>
      </w:pPr>
      <w:ins w:id="1378" w:author="lxf" w:date="2010-05-13T20:55:00Z">
        <w:r>
          <w:rPr>
            <w:rFonts w:ascii="TimesNewRoman" w:hAnsi="TimesNewRoman" w:cs="TimesNewRoman" w:hint="eastAsia"/>
            <w:kern w:val="0"/>
            <w:sz w:val="23"/>
            <w:szCs w:val="23"/>
          </w:rPr>
          <w:t>It should be noted that, there are three nodes</w:t>
        </w:r>
      </w:ins>
      <w:ins w:id="1379" w:author="lxf" w:date="2010-05-13T20:58:00Z">
        <w:r>
          <w:rPr>
            <w:rFonts w:ascii="TimesNewRoman" w:hAnsi="TimesNewRoman" w:cs="TimesNewRoman" w:hint="eastAsia"/>
            <w:kern w:val="0"/>
            <w:sz w:val="23"/>
            <w:szCs w:val="23"/>
          </w:rPr>
          <w:t>, E</w:t>
        </w:r>
        <w:proofErr w:type="gramStart"/>
        <w:r>
          <w:rPr>
            <w:rFonts w:ascii="TimesNewRoman" w:hAnsi="TimesNewRoman" w:cs="TimesNewRoman" w:hint="eastAsia"/>
            <w:kern w:val="0"/>
            <w:sz w:val="23"/>
            <w:szCs w:val="23"/>
          </w:rPr>
          <w:t>,M</w:t>
        </w:r>
        <w:proofErr w:type="gramEnd"/>
        <w:r>
          <w:rPr>
            <w:rFonts w:ascii="TimesNewRoman" w:hAnsi="TimesNewRoman" w:cs="TimesNewRoman" w:hint="eastAsia"/>
            <w:kern w:val="0"/>
            <w:sz w:val="23"/>
            <w:szCs w:val="23"/>
          </w:rPr>
          <w:t xml:space="preserve"> and P,</w:t>
        </w:r>
      </w:ins>
      <w:ins w:id="1380" w:author="lxf" w:date="2010-05-13T20:55:00Z">
        <w:r>
          <w:rPr>
            <w:rFonts w:ascii="TimesNewRoman" w:hAnsi="TimesNewRoman" w:cs="TimesNewRoman" w:hint="eastAsia"/>
            <w:kern w:val="0"/>
            <w:sz w:val="23"/>
            <w:szCs w:val="23"/>
          </w:rPr>
          <w:t xml:space="preserve"> remain after </w:t>
        </w:r>
      </w:ins>
      <w:ins w:id="1381" w:author="lxf" w:date="2010-05-13T20:56:00Z">
        <w:r>
          <w:rPr>
            <w:rFonts w:ascii="TimesNewRoman" w:hAnsi="TimesNewRoman" w:cs="TimesNewRoman" w:hint="eastAsia"/>
            <w:kern w:val="0"/>
            <w:sz w:val="23"/>
            <w:szCs w:val="23"/>
          </w:rPr>
          <w:t>V</w:t>
        </w:r>
        <w:r>
          <w:rPr>
            <w:rFonts w:ascii="TimesNewRoman" w:hAnsi="TimesNewRoman" w:cs="TimesNewRoman" w:hint="eastAsia"/>
            <w:kern w:val="0"/>
            <w:sz w:val="23"/>
            <w:szCs w:val="23"/>
            <w:vertAlign w:val="subscript"/>
          </w:rPr>
          <w:t xml:space="preserve">3 </w:t>
        </w:r>
        <w:r>
          <w:rPr>
            <w:rFonts w:ascii="TimesNewRoman" w:hAnsi="TimesNewRoman" w:cs="TimesNewRoman" w:hint="eastAsia"/>
            <w:kern w:val="0"/>
            <w:sz w:val="23"/>
            <w:szCs w:val="23"/>
          </w:rPr>
          <w:t xml:space="preserve">is constructed. </w:t>
        </w:r>
      </w:ins>
      <w:ins w:id="1382" w:author="lxf" w:date="2010-05-13T20:58:00Z">
        <w:r>
          <w:rPr>
            <w:rFonts w:ascii="TimesNewRoman" w:hAnsi="TimesNewRoman" w:cs="TimesNewRoman" w:hint="eastAsia"/>
            <w:kern w:val="0"/>
            <w:sz w:val="23"/>
            <w:szCs w:val="23"/>
          </w:rPr>
          <w:t xml:space="preserve">This can be seen by comparing </w:t>
        </w:r>
        <w:proofErr w:type="gramStart"/>
        <w:r>
          <w:rPr>
            <w:rFonts w:ascii="TimesNewRoman" w:hAnsi="TimesNewRoman" w:cs="TimesNewRoman" w:hint="eastAsia"/>
            <w:kern w:val="0"/>
            <w:sz w:val="23"/>
            <w:szCs w:val="23"/>
          </w:rPr>
          <w:t>Fig.</w:t>
        </w:r>
      </w:ins>
      <w:ins w:id="1383" w:author="lxf" w:date="2010-05-14T17:50:00Z">
        <w:r w:rsidR="00911665">
          <w:rPr>
            <w:rFonts w:ascii="TimesNewRoman" w:hAnsi="TimesNewRoman" w:cs="TimesNewRoman" w:hint="eastAsia"/>
            <w:kern w:val="0"/>
            <w:sz w:val="23"/>
            <w:szCs w:val="23"/>
          </w:rPr>
          <w:t>6</w:t>
        </w:r>
      </w:ins>
      <w:ins w:id="1384" w:author="lxf" w:date="2010-05-13T20:58:00Z">
        <w:r>
          <w:rPr>
            <w:rFonts w:ascii="TimesNewRoman" w:hAnsi="TimesNewRoman" w:cs="TimesNewRoman" w:hint="eastAsia"/>
            <w:kern w:val="0"/>
            <w:sz w:val="23"/>
            <w:szCs w:val="23"/>
          </w:rPr>
          <w:t>(</w:t>
        </w:r>
        <w:proofErr w:type="gramEnd"/>
        <w:r>
          <w:rPr>
            <w:rFonts w:ascii="TimesNewRoman" w:hAnsi="TimesNewRoman" w:cs="TimesNewRoman" w:hint="eastAsia"/>
            <w:kern w:val="0"/>
            <w:sz w:val="23"/>
            <w:szCs w:val="23"/>
          </w:rPr>
          <w:t xml:space="preserve">e) and Fig. </w:t>
        </w:r>
      </w:ins>
      <w:ins w:id="1385" w:author="lxf" w:date="2010-05-14T17:50:00Z">
        <w:r w:rsidR="00911665">
          <w:rPr>
            <w:rFonts w:ascii="TimesNewRoman" w:hAnsi="TimesNewRoman" w:cs="TimesNewRoman" w:hint="eastAsia"/>
            <w:kern w:val="0"/>
            <w:sz w:val="23"/>
            <w:szCs w:val="23"/>
          </w:rPr>
          <w:t>6</w:t>
        </w:r>
      </w:ins>
      <w:ins w:id="1386" w:author="lxf" w:date="2010-05-13T20:58:00Z">
        <w:r>
          <w:rPr>
            <w:rFonts w:ascii="TimesNewRoman" w:hAnsi="TimesNewRoman" w:cs="TimesNewRoman" w:hint="eastAsia"/>
            <w:kern w:val="0"/>
            <w:sz w:val="23"/>
            <w:szCs w:val="23"/>
          </w:rPr>
          <w:t>(f)</w:t>
        </w:r>
      </w:ins>
      <w:ins w:id="1387" w:author="lxf" w:date="2010-05-13T20:59:00Z">
        <w:r>
          <w:rPr>
            <w:rFonts w:ascii="TimesNewRoman" w:hAnsi="TimesNewRoman" w:cs="TimesNewRoman" w:hint="eastAsia"/>
            <w:kern w:val="0"/>
            <w:sz w:val="23"/>
            <w:szCs w:val="23"/>
          </w:rPr>
          <w:t xml:space="preserve">. </w:t>
        </w:r>
      </w:ins>
      <w:ins w:id="1388" w:author="lxf" w:date="2010-05-14T17:50:00Z">
        <w:r w:rsidR="00911665">
          <w:rPr>
            <w:rFonts w:ascii="TimesNewRoman" w:hAnsi="TimesNewRoman" w:cs="TimesNewRoman"/>
            <w:kern w:val="0"/>
            <w:sz w:val="23"/>
            <w:szCs w:val="23"/>
          </w:rPr>
          <w:t>No</w:t>
        </w:r>
        <w:r w:rsidR="00911665">
          <w:rPr>
            <w:rFonts w:ascii="TimesNewRoman" w:hAnsi="TimesNewRoman" w:cs="TimesNewRoman" w:hint="eastAsia"/>
            <w:kern w:val="0"/>
            <w:sz w:val="23"/>
            <w:szCs w:val="23"/>
          </w:rPr>
          <w:t xml:space="preserve"> further subset can be constructed because E</w:t>
        </w:r>
        <w:proofErr w:type="gramStart"/>
        <w:r w:rsidR="00911665">
          <w:rPr>
            <w:rFonts w:ascii="TimesNewRoman" w:hAnsi="TimesNewRoman" w:cs="TimesNewRoman" w:hint="eastAsia"/>
            <w:kern w:val="0"/>
            <w:sz w:val="23"/>
            <w:szCs w:val="23"/>
          </w:rPr>
          <w:t>,M,P</w:t>
        </w:r>
        <w:proofErr w:type="gramEnd"/>
        <w:r w:rsidR="00911665">
          <w:rPr>
            <w:rFonts w:ascii="TimesNewRoman" w:hAnsi="TimesNewRoman" w:cs="TimesNewRoman" w:hint="eastAsia"/>
            <w:kern w:val="0"/>
            <w:sz w:val="23"/>
            <w:szCs w:val="23"/>
          </w:rPr>
          <w:t xml:space="preserve"> are not connected. </w:t>
        </w:r>
      </w:ins>
      <w:ins w:id="1389" w:author="lxf" w:date="2010-05-14T17:51:00Z">
        <w:r w:rsidR="00911665">
          <w:rPr>
            <w:rFonts w:ascii="TimesNewRoman" w:hAnsi="TimesNewRoman" w:cs="TimesNewRoman" w:hint="eastAsia"/>
            <w:kern w:val="0"/>
            <w:sz w:val="23"/>
            <w:szCs w:val="23"/>
          </w:rPr>
          <w:t xml:space="preserve">These remaining nodes need to be put back to </w:t>
        </w:r>
        <w:r w:rsidR="00911665">
          <w:rPr>
            <w:rFonts w:ascii="TimesNewRoman" w:hAnsi="TimesNewRoman" w:cs="TimesNewRoman"/>
            <w:kern w:val="0"/>
            <w:sz w:val="23"/>
            <w:szCs w:val="23"/>
          </w:rPr>
          <w:t>corresponding</w:t>
        </w:r>
        <w:r w:rsidR="00911665">
          <w:rPr>
            <w:rFonts w:ascii="TimesNewRoman" w:hAnsi="TimesNewRoman" w:cs="TimesNewRoman" w:hint="eastAsia"/>
            <w:kern w:val="0"/>
            <w:sz w:val="23"/>
            <w:szCs w:val="23"/>
          </w:rPr>
          <w:t xml:space="preserve"> subsets. </w:t>
        </w:r>
      </w:ins>
      <w:ins w:id="1390" w:author="lxf" w:date="2010-05-13T21:03:00Z">
        <w:r w:rsidR="004F327B">
          <w:rPr>
            <w:rFonts w:ascii="TimesNewRoman" w:hAnsi="TimesNewRoman" w:cs="TimesNewRoman" w:hint="eastAsia"/>
            <w:kern w:val="0"/>
            <w:sz w:val="23"/>
            <w:szCs w:val="23"/>
          </w:rPr>
          <w:t xml:space="preserve">From Fig. </w:t>
        </w:r>
      </w:ins>
      <w:ins w:id="1391" w:author="lxf" w:date="2010-05-14T17:50:00Z">
        <w:r w:rsidR="00911665">
          <w:rPr>
            <w:rFonts w:ascii="TimesNewRoman" w:hAnsi="TimesNewRoman" w:cs="TimesNewRoman" w:hint="eastAsia"/>
            <w:kern w:val="0"/>
            <w:sz w:val="23"/>
            <w:szCs w:val="23"/>
          </w:rPr>
          <w:t>7</w:t>
        </w:r>
      </w:ins>
      <w:ins w:id="1392" w:author="lxf" w:date="2010-05-13T21:03:00Z">
        <w:r w:rsidR="004F327B">
          <w:rPr>
            <w:rFonts w:ascii="TimesNewRoman" w:hAnsi="TimesNewRoman" w:cs="TimesNewRoman" w:hint="eastAsia"/>
            <w:kern w:val="0"/>
            <w:sz w:val="23"/>
            <w:szCs w:val="23"/>
          </w:rPr>
          <w:t xml:space="preserve"> (d), V</w:t>
        </w:r>
        <w:r w:rsidR="004F327B">
          <w:rPr>
            <w:rFonts w:ascii="TimesNewRoman" w:hAnsi="TimesNewRoman" w:cs="TimesNewRoman" w:hint="eastAsia"/>
            <w:kern w:val="0"/>
            <w:sz w:val="23"/>
            <w:szCs w:val="23"/>
            <w:vertAlign w:val="subscript"/>
          </w:rPr>
          <w:t xml:space="preserve">3 </w:t>
        </w:r>
        <w:r w:rsidR="004F327B">
          <w:rPr>
            <w:rFonts w:ascii="TimesNewRoman" w:hAnsi="TimesNewRoman" w:cs="TimesNewRoman" w:hint="eastAsia"/>
            <w:kern w:val="0"/>
            <w:sz w:val="23"/>
            <w:szCs w:val="23"/>
          </w:rPr>
          <w:t xml:space="preserve">has the largest </w:t>
        </w:r>
        <w:r w:rsidR="004F327B">
          <w:rPr>
            <w:rFonts w:ascii="TimesNewRoman" w:hAnsi="TimesNewRoman" w:cs="TimesNewRoman"/>
            <w:kern w:val="0"/>
            <w:sz w:val="23"/>
            <w:szCs w:val="23"/>
          </w:rPr>
          <w:t>condition</w:t>
        </w:r>
        <w:r w:rsidR="004F327B">
          <w:rPr>
            <w:rFonts w:ascii="TimesNewRoman" w:hAnsi="TimesNewRoman" w:cs="TimesNewRoman" w:hint="eastAsia"/>
            <w:kern w:val="0"/>
            <w:sz w:val="23"/>
            <w:szCs w:val="23"/>
          </w:rPr>
          <w:t xml:space="preserve"> number and therefore has the priority to first select the remaining sensor node</w:t>
        </w:r>
      </w:ins>
      <w:ins w:id="1393" w:author="lxf" w:date="2010-05-13T21:04:00Z">
        <w:r w:rsidR="004F327B">
          <w:rPr>
            <w:rFonts w:ascii="TimesNewRoman" w:hAnsi="TimesNewRoman" w:cs="TimesNewRoman" w:hint="eastAsia"/>
            <w:kern w:val="0"/>
            <w:sz w:val="23"/>
            <w:szCs w:val="23"/>
          </w:rPr>
          <w:t>s</w:t>
        </w:r>
      </w:ins>
      <w:ins w:id="1394" w:author="lxf" w:date="2010-05-13T21:03:00Z">
        <w:r w:rsidR="004F327B">
          <w:rPr>
            <w:rFonts w:ascii="TimesNewRoman" w:hAnsi="TimesNewRoman" w:cs="TimesNewRoman" w:hint="eastAsia"/>
            <w:kern w:val="0"/>
            <w:sz w:val="23"/>
            <w:szCs w:val="23"/>
          </w:rPr>
          <w:t>.</w:t>
        </w:r>
      </w:ins>
      <w:ins w:id="1395" w:author="lxf" w:date="2010-05-13T21:04:00Z">
        <w:r w:rsidR="004F327B">
          <w:rPr>
            <w:rFonts w:ascii="TimesNewRoman" w:hAnsi="TimesNewRoman" w:cs="TimesNewRoman" w:hint="eastAsia"/>
            <w:kern w:val="0"/>
            <w:sz w:val="23"/>
            <w:szCs w:val="23"/>
          </w:rPr>
          <w:t xml:space="preserve"> E is </w:t>
        </w:r>
      </w:ins>
      <w:ins w:id="1396" w:author="lxf" w:date="2010-05-14T17:52:00Z">
        <w:r w:rsidR="00911665">
          <w:rPr>
            <w:rFonts w:ascii="TimesNewRoman" w:hAnsi="TimesNewRoman" w:cs="TimesNewRoman" w:hint="eastAsia"/>
            <w:kern w:val="0"/>
            <w:sz w:val="23"/>
            <w:szCs w:val="23"/>
          </w:rPr>
          <w:t xml:space="preserve">chosen from the </w:t>
        </w:r>
        <w:r w:rsidR="00911665">
          <w:rPr>
            <w:rFonts w:ascii="TimesNewRoman" w:hAnsi="TimesNewRoman" w:cs="TimesNewRoman" w:hint="eastAsia"/>
            <w:kern w:val="0"/>
            <w:sz w:val="23"/>
            <w:szCs w:val="23"/>
          </w:rPr>
          <w:lastRenderedPageBreak/>
          <w:t xml:space="preserve">remaining sensor nodes and is </w:t>
        </w:r>
      </w:ins>
      <w:ins w:id="1397" w:author="lxf" w:date="2010-05-13T21:04:00Z">
        <w:r w:rsidR="004F327B">
          <w:rPr>
            <w:rFonts w:ascii="TimesNewRoman" w:hAnsi="TimesNewRoman" w:cs="TimesNewRoman" w:hint="eastAsia"/>
            <w:kern w:val="0"/>
            <w:sz w:val="23"/>
            <w:szCs w:val="23"/>
          </w:rPr>
          <w:t>added into V</w:t>
        </w:r>
        <w:r w:rsidR="004F327B">
          <w:rPr>
            <w:rFonts w:ascii="TimesNewRoman" w:hAnsi="TimesNewRoman" w:cs="TimesNewRoman" w:hint="eastAsia"/>
            <w:kern w:val="0"/>
            <w:sz w:val="23"/>
            <w:szCs w:val="23"/>
            <w:vertAlign w:val="subscript"/>
          </w:rPr>
          <w:t>3</w:t>
        </w:r>
      </w:ins>
      <w:ins w:id="1398" w:author="lxf" w:date="2010-05-13T21:05:00Z">
        <w:r w:rsidR="004F327B">
          <w:rPr>
            <w:rFonts w:ascii="TimesNewRoman" w:hAnsi="TimesNewRoman" w:cs="TimesNewRoman" w:hint="eastAsia"/>
            <w:kern w:val="0"/>
            <w:sz w:val="23"/>
            <w:szCs w:val="23"/>
          </w:rPr>
          <w:t xml:space="preserve"> </w:t>
        </w:r>
      </w:ins>
      <w:ins w:id="1399" w:author="lxf" w:date="2010-05-14T17:52:00Z">
        <w:r w:rsidR="00911665">
          <w:rPr>
            <w:rFonts w:ascii="TimesNewRoman" w:hAnsi="TimesNewRoman" w:cs="TimesNewRoman" w:hint="eastAsia"/>
            <w:kern w:val="0"/>
            <w:sz w:val="23"/>
            <w:szCs w:val="23"/>
          </w:rPr>
          <w:t>using EFI method.</w:t>
        </w:r>
      </w:ins>
      <w:ins w:id="1400" w:author="lxf" w:date="2010-05-13T21:06:00Z">
        <w:r w:rsidR="004F327B">
          <w:rPr>
            <w:rFonts w:ascii="TimesNewRoman" w:hAnsi="TimesNewRoman" w:cs="TimesNewRoman" w:hint="eastAsia"/>
            <w:kern w:val="0"/>
            <w:sz w:val="23"/>
            <w:szCs w:val="23"/>
          </w:rPr>
          <w:t xml:space="preserve"> </w:t>
        </w:r>
      </w:ins>
      <w:ins w:id="1401" w:author="lxf" w:date="2010-05-13T21:10:00Z">
        <w:r w:rsidR="004F327B">
          <w:rPr>
            <w:rFonts w:ascii="TimesNewRoman" w:hAnsi="TimesNewRoman" w:cs="TimesNewRoman" w:hint="eastAsia"/>
            <w:kern w:val="0"/>
            <w:sz w:val="23"/>
            <w:szCs w:val="23"/>
          </w:rPr>
          <w:t xml:space="preserve">After adding E to </w:t>
        </w:r>
        <w:proofErr w:type="gramStart"/>
        <w:r w:rsidR="004F327B">
          <w:rPr>
            <w:rFonts w:ascii="TimesNewRoman" w:hAnsi="TimesNewRoman" w:cs="TimesNewRoman" w:hint="eastAsia"/>
            <w:kern w:val="0"/>
            <w:sz w:val="23"/>
            <w:szCs w:val="23"/>
          </w:rPr>
          <w:t>V</w:t>
        </w:r>
        <w:r w:rsidR="004F327B">
          <w:rPr>
            <w:rFonts w:ascii="TimesNewRoman" w:hAnsi="TimesNewRoman" w:cs="TimesNewRoman" w:hint="eastAsia"/>
            <w:kern w:val="0"/>
            <w:sz w:val="23"/>
            <w:szCs w:val="23"/>
            <w:vertAlign w:val="subscript"/>
          </w:rPr>
          <w:t xml:space="preserve">3 </w:t>
        </w:r>
        <w:r w:rsidR="004F327B">
          <w:rPr>
            <w:rFonts w:ascii="TimesNewRoman" w:hAnsi="TimesNewRoman" w:cs="TimesNewRoman" w:hint="eastAsia"/>
            <w:kern w:val="0"/>
            <w:sz w:val="23"/>
            <w:szCs w:val="23"/>
          </w:rPr>
          <w:t>,</w:t>
        </w:r>
        <w:proofErr w:type="gramEnd"/>
        <w:r w:rsidR="004F327B">
          <w:rPr>
            <w:rFonts w:ascii="TimesNewRoman" w:hAnsi="TimesNewRoman" w:cs="TimesNewRoman" w:hint="eastAsia"/>
            <w:kern w:val="0"/>
            <w:sz w:val="23"/>
            <w:szCs w:val="23"/>
          </w:rPr>
          <w:t xml:space="preserve"> V</w:t>
        </w:r>
        <w:r w:rsidR="004F327B">
          <w:rPr>
            <w:rFonts w:ascii="TimesNewRoman" w:hAnsi="TimesNewRoman" w:cs="TimesNewRoman" w:hint="eastAsia"/>
            <w:kern w:val="0"/>
            <w:sz w:val="23"/>
            <w:szCs w:val="23"/>
            <w:vertAlign w:val="subscript"/>
          </w:rPr>
          <w:t>1</w:t>
        </w:r>
        <w:r w:rsidR="004F327B" w:rsidRPr="004F327B">
          <w:rPr>
            <w:rFonts w:ascii="TimesNewRoman" w:hAnsi="TimesNewRoman" w:cs="TimesNewRoman" w:hint="eastAsia"/>
            <w:kern w:val="0"/>
            <w:sz w:val="23"/>
            <w:szCs w:val="23"/>
          </w:rPr>
          <w:t xml:space="preserve"> </w:t>
        </w:r>
        <w:r w:rsidR="004F327B">
          <w:rPr>
            <w:rFonts w:ascii="TimesNewRoman" w:hAnsi="TimesNewRoman" w:cs="TimesNewRoman" w:hint="eastAsia"/>
            <w:kern w:val="0"/>
            <w:sz w:val="23"/>
            <w:szCs w:val="23"/>
          </w:rPr>
          <w:t>, V</w:t>
        </w:r>
        <w:r w:rsidR="004F327B">
          <w:rPr>
            <w:rFonts w:ascii="TimesNewRoman" w:hAnsi="TimesNewRoman" w:cs="TimesNewRoman" w:hint="eastAsia"/>
            <w:kern w:val="0"/>
            <w:sz w:val="23"/>
            <w:szCs w:val="23"/>
            <w:vertAlign w:val="subscript"/>
          </w:rPr>
          <w:t>2</w:t>
        </w:r>
        <w:r w:rsidR="004F327B" w:rsidRPr="004F327B">
          <w:rPr>
            <w:rFonts w:ascii="TimesNewRoman" w:hAnsi="TimesNewRoman" w:cs="TimesNewRoman" w:hint="eastAsia"/>
            <w:kern w:val="0"/>
            <w:sz w:val="23"/>
            <w:szCs w:val="23"/>
          </w:rPr>
          <w:t xml:space="preserve"> </w:t>
        </w:r>
        <w:r w:rsidR="004F327B">
          <w:rPr>
            <w:rFonts w:ascii="TimesNewRoman" w:hAnsi="TimesNewRoman" w:cs="TimesNewRoman" w:hint="eastAsia"/>
            <w:kern w:val="0"/>
            <w:sz w:val="23"/>
            <w:szCs w:val="23"/>
          </w:rPr>
          <w:t>and V</w:t>
        </w:r>
        <w:r w:rsidR="004F327B">
          <w:rPr>
            <w:rFonts w:ascii="TimesNewRoman" w:hAnsi="TimesNewRoman" w:cs="TimesNewRoman" w:hint="eastAsia"/>
            <w:kern w:val="0"/>
            <w:sz w:val="23"/>
            <w:szCs w:val="23"/>
            <w:vertAlign w:val="subscript"/>
          </w:rPr>
          <w:t xml:space="preserve">3 </w:t>
        </w:r>
        <w:r w:rsidR="004F327B">
          <w:rPr>
            <w:rFonts w:ascii="TimesNewRoman" w:hAnsi="TimesNewRoman" w:cs="TimesNewRoman" w:hint="eastAsia"/>
            <w:kern w:val="0"/>
            <w:sz w:val="23"/>
            <w:szCs w:val="23"/>
          </w:rPr>
          <w:t xml:space="preserve">are re-evaluated and it turns out that </w:t>
        </w:r>
      </w:ins>
      <w:ins w:id="1402" w:author="lxf" w:date="2010-05-13T21:11:00Z">
        <w:r w:rsidR="004F327B">
          <w:rPr>
            <w:rFonts w:ascii="TimesNewRoman" w:hAnsi="TimesNewRoman" w:cs="TimesNewRoman" w:hint="eastAsia"/>
            <w:kern w:val="0"/>
            <w:sz w:val="23"/>
            <w:szCs w:val="23"/>
          </w:rPr>
          <w:t>V</w:t>
        </w:r>
        <w:r w:rsidR="004F327B">
          <w:rPr>
            <w:rFonts w:ascii="TimesNewRoman" w:hAnsi="TimesNewRoman" w:cs="TimesNewRoman" w:hint="eastAsia"/>
            <w:kern w:val="0"/>
            <w:sz w:val="23"/>
            <w:szCs w:val="23"/>
            <w:vertAlign w:val="subscript"/>
          </w:rPr>
          <w:t>1</w:t>
        </w:r>
        <w:r w:rsidR="004F327B">
          <w:rPr>
            <w:rFonts w:ascii="TimesNewRoman" w:hAnsi="TimesNewRoman" w:cs="TimesNewRoman" w:hint="eastAsia"/>
            <w:kern w:val="0"/>
            <w:sz w:val="23"/>
            <w:szCs w:val="23"/>
          </w:rPr>
          <w:t xml:space="preserve"> becomes the one with the largest condition number. From the remaining candidates M and P, </w:t>
        </w:r>
      </w:ins>
      <w:ins w:id="1403" w:author="lxf" w:date="2010-05-13T21:12:00Z">
        <w:r w:rsidR="004F327B">
          <w:rPr>
            <w:rFonts w:ascii="TimesNewRoman" w:hAnsi="TimesNewRoman" w:cs="TimesNewRoman" w:hint="eastAsia"/>
            <w:kern w:val="0"/>
            <w:sz w:val="23"/>
            <w:szCs w:val="23"/>
          </w:rPr>
          <w:t>M</w:t>
        </w:r>
        <w:r w:rsidR="00BD5B15">
          <w:rPr>
            <w:rFonts w:ascii="TimesNewRoman" w:hAnsi="TimesNewRoman" w:cs="TimesNewRoman" w:hint="eastAsia"/>
            <w:kern w:val="0"/>
            <w:sz w:val="23"/>
            <w:szCs w:val="23"/>
          </w:rPr>
          <w:t xml:space="preserve"> is added into</w:t>
        </w:r>
        <w:r w:rsidR="00BD5B15" w:rsidRPr="00BD5B15">
          <w:rPr>
            <w:rFonts w:ascii="TimesNewRoman" w:hAnsi="TimesNewRoman" w:cs="TimesNewRoman" w:hint="eastAsia"/>
            <w:kern w:val="0"/>
            <w:sz w:val="23"/>
            <w:szCs w:val="23"/>
          </w:rPr>
          <w:t xml:space="preserve"> </w:t>
        </w:r>
        <w:r w:rsidR="00BD5B15">
          <w:rPr>
            <w:rFonts w:ascii="TimesNewRoman" w:hAnsi="TimesNewRoman" w:cs="TimesNewRoman" w:hint="eastAsia"/>
            <w:kern w:val="0"/>
            <w:sz w:val="23"/>
            <w:szCs w:val="23"/>
          </w:rPr>
          <w:t>V</w:t>
        </w:r>
        <w:r w:rsidR="00BD5B15">
          <w:rPr>
            <w:rFonts w:ascii="TimesNewRoman" w:hAnsi="TimesNewRoman" w:cs="TimesNewRoman" w:hint="eastAsia"/>
            <w:kern w:val="0"/>
            <w:sz w:val="23"/>
            <w:szCs w:val="23"/>
            <w:vertAlign w:val="subscript"/>
          </w:rPr>
          <w:t>1</w:t>
        </w:r>
        <w:r w:rsidR="00BD5B15">
          <w:rPr>
            <w:rFonts w:ascii="TimesNewRoman" w:hAnsi="TimesNewRoman" w:cs="TimesNewRoman" w:hint="eastAsia"/>
            <w:kern w:val="0"/>
            <w:sz w:val="23"/>
            <w:szCs w:val="23"/>
          </w:rPr>
          <w:t xml:space="preserve"> </w:t>
        </w:r>
      </w:ins>
      <w:ins w:id="1404" w:author="lxf" w:date="2010-05-14T17:53:00Z">
        <w:r w:rsidR="00911665">
          <w:rPr>
            <w:rFonts w:ascii="TimesNewRoman" w:hAnsi="TimesNewRoman" w:cs="TimesNewRoman" w:hint="eastAsia"/>
            <w:kern w:val="0"/>
            <w:sz w:val="23"/>
            <w:szCs w:val="23"/>
          </w:rPr>
          <w:t>using EFI method</w:t>
        </w:r>
      </w:ins>
      <w:ins w:id="1405" w:author="lxf" w:date="2010-05-13T21:12:00Z">
        <w:r w:rsidR="00BD5B15">
          <w:rPr>
            <w:rFonts w:ascii="TimesNewRoman" w:hAnsi="TimesNewRoman" w:cs="TimesNewRoman" w:hint="eastAsia"/>
            <w:kern w:val="0"/>
            <w:sz w:val="23"/>
            <w:szCs w:val="23"/>
          </w:rPr>
          <w:t xml:space="preserve">. </w:t>
        </w:r>
      </w:ins>
      <w:ins w:id="1406" w:author="lxf" w:date="2010-05-14T17:53:00Z">
        <w:r w:rsidR="00911665">
          <w:rPr>
            <w:rFonts w:ascii="TimesNewRoman" w:hAnsi="TimesNewRoman" w:cs="TimesNewRoman" w:hint="eastAsia"/>
            <w:kern w:val="0"/>
            <w:sz w:val="23"/>
            <w:szCs w:val="23"/>
          </w:rPr>
          <w:t>T</w:t>
        </w:r>
      </w:ins>
      <w:ins w:id="1407" w:author="lxf" w:date="2010-05-13T21:13:00Z">
        <w:r w:rsidR="00BD5B15">
          <w:rPr>
            <w:rFonts w:ascii="TimesNewRoman" w:hAnsi="TimesNewRoman" w:cs="TimesNewRoman" w:hint="eastAsia"/>
            <w:kern w:val="0"/>
            <w:sz w:val="23"/>
            <w:szCs w:val="23"/>
          </w:rPr>
          <w:t xml:space="preserve">hree subsets </w:t>
        </w:r>
        <w:proofErr w:type="gramStart"/>
        <w:r w:rsidR="00BD5B15">
          <w:rPr>
            <w:rFonts w:ascii="TimesNewRoman" w:hAnsi="TimesNewRoman" w:cs="TimesNewRoman" w:hint="eastAsia"/>
            <w:kern w:val="0"/>
            <w:sz w:val="23"/>
            <w:szCs w:val="23"/>
          </w:rPr>
          <w:t>V</w:t>
        </w:r>
        <w:r w:rsidR="00BD5B15">
          <w:rPr>
            <w:rFonts w:ascii="TimesNewRoman" w:hAnsi="TimesNewRoman" w:cs="TimesNewRoman" w:hint="eastAsia"/>
            <w:kern w:val="0"/>
            <w:sz w:val="23"/>
            <w:szCs w:val="23"/>
            <w:vertAlign w:val="subscript"/>
          </w:rPr>
          <w:t>1</w:t>
        </w:r>
        <w:r w:rsidR="00BD5B15" w:rsidRPr="004F327B">
          <w:rPr>
            <w:rFonts w:ascii="TimesNewRoman" w:hAnsi="TimesNewRoman" w:cs="TimesNewRoman" w:hint="eastAsia"/>
            <w:kern w:val="0"/>
            <w:sz w:val="23"/>
            <w:szCs w:val="23"/>
          </w:rPr>
          <w:t xml:space="preserve"> </w:t>
        </w:r>
        <w:r w:rsidR="00BD5B15">
          <w:rPr>
            <w:rFonts w:ascii="TimesNewRoman" w:hAnsi="TimesNewRoman" w:cs="TimesNewRoman" w:hint="eastAsia"/>
            <w:kern w:val="0"/>
            <w:sz w:val="23"/>
            <w:szCs w:val="23"/>
          </w:rPr>
          <w:t>,</w:t>
        </w:r>
        <w:proofErr w:type="gramEnd"/>
        <w:r w:rsidR="00BD5B15">
          <w:rPr>
            <w:rFonts w:ascii="TimesNewRoman" w:hAnsi="TimesNewRoman" w:cs="TimesNewRoman" w:hint="eastAsia"/>
            <w:kern w:val="0"/>
            <w:sz w:val="23"/>
            <w:szCs w:val="23"/>
          </w:rPr>
          <w:t xml:space="preserve"> V</w:t>
        </w:r>
        <w:r w:rsidR="00BD5B15">
          <w:rPr>
            <w:rFonts w:ascii="TimesNewRoman" w:hAnsi="TimesNewRoman" w:cs="TimesNewRoman" w:hint="eastAsia"/>
            <w:kern w:val="0"/>
            <w:sz w:val="23"/>
            <w:szCs w:val="23"/>
            <w:vertAlign w:val="subscript"/>
          </w:rPr>
          <w:t>2</w:t>
        </w:r>
        <w:r w:rsidR="00BD5B15" w:rsidRPr="004F327B">
          <w:rPr>
            <w:rFonts w:ascii="TimesNewRoman" w:hAnsi="TimesNewRoman" w:cs="TimesNewRoman" w:hint="eastAsia"/>
            <w:kern w:val="0"/>
            <w:sz w:val="23"/>
            <w:szCs w:val="23"/>
          </w:rPr>
          <w:t xml:space="preserve"> </w:t>
        </w:r>
        <w:r w:rsidR="00BD5B15">
          <w:rPr>
            <w:rFonts w:ascii="TimesNewRoman" w:hAnsi="TimesNewRoman" w:cs="TimesNewRoman" w:hint="eastAsia"/>
            <w:kern w:val="0"/>
            <w:sz w:val="23"/>
            <w:szCs w:val="23"/>
          </w:rPr>
          <w:t>and V</w:t>
        </w:r>
        <w:r w:rsidR="00BD5B15">
          <w:rPr>
            <w:rFonts w:ascii="TimesNewRoman" w:hAnsi="TimesNewRoman" w:cs="TimesNewRoman" w:hint="eastAsia"/>
            <w:kern w:val="0"/>
            <w:sz w:val="23"/>
            <w:szCs w:val="23"/>
            <w:vertAlign w:val="subscript"/>
          </w:rPr>
          <w:t xml:space="preserve">3 </w:t>
        </w:r>
        <w:r w:rsidR="00911665">
          <w:rPr>
            <w:rFonts w:ascii="TimesNewRoman" w:hAnsi="TimesNewRoman" w:cs="TimesNewRoman" w:hint="eastAsia"/>
            <w:kern w:val="0"/>
            <w:sz w:val="23"/>
            <w:szCs w:val="23"/>
          </w:rPr>
          <w:t xml:space="preserve">are re-evaluated gain </w:t>
        </w:r>
        <w:r w:rsidR="00BD5B15">
          <w:rPr>
            <w:rFonts w:ascii="TimesNewRoman" w:hAnsi="TimesNewRoman" w:cs="TimesNewRoman" w:hint="eastAsia"/>
            <w:kern w:val="0"/>
            <w:sz w:val="23"/>
            <w:szCs w:val="23"/>
          </w:rPr>
          <w:t xml:space="preserve">and the last </w:t>
        </w:r>
      </w:ins>
      <w:ins w:id="1408" w:author="lxf" w:date="2010-05-13T21:14:00Z">
        <w:r w:rsidR="00BD5B15">
          <w:rPr>
            <w:rFonts w:ascii="TimesNewRoman" w:hAnsi="TimesNewRoman" w:cs="TimesNewRoman"/>
            <w:kern w:val="0"/>
            <w:sz w:val="23"/>
            <w:szCs w:val="23"/>
          </w:rPr>
          <w:t>remaining</w:t>
        </w:r>
      </w:ins>
      <w:ins w:id="1409" w:author="lxf" w:date="2010-05-13T21:13:00Z">
        <w:r w:rsidR="00BD5B15">
          <w:rPr>
            <w:rFonts w:ascii="TimesNewRoman" w:hAnsi="TimesNewRoman" w:cs="TimesNewRoman" w:hint="eastAsia"/>
            <w:kern w:val="0"/>
            <w:sz w:val="23"/>
            <w:szCs w:val="23"/>
          </w:rPr>
          <w:t xml:space="preserve"> </w:t>
        </w:r>
      </w:ins>
      <w:ins w:id="1410" w:author="lxf" w:date="2010-05-13T21:14:00Z">
        <w:r w:rsidR="00BD5B15">
          <w:rPr>
            <w:rFonts w:ascii="TimesNewRoman" w:hAnsi="TimesNewRoman" w:cs="TimesNewRoman" w:hint="eastAsia"/>
            <w:kern w:val="0"/>
            <w:sz w:val="23"/>
            <w:szCs w:val="23"/>
          </w:rPr>
          <w:t>node P is added to V</w:t>
        </w:r>
        <w:r w:rsidR="00BD5B15">
          <w:rPr>
            <w:rFonts w:ascii="TimesNewRoman" w:hAnsi="TimesNewRoman" w:cs="TimesNewRoman" w:hint="eastAsia"/>
            <w:kern w:val="0"/>
            <w:sz w:val="23"/>
            <w:szCs w:val="23"/>
            <w:vertAlign w:val="subscript"/>
          </w:rPr>
          <w:t>2</w:t>
        </w:r>
        <w:r w:rsidR="00BD5B15">
          <w:rPr>
            <w:rFonts w:ascii="TimesNewRoman" w:hAnsi="TimesNewRoman" w:cs="TimesNewRoman" w:hint="eastAsia"/>
            <w:kern w:val="0"/>
            <w:sz w:val="23"/>
            <w:szCs w:val="23"/>
          </w:rPr>
          <w:t xml:space="preserve">. Fig. </w:t>
        </w:r>
      </w:ins>
      <w:ins w:id="1411" w:author="lxf" w:date="2010-05-14T17:54:00Z">
        <w:r w:rsidR="00911665">
          <w:rPr>
            <w:rFonts w:ascii="TimesNewRoman" w:hAnsi="TimesNewRoman" w:cs="TimesNewRoman" w:hint="eastAsia"/>
            <w:kern w:val="0"/>
            <w:sz w:val="23"/>
            <w:szCs w:val="23"/>
          </w:rPr>
          <w:t>8</w:t>
        </w:r>
      </w:ins>
      <w:ins w:id="1412" w:author="lxf" w:date="2010-05-13T21:14:00Z">
        <w:r w:rsidR="00BD5B15">
          <w:rPr>
            <w:rFonts w:ascii="TimesNewRoman" w:hAnsi="TimesNewRoman" w:cs="TimesNewRoman" w:hint="eastAsia"/>
            <w:kern w:val="0"/>
            <w:sz w:val="23"/>
            <w:szCs w:val="23"/>
          </w:rPr>
          <w:t xml:space="preserve"> shows the final </w:t>
        </w:r>
      </w:ins>
      <w:ins w:id="1413" w:author="lxf" w:date="2010-05-13T21:15:00Z">
        <w:r w:rsidR="00BD5B15">
          <w:rPr>
            <w:rFonts w:ascii="TimesNewRoman" w:hAnsi="TimesNewRoman" w:cs="TimesNewRoman" w:hint="eastAsia"/>
            <w:kern w:val="0"/>
            <w:sz w:val="23"/>
            <w:szCs w:val="23"/>
          </w:rPr>
          <w:t xml:space="preserve">three </w:t>
        </w:r>
      </w:ins>
      <w:ins w:id="1414" w:author="lxf" w:date="2010-05-13T21:14:00Z">
        <w:r w:rsidR="00BD5B15">
          <w:rPr>
            <w:rFonts w:ascii="TimesNewRoman" w:hAnsi="TimesNewRoman" w:cs="TimesNewRoman" w:hint="eastAsia"/>
            <w:kern w:val="0"/>
            <w:sz w:val="23"/>
            <w:szCs w:val="23"/>
          </w:rPr>
          <w:t xml:space="preserve">subsets </w:t>
        </w:r>
      </w:ins>
      <w:proofErr w:type="gramStart"/>
      <w:ins w:id="1415" w:author="lxf" w:date="2010-05-13T21:15:00Z">
        <w:r w:rsidR="00BD5B15">
          <w:rPr>
            <w:rFonts w:ascii="TimesNewRoman" w:hAnsi="TimesNewRoman" w:cs="TimesNewRoman" w:hint="eastAsia"/>
            <w:kern w:val="0"/>
            <w:sz w:val="23"/>
            <w:szCs w:val="23"/>
          </w:rPr>
          <w:t>V</w:t>
        </w:r>
        <w:r w:rsidR="00BD5B15">
          <w:rPr>
            <w:rFonts w:ascii="TimesNewRoman" w:hAnsi="TimesNewRoman" w:cs="TimesNewRoman" w:hint="eastAsia"/>
            <w:kern w:val="0"/>
            <w:sz w:val="23"/>
            <w:szCs w:val="23"/>
            <w:vertAlign w:val="subscript"/>
          </w:rPr>
          <w:t>1</w:t>
        </w:r>
        <w:r w:rsidR="00BD5B15" w:rsidRPr="004F327B">
          <w:rPr>
            <w:rFonts w:ascii="TimesNewRoman" w:hAnsi="TimesNewRoman" w:cs="TimesNewRoman" w:hint="eastAsia"/>
            <w:kern w:val="0"/>
            <w:sz w:val="23"/>
            <w:szCs w:val="23"/>
          </w:rPr>
          <w:t xml:space="preserve"> </w:t>
        </w:r>
        <w:r w:rsidR="00BD5B15">
          <w:rPr>
            <w:rFonts w:ascii="TimesNewRoman" w:hAnsi="TimesNewRoman" w:cs="TimesNewRoman" w:hint="eastAsia"/>
            <w:kern w:val="0"/>
            <w:sz w:val="23"/>
            <w:szCs w:val="23"/>
          </w:rPr>
          <w:t>,</w:t>
        </w:r>
        <w:proofErr w:type="gramEnd"/>
        <w:r w:rsidR="00BD5B15">
          <w:rPr>
            <w:rFonts w:ascii="TimesNewRoman" w:hAnsi="TimesNewRoman" w:cs="TimesNewRoman" w:hint="eastAsia"/>
            <w:kern w:val="0"/>
            <w:sz w:val="23"/>
            <w:szCs w:val="23"/>
          </w:rPr>
          <w:t xml:space="preserve"> V</w:t>
        </w:r>
        <w:r w:rsidR="00BD5B15">
          <w:rPr>
            <w:rFonts w:ascii="TimesNewRoman" w:hAnsi="TimesNewRoman" w:cs="TimesNewRoman" w:hint="eastAsia"/>
            <w:kern w:val="0"/>
            <w:sz w:val="23"/>
            <w:szCs w:val="23"/>
            <w:vertAlign w:val="subscript"/>
          </w:rPr>
          <w:t>2</w:t>
        </w:r>
        <w:r w:rsidR="00BD5B15" w:rsidRPr="004F327B">
          <w:rPr>
            <w:rFonts w:ascii="TimesNewRoman" w:hAnsi="TimesNewRoman" w:cs="TimesNewRoman" w:hint="eastAsia"/>
            <w:kern w:val="0"/>
            <w:sz w:val="23"/>
            <w:szCs w:val="23"/>
          </w:rPr>
          <w:t xml:space="preserve"> </w:t>
        </w:r>
        <w:r w:rsidR="00BD5B15">
          <w:rPr>
            <w:rFonts w:ascii="TimesNewRoman" w:hAnsi="TimesNewRoman" w:cs="TimesNewRoman" w:hint="eastAsia"/>
            <w:kern w:val="0"/>
            <w:sz w:val="23"/>
            <w:szCs w:val="23"/>
          </w:rPr>
          <w:t>and V</w:t>
        </w:r>
        <w:r w:rsidR="00BD5B15">
          <w:rPr>
            <w:rFonts w:ascii="TimesNewRoman" w:hAnsi="TimesNewRoman" w:cs="TimesNewRoman" w:hint="eastAsia"/>
            <w:kern w:val="0"/>
            <w:sz w:val="23"/>
            <w:szCs w:val="23"/>
            <w:vertAlign w:val="subscript"/>
          </w:rPr>
          <w:t>3</w:t>
        </w:r>
        <w:r w:rsidR="00BD5B15">
          <w:rPr>
            <w:rFonts w:ascii="TimesNewRoman" w:hAnsi="TimesNewRoman" w:cs="TimesNewRoman" w:hint="eastAsia"/>
            <w:kern w:val="0"/>
            <w:sz w:val="23"/>
            <w:szCs w:val="23"/>
          </w:rPr>
          <w:t xml:space="preserve"> and the corresponding conditions numbers. Compared with Fig.</w:t>
        </w:r>
      </w:ins>
      <w:ins w:id="1416" w:author="lxf" w:date="2010-05-13T21:16:00Z">
        <w:r w:rsidR="00BD5B15">
          <w:rPr>
            <w:rFonts w:ascii="TimesNewRoman" w:hAnsi="TimesNewRoman" w:cs="TimesNewRoman" w:hint="eastAsia"/>
            <w:kern w:val="0"/>
            <w:sz w:val="23"/>
            <w:szCs w:val="23"/>
          </w:rPr>
          <w:t xml:space="preserve"> </w:t>
        </w:r>
      </w:ins>
      <w:ins w:id="1417" w:author="lxf" w:date="2010-05-14T17:54:00Z">
        <w:r w:rsidR="00911665">
          <w:rPr>
            <w:rFonts w:ascii="TimesNewRoman" w:hAnsi="TimesNewRoman" w:cs="TimesNewRoman" w:hint="eastAsia"/>
            <w:kern w:val="0"/>
            <w:sz w:val="23"/>
            <w:szCs w:val="23"/>
          </w:rPr>
          <w:t>7</w:t>
        </w:r>
      </w:ins>
      <w:ins w:id="1418" w:author="lxf" w:date="2010-05-13T21:16:00Z">
        <w:r w:rsidR="00BD5B15">
          <w:rPr>
            <w:rFonts w:ascii="TimesNewRoman" w:hAnsi="TimesNewRoman" w:cs="TimesNewRoman" w:hint="eastAsia"/>
            <w:kern w:val="0"/>
            <w:sz w:val="23"/>
            <w:szCs w:val="23"/>
          </w:rPr>
          <w:t xml:space="preserve">, the condition number of all the sensor nodes </w:t>
        </w:r>
      </w:ins>
      <w:ins w:id="1419" w:author="lxf" w:date="2010-05-14T17:54:00Z">
        <w:r w:rsidR="00A85AC2">
          <w:rPr>
            <w:rFonts w:ascii="TimesNewRoman" w:hAnsi="TimesNewRoman" w:cs="TimesNewRoman" w:hint="eastAsia"/>
            <w:kern w:val="0"/>
            <w:sz w:val="23"/>
            <w:szCs w:val="23"/>
          </w:rPr>
          <w:t xml:space="preserve">further </w:t>
        </w:r>
      </w:ins>
      <w:ins w:id="1420" w:author="lxf" w:date="2010-05-13T21:16:00Z">
        <w:r w:rsidR="00BD5B15">
          <w:rPr>
            <w:rFonts w:ascii="TimesNewRoman" w:hAnsi="TimesNewRoman" w:cs="TimesNewRoman" w:hint="eastAsia"/>
            <w:kern w:val="0"/>
            <w:sz w:val="23"/>
            <w:szCs w:val="23"/>
          </w:rPr>
          <w:t>decreased.</w:t>
        </w:r>
      </w:ins>
      <w:ins w:id="1421" w:author="lxf" w:date="2010-05-13T21:15:00Z">
        <w:r w:rsidR="00BD5B15">
          <w:rPr>
            <w:rFonts w:ascii="TimesNewRoman" w:hAnsi="TimesNewRoman" w:cs="TimesNewRoman" w:hint="eastAsia"/>
            <w:kern w:val="0"/>
            <w:sz w:val="23"/>
            <w:szCs w:val="23"/>
          </w:rPr>
          <w:t xml:space="preserve"> </w:t>
        </w:r>
      </w:ins>
    </w:p>
    <w:p w:rsidR="00000000" w:rsidRDefault="00EC3ECB">
      <w:pPr>
        <w:keepNext/>
        <w:jc w:val="center"/>
        <w:rPr>
          <w:ins w:id="1422" w:author="lxf" w:date="2010-05-13T20:09:00Z"/>
        </w:rPr>
        <w:pPrChange w:id="1423" w:author="lxf" w:date="2010-05-13T20:10:00Z">
          <w:pPr/>
        </w:pPrChange>
      </w:pPr>
      <w:ins w:id="1424" w:author="lxf" w:date="2010-05-13T18:25:00Z">
        <w:r>
          <w:object w:dxaOrig="11564" w:dyaOrig="16422">
            <v:shape id="_x0000_i1031" type="#_x0000_t75" style="width:267.35pt;height:378.8pt" o:ole="">
              <v:imagedata r:id="rId14" o:title=""/>
            </v:shape>
            <o:OLEObject Type="Embed" ProgID="Visio.Drawing.11" ShapeID="_x0000_i1031" DrawAspect="Content" ObjectID="_1351931996" r:id="rId15"/>
          </w:object>
        </w:r>
      </w:ins>
    </w:p>
    <w:p w:rsidR="00000000" w:rsidRDefault="007F081E">
      <w:pPr>
        <w:pStyle w:val="Caption"/>
        <w:jc w:val="center"/>
        <w:rPr>
          <w:ins w:id="1425" w:author="lxf" w:date="2010-05-13T18:17:00Z"/>
        </w:rPr>
        <w:pPrChange w:id="1426" w:author="lxf" w:date="2010-05-13T20:10:00Z">
          <w:pPr>
            <w:autoSpaceDE w:val="0"/>
            <w:autoSpaceDN w:val="0"/>
            <w:adjustRightInd w:val="0"/>
          </w:pPr>
        </w:pPrChange>
      </w:pPr>
      <w:ins w:id="1427" w:author="lxf" w:date="2010-05-13T20:09:00Z">
        <w:r>
          <w:t xml:space="preserve">Figure </w:t>
        </w:r>
        <w:r w:rsidR="002A7979">
          <w:fldChar w:fldCharType="begin"/>
        </w:r>
        <w:r>
          <w:instrText xml:space="preserve"> SEQ Figure \* ARABIC </w:instrText>
        </w:r>
      </w:ins>
      <w:r w:rsidR="002A7979">
        <w:fldChar w:fldCharType="separate"/>
      </w:r>
      <w:ins w:id="1428" w:author="lxf" w:date="2010-05-14T20:29:00Z">
        <w:r w:rsidR="0058493D">
          <w:rPr>
            <w:noProof/>
          </w:rPr>
          <w:t>4</w:t>
        </w:r>
      </w:ins>
      <w:ins w:id="1429" w:author="lxf" w:date="2010-05-13T20:09:00Z">
        <w:r w:rsidR="002A7979">
          <w:fldChar w:fldCharType="end"/>
        </w:r>
      </w:ins>
      <w:ins w:id="1430" w:author="lxf" w:date="2010-05-13T21:16:00Z">
        <w:r w:rsidR="00BD5B15">
          <w:rPr>
            <w:rFonts w:hint="eastAsia"/>
          </w:rPr>
          <w:t xml:space="preserve">: The Process of </w:t>
        </w:r>
        <w:r w:rsidR="00BD5B15">
          <w:t>Constructing</w:t>
        </w:r>
        <w:r w:rsidR="00BD5B15">
          <w:rPr>
            <w:rFonts w:hint="eastAsia"/>
          </w:rPr>
          <w:t xml:space="preserve"> the First Subset V</w:t>
        </w:r>
        <w:r w:rsidR="002A7979" w:rsidRPr="002A7979">
          <w:rPr>
            <w:vertAlign w:val="subscript"/>
            <w:rPrChange w:id="1431" w:author="lxf" w:date="2010-05-13T21:17:00Z">
              <w:rPr>
                <w:vertAlign w:val="superscript"/>
              </w:rPr>
            </w:rPrChange>
          </w:rPr>
          <w:t>1</w:t>
        </w:r>
      </w:ins>
      <w:ins w:id="1432" w:author="lxf" w:date="2010-05-13T21:17:00Z">
        <w:r w:rsidR="00BD5B15">
          <w:rPr>
            <w:rFonts w:hint="eastAsia"/>
          </w:rPr>
          <w:t xml:space="preserve"> (a) Stage 1 (b) Stage 2 (c) Stage 3 (d) Stage 4 (e) Nodes contained in V</w:t>
        </w:r>
        <w:r w:rsidR="002A7979" w:rsidRPr="002A7979">
          <w:rPr>
            <w:vertAlign w:val="subscript"/>
            <w:rPrChange w:id="1433" w:author="lxf" w:date="2010-05-13T21:18:00Z">
              <w:rPr>
                <w:vertAlign w:val="superscript"/>
              </w:rPr>
            </w:rPrChange>
          </w:rPr>
          <w:t>1</w:t>
        </w:r>
      </w:ins>
    </w:p>
    <w:p w:rsidR="00000000" w:rsidRDefault="00D63942">
      <w:pPr>
        <w:rPr>
          <w:ins w:id="1434" w:author="lxf" w:date="2010-05-13T18:17:00Z"/>
        </w:rPr>
        <w:pPrChange w:id="1435" w:author="lxf" w:date="2010-05-13T15:51:00Z">
          <w:pPr>
            <w:autoSpaceDE w:val="0"/>
            <w:autoSpaceDN w:val="0"/>
            <w:adjustRightInd w:val="0"/>
          </w:pPr>
        </w:pPrChange>
      </w:pPr>
    </w:p>
    <w:p w:rsidR="00000000" w:rsidRDefault="00EE099A">
      <w:pPr>
        <w:keepNext/>
        <w:jc w:val="center"/>
        <w:rPr>
          <w:ins w:id="1436" w:author="lxf" w:date="2010-05-13T20:42:00Z"/>
        </w:rPr>
        <w:pPrChange w:id="1437" w:author="lxf" w:date="2010-05-13T20:42:00Z">
          <w:pPr/>
        </w:pPrChange>
      </w:pPr>
      <w:ins w:id="1438" w:author="lxf" w:date="2010-05-13T18:26:00Z">
        <w:r>
          <w:object w:dxaOrig="11422" w:dyaOrig="16762">
            <v:shape id="_x0000_i1032" type="#_x0000_t75" style="width:204.1pt;height:298.65pt" o:ole="">
              <v:imagedata r:id="rId16" o:title=""/>
            </v:shape>
            <o:OLEObject Type="Embed" ProgID="Visio.Drawing.11" ShapeID="_x0000_i1032" DrawAspect="Content" ObjectID="_1351931997" r:id="rId17"/>
          </w:object>
        </w:r>
      </w:ins>
    </w:p>
    <w:p w:rsidR="00BD5B15" w:rsidRPr="00BD5B15" w:rsidRDefault="00DA1B73" w:rsidP="00BD5B15">
      <w:pPr>
        <w:pStyle w:val="Caption"/>
        <w:jc w:val="center"/>
        <w:rPr>
          <w:ins w:id="1439" w:author="lxf" w:date="2010-05-13T21:18:00Z"/>
        </w:rPr>
      </w:pPr>
      <w:ins w:id="1440" w:author="lxf" w:date="2010-05-13T20:42:00Z">
        <w:r>
          <w:t xml:space="preserve">Figure </w:t>
        </w:r>
        <w:r w:rsidR="002A7979">
          <w:fldChar w:fldCharType="begin"/>
        </w:r>
        <w:r>
          <w:instrText xml:space="preserve"> SEQ Figure \* ARABIC </w:instrText>
        </w:r>
      </w:ins>
      <w:r w:rsidR="002A7979">
        <w:fldChar w:fldCharType="separate"/>
      </w:r>
      <w:ins w:id="1441" w:author="lxf" w:date="2010-05-14T20:29:00Z">
        <w:r w:rsidR="0058493D">
          <w:rPr>
            <w:noProof/>
          </w:rPr>
          <w:t>5</w:t>
        </w:r>
      </w:ins>
      <w:ins w:id="1442" w:author="lxf" w:date="2010-05-13T20:42:00Z">
        <w:r w:rsidR="002A7979">
          <w:fldChar w:fldCharType="end"/>
        </w:r>
      </w:ins>
      <w:ins w:id="1443" w:author="lxf" w:date="2010-05-13T21:18:00Z">
        <w:r w:rsidR="00BD5B15" w:rsidRPr="00BD5B15">
          <w:t xml:space="preserve"> </w:t>
        </w:r>
        <w:proofErr w:type="gramStart"/>
        <w:r w:rsidR="00BD5B15">
          <w:rPr>
            <w:rFonts w:hint="eastAsia"/>
          </w:rPr>
          <w:t>The</w:t>
        </w:r>
        <w:proofErr w:type="gramEnd"/>
        <w:r w:rsidR="00BD5B15">
          <w:rPr>
            <w:rFonts w:hint="eastAsia"/>
          </w:rPr>
          <w:t xml:space="preserve"> Process of </w:t>
        </w:r>
        <w:r w:rsidR="00BD5B15">
          <w:t>Constructing</w:t>
        </w:r>
        <w:r w:rsidR="00BD5B15">
          <w:rPr>
            <w:rFonts w:hint="eastAsia"/>
          </w:rPr>
          <w:t xml:space="preserve"> the Second Subset V</w:t>
        </w:r>
        <w:r w:rsidR="00BD5B15">
          <w:rPr>
            <w:rFonts w:hint="eastAsia"/>
            <w:vertAlign w:val="subscript"/>
          </w:rPr>
          <w:t>2</w:t>
        </w:r>
        <w:r w:rsidR="00BD5B15">
          <w:rPr>
            <w:rFonts w:hint="eastAsia"/>
          </w:rPr>
          <w:t xml:space="preserve"> (a) Stage 1 (b) Stage 2 (c) Stage 3 (d) Stage 4 (e) Nodes contained in V</w:t>
        </w:r>
        <w:r w:rsidR="00BD5B15">
          <w:rPr>
            <w:rFonts w:hint="eastAsia"/>
            <w:vertAlign w:val="subscript"/>
          </w:rPr>
          <w:t>2</w:t>
        </w:r>
      </w:ins>
    </w:p>
    <w:p w:rsidR="00000000" w:rsidRDefault="00D63942">
      <w:pPr>
        <w:rPr>
          <w:ins w:id="1444" w:author="lxf" w:date="2010-05-13T18:18:00Z"/>
        </w:rPr>
        <w:pPrChange w:id="1445" w:author="lxf" w:date="2010-05-13T15:51:00Z">
          <w:pPr>
            <w:autoSpaceDE w:val="0"/>
            <w:autoSpaceDN w:val="0"/>
            <w:adjustRightInd w:val="0"/>
          </w:pPr>
        </w:pPrChange>
      </w:pPr>
    </w:p>
    <w:p w:rsidR="00000000" w:rsidRDefault="00EE099A">
      <w:pPr>
        <w:keepNext/>
        <w:jc w:val="center"/>
        <w:rPr>
          <w:ins w:id="1446" w:author="lxf" w:date="2010-05-13T20:42:00Z"/>
        </w:rPr>
        <w:pPrChange w:id="1447" w:author="lxf" w:date="2010-05-13T20:42:00Z">
          <w:pPr/>
        </w:pPrChange>
      </w:pPr>
      <w:ins w:id="1448" w:author="lxf" w:date="2010-05-13T18:27:00Z">
        <w:r>
          <w:object w:dxaOrig="11929" w:dyaOrig="13387">
            <v:shape id="_x0000_i1033" type="#_x0000_t75" style="width:224.15pt;height:252.3pt" o:ole="">
              <v:imagedata r:id="rId18" o:title=""/>
            </v:shape>
            <o:OLEObject Type="Embed" ProgID="Visio.Drawing.11" ShapeID="_x0000_i1033" DrawAspect="Content" ObjectID="_1351931998" r:id="rId19"/>
          </w:object>
        </w:r>
      </w:ins>
    </w:p>
    <w:p w:rsidR="00BD5B15" w:rsidRPr="00BD5B15" w:rsidRDefault="00DA1B73" w:rsidP="00BD5B15">
      <w:pPr>
        <w:pStyle w:val="Caption"/>
        <w:jc w:val="center"/>
        <w:rPr>
          <w:ins w:id="1449" w:author="lxf" w:date="2010-05-13T21:18:00Z"/>
        </w:rPr>
      </w:pPr>
      <w:ins w:id="1450" w:author="lxf" w:date="2010-05-13T20:42:00Z">
        <w:r>
          <w:t xml:space="preserve">Figure </w:t>
        </w:r>
        <w:r w:rsidR="002A7979">
          <w:fldChar w:fldCharType="begin"/>
        </w:r>
        <w:r>
          <w:instrText xml:space="preserve"> SEQ Figure \* ARABIC </w:instrText>
        </w:r>
      </w:ins>
      <w:r w:rsidR="002A7979">
        <w:fldChar w:fldCharType="separate"/>
      </w:r>
      <w:ins w:id="1451" w:author="lxf" w:date="2010-05-14T20:29:00Z">
        <w:r w:rsidR="0058493D">
          <w:rPr>
            <w:noProof/>
          </w:rPr>
          <w:t>6</w:t>
        </w:r>
      </w:ins>
      <w:ins w:id="1452" w:author="lxf" w:date="2010-05-13T20:42:00Z">
        <w:r w:rsidR="002A7979">
          <w:fldChar w:fldCharType="end"/>
        </w:r>
      </w:ins>
      <w:ins w:id="1453" w:author="lxf" w:date="2010-05-13T21:18:00Z">
        <w:r w:rsidR="00BD5B15" w:rsidRPr="00BD5B15">
          <w:t xml:space="preserve"> </w:t>
        </w:r>
        <w:r w:rsidR="00BD5B15">
          <w:rPr>
            <w:rFonts w:hint="eastAsia"/>
          </w:rPr>
          <w:t xml:space="preserve">The Process of </w:t>
        </w:r>
        <w:r w:rsidR="00BD5B15">
          <w:t>Constructing</w:t>
        </w:r>
        <w:r w:rsidR="00BD5B15">
          <w:rPr>
            <w:rFonts w:hint="eastAsia"/>
          </w:rPr>
          <w:t xml:space="preserve"> the Third Subset V</w:t>
        </w:r>
        <w:r w:rsidR="00BD5B15">
          <w:rPr>
            <w:rFonts w:hint="eastAsia"/>
            <w:vertAlign w:val="subscript"/>
          </w:rPr>
          <w:t>3</w:t>
        </w:r>
        <w:r w:rsidR="00BD5B15">
          <w:rPr>
            <w:rFonts w:hint="eastAsia"/>
          </w:rPr>
          <w:t xml:space="preserve"> (a) Stage 1 (b) Stage 2 (c) Stage 3 (d) Stage 4 (e) Stage 5 (</w:t>
        </w:r>
      </w:ins>
      <w:ins w:id="1454" w:author="lxf" w:date="2010-05-13T21:19:00Z">
        <w:r w:rsidR="00BD5B15">
          <w:rPr>
            <w:rFonts w:hint="eastAsia"/>
          </w:rPr>
          <w:t>f</w:t>
        </w:r>
      </w:ins>
      <w:ins w:id="1455" w:author="lxf" w:date="2010-05-13T21:18:00Z">
        <w:r w:rsidR="00BD5B15">
          <w:rPr>
            <w:rFonts w:hint="eastAsia"/>
          </w:rPr>
          <w:t>) Nodes contained in V</w:t>
        </w:r>
      </w:ins>
      <w:ins w:id="1456" w:author="lxf" w:date="2010-05-13T21:19:00Z">
        <w:r w:rsidR="00BD5B15">
          <w:rPr>
            <w:rFonts w:hint="eastAsia"/>
            <w:vertAlign w:val="subscript"/>
          </w:rPr>
          <w:t>3</w:t>
        </w:r>
      </w:ins>
    </w:p>
    <w:p w:rsidR="00000000" w:rsidRDefault="00D63942">
      <w:pPr>
        <w:pStyle w:val="Caption"/>
        <w:jc w:val="center"/>
        <w:rPr>
          <w:ins w:id="1457" w:author="lxf" w:date="2010-05-13T18:27:00Z"/>
        </w:rPr>
        <w:pPrChange w:id="1458" w:author="lxf" w:date="2010-05-13T20:42:00Z">
          <w:pPr>
            <w:autoSpaceDE w:val="0"/>
            <w:autoSpaceDN w:val="0"/>
            <w:adjustRightInd w:val="0"/>
          </w:pPr>
        </w:pPrChange>
      </w:pPr>
    </w:p>
    <w:p w:rsidR="00000000" w:rsidRDefault="00D63942">
      <w:pPr>
        <w:rPr>
          <w:ins w:id="1459" w:author="lxf" w:date="2010-05-13T18:18:00Z"/>
        </w:rPr>
        <w:pPrChange w:id="1460" w:author="lxf" w:date="2010-05-13T15:51:00Z">
          <w:pPr>
            <w:autoSpaceDE w:val="0"/>
            <w:autoSpaceDN w:val="0"/>
            <w:adjustRightInd w:val="0"/>
          </w:pPr>
        </w:pPrChange>
      </w:pPr>
    </w:p>
    <w:p w:rsidR="00000000" w:rsidRDefault="00EE099A">
      <w:pPr>
        <w:keepNext/>
        <w:jc w:val="center"/>
        <w:rPr>
          <w:ins w:id="1461" w:author="lxf" w:date="2010-05-13T21:03:00Z"/>
        </w:rPr>
        <w:pPrChange w:id="1462" w:author="lxf" w:date="2010-05-13T21:03:00Z">
          <w:pPr/>
        </w:pPrChange>
      </w:pPr>
      <w:ins w:id="1463" w:author="lxf" w:date="2010-05-13T18:40:00Z">
        <w:r>
          <w:object w:dxaOrig="18358" w:dyaOrig="15312">
            <v:shape id="_x0000_i1034" type="#_x0000_t75" style="width:311.8pt;height:260.45pt" o:ole="">
              <v:imagedata r:id="rId20" o:title=""/>
            </v:shape>
            <o:OLEObject Type="Embed" ProgID="Visio.Drawing.11" ShapeID="_x0000_i1034" DrawAspect="Content" ObjectID="_1351931999" r:id="rId21"/>
          </w:object>
        </w:r>
      </w:ins>
    </w:p>
    <w:p w:rsidR="00000000" w:rsidRDefault="004F327B">
      <w:pPr>
        <w:pStyle w:val="Caption"/>
        <w:jc w:val="center"/>
        <w:rPr>
          <w:ins w:id="1464" w:author="lxf" w:date="2010-05-14T17:54:00Z"/>
        </w:rPr>
        <w:pPrChange w:id="1465" w:author="lxf" w:date="2010-05-13T21:03:00Z">
          <w:pPr>
            <w:autoSpaceDE w:val="0"/>
            <w:autoSpaceDN w:val="0"/>
            <w:adjustRightInd w:val="0"/>
          </w:pPr>
        </w:pPrChange>
      </w:pPr>
      <w:ins w:id="1466" w:author="lxf" w:date="2010-05-13T21:03:00Z">
        <w:r>
          <w:t xml:space="preserve">Figure </w:t>
        </w:r>
        <w:r w:rsidR="002A7979">
          <w:fldChar w:fldCharType="begin"/>
        </w:r>
        <w:r>
          <w:instrText xml:space="preserve"> SEQ Figure \* ARABIC </w:instrText>
        </w:r>
      </w:ins>
      <w:r w:rsidR="002A7979">
        <w:fldChar w:fldCharType="separate"/>
      </w:r>
      <w:ins w:id="1467" w:author="lxf" w:date="2010-05-14T20:29:00Z">
        <w:r w:rsidR="0058493D">
          <w:rPr>
            <w:noProof/>
          </w:rPr>
          <w:t>7</w:t>
        </w:r>
      </w:ins>
      <w:ins w:id="1468" w:author="lxf" w:date="2010-05-13T21:03:00Z">
        <w:r w:rsidR="002A7979">
          <w:fldChar w:fldCharType="end"/>
        </w:r>
      </w:ins>
      <w:ins w:id="1469" w:author="lxf" w:date="2010-05-13T21:19:00Z">
        <w:r w:rsidR="00BD5B15">
          <w:rPr>
            <w:rFonts w:hint="eastAsia"/>
          </w:rPr>
          <w:t xml:space="preserve"> Summary of the Three Subsets Constructed using the Heuristic Method (a) Subset V</w:t>
        </w:r>
        <w:r w:rsidR="002A7979" w:rsidRPr="002A7979">
          <w:rPr>
            <w:vertAlign w:val="subscript"/>
            <w:rPrChange w:id="1470" w:author="lxf" w:date="2010-05-13T21:19:00Z">
              <w:rPr>
                <w:vertAlign w:val="superscript"/>
              </w:rPr>
            </w:rPrChange>
          </w:rPr>
          <w:t>1</w:t>
        </w:r>
      </w:ins>
      <w:ins w:id="1471" w:author="lxf" w:date="2010-05-13T21:20:00Z">
        <w:r w:rsidR="00BD5B15">
          <w:rPr>
            <w:rFonts w:hint="eastAsia"/>
            <w:vertAlign w:val="subscript"/>
          </w:rPr>
          <w:t xml:space="preserve"> </w:t>
        </w:r>
      </w:ins>
      <w:ins w:id="1472" w:author="lxf" w:date="2010-05-13T21:19:00Z">
        <w:r w:rsidR="00BD5B15">
          <w:rPr>
            <w:rFonts w:hint="eastAsia"/>
          </w:rPr>
          <w:t>(b) Subset V</w:t>
        </w:r>
        <w:r w:rsidR="00BD5B15">
          <w:rPr>
            <w:rFonts w:hint="eastAsia"/>
            <w:vertAlign w:val="subscript"/>
          </w:rPr>
          <w:t>2</w:t>
        </w:r>
      </w:ins>
      <w:ins w:id="1473" w:author="lxf" w:date="2010-05-13T21:20:00Z">
        <w:r w:rsidR="00BD5B15">
          <w:rPr>
            <w:rFonts w:hint="eastAsia"/>
            <w:vertAlign w:val="subscript"/>
          </w:rPr>
          <w:t xml:space="preserve"> </w:t>
        </w:r>
      </w:ins>
      <w:ins w:id="1474" w:author="lxf" w:date="2010-05-13T21:19:00Z">
        <w:r w:rsidR="00BD5B15">
          <w:rPr>
            <w:rFonts w:hint="eastAsia"/>
          </w:rPr>
          <w:t>(c) Subset V</w:t>
        </w:r>
        <w:r w:rsidR="00BD5B15">
          <w:rPr>
            <w:rFonts w:hint="eastAsia"/>
            <w:vertAlign w:val="subscript"/>
          </w:rPr>
          <w:t>3</w:t>
        </w:r>
      </w:ins>
      <w:ins w:id="1475" w:author="lxf" w:date="2010-05-13T21:20:00Z">
        <w:r w:rsidR="00BD5B15">
          <w:rPr>
            <w:rFonts w:hint="eastAsia"/>
            <w:vertAlign w:val="subscript"/>
          </w:rPr>
          <w:t xml:space="preserve"> </w:t>
        </w:r>
      </w:ins>
      <w:ins w:id="1476" w:author="lxf" w:date="2010-05-13T21:19:00Z">
        <w:r w:rsidR="00BD5B15">
          <w:rPr>
            <w:rFonts w:hint="eastAsia"/>
          </w:rPr>
          <w:t>(</w:t>
        </w:r>
      </w:ins>
      <w:ins w:id="1477" w:author="lxf" w:date="2010-05-13T21:20:00Z">
        <w:r w:rsidR="00BD5B15">
          <w:rPr>
            <w:rFonts w:hint="eastAsia"/>
          </w:rPr>
          <w:t>d</w:t>
        </w:r>
      </w:ins>
      <w:ins w:id="1478" w:author="lxf" w:date="2010-05-13T21:19:00Z">
        <w:r w:rsidR="00BD5B15">
          <w:rPr>
            <w:rFonts w:hint="eastAsia"/>
          </w:rPr>
          <w:t xml:space="preserve">) </w:t>
        </w:r>
      </w:ins>
      <w:ins w:id="1479" w:author="lxf" w:date="2010-05-13T21:20:00Z">
        <w:r w:rsidR="00BD5B15">
          <w:rPr>
            <w:rFonts w:hint="eastAsia"/>
          </w:rPr>
          <w:t>The Corresponding Condition Numbers of the Three Subsets</w:t>
        </w:r>
      </w:ins>
    </w:p>
    <w:p w:rsidR="00000000" w:rsidRDefault="00D63942">
      <w:pPr>
        <w:rPr>
          <w:ins w:id="1480" w:author="lxf" w:date="2010-05-13T18:35:00Z"/>
        </w:rPr>
        <w:pPrChange w:id="1481" w:author="lxf" w:date="2010-05-14T17:54:00Z">
          <w:pPr>
            <w:autoSpaceDE w:val="0"/>
            <w:autoSpaceDN w:val="0"/>
            <w:adjustRightInd w:val="0"/>
          </w:pPr>
        </w:pPrChange>
      </w:pPr>
    </w:p>
    <w:p w:rsidR="00000000" w:rsidRDefault="00911665">
      <w:pPr>
        <w:keepNext/>
        <w:jc w:val="center"/>
        <w:rPr>
          <w:ins w:id="1482" w:author="lxf" w:date="2010-05-13T21:14:00Z"/>
        </w:rPr>
        <w:pPrChange w:id="1483" w:author="lxf" w:date="2010-05-13T21:14:00Z">
          <w:pPr/>
        </w:pPrChange>
      </w:pPr>
      <w:ins w:id="1484" w:author="lxf" w:date="2010-05-13T20:06:00Z">
        <w:r>
          <w:object w:dxaOrig="18025" w:dyaOrig="15346">
            <v:shape id="_x0000_i1035" type="#_x0000_t75" style="width:346.85pt;height:296.15pt" o:ole="">
              <v:imagedata r:id="rId22" o:title=""/>
            </v:shape>
            <o:OLEObject Type="Embed" ProgID="Visio.Drawing.11" ShapeID="_x0000_i1035" DrawAspect="Content" ObjectID="_1351932000" r:id="rId23"/>
          </w:object>
        </w:r>
      </w:ins>
    </w:p>
    <w:p w:rsidR="00BD5B15" w:rsidRDefault="00BD5B15" w:rsidP="00BD5B15">
      <w:pPr>
        <w:pStyle w:val="Caption"/>
        <w:jc w:val="center"/>
        <w:rPr>
          <w:ins w:id="1485" w:author="lxf" w:date="2010-05-13T21:20:00Z"/>
        </w:rPr>
      </w:pPr>
      <w:ins w:id="1486" w:author="lxf" w:date="2010-05-13T21:14:00Z">
        <w:r>
          <w:t xml:space="preserve">Figure </w:t>
        </w:r>
        <w:r w:rsidR="002A7979">
          <w:fldChar w:fldCharType="begin"/>
        </w:r>
        <w:r>
          <w:instrText xml:space="preserve"> SEQ Figure \* ARABIC </w:instrText>
        </w:r>
      </w:ins>
      <w:r w:rsidR="002A7979">
        <w:fldChar w:fldCharType="separate"/>
      </w:r>
      <w:ins w:id="1487" w:author="lxf" w:date="2010-05-14T20:29:00Z">
        <w:r w:rsidR="0058493D">
          <w:rPr>
            <w:noProof/>
          </w:rPr>
          <w:t>8</w:t>
        </w:r>
      </w:ins>
      <w:ins w:id="1488" w:author="lxf" w:date="2010-05-13T21:14:00Z">
        <w:r w:rsidR="002A7979">
          <w:fldChar w:fldCharType="end"/>
        </w:r>
      </w:ins>
      <w:ins w:id="1489" w:author="lxf" w:date="2010-05-13T21:20:00Z">
        <w:r w:rsidRPr="00BD5B15">
          <w:t xml:space="preserve"> </w:t>
        </w:r>
        <w:r>
          <w:rPr>
            <w:rFonts w:hint="eastAsia"/>
          </w:rPr>
          <w:t xml:space="preserve">Summary of the Three Subsets Constructed using the Heuristic Method </w:t>
        </w:r>
      </w:ins>
      <w:ins w:id="1490" w:author="lxf" w:date="2010-05-13T21:29:00Z">
        <w:r w:rsidR="00EE099A">
          <w:rPr>
            <w:rFonts w:hint="eastAsia"/>
          </w:rPr>
          <w:t>a</w:t>
        </w:r>
      </w:ins>
      <w:ins w:id="1491" w:author="lxf" w:date="2010-05-13T21:20:00Z">
        <w:r>
          <w:rPr>
            <w:rFonts w:hint="eastAsia"/>
          </w:rPr>
          <w:t xml:space="preserve">fter </w:t>
        </w:r>
      </w:ins>
      <w:ins w:id="1492" w:author="lxf" w:date="2010-05-13T21:29:00Z">
        <w:r w:rsidR="00EE099A">
          <w:rPr>
            <w:rFonts w:hint="eastAsia"/>
          </w:rPr>
          <w:t xml:space="preserve">using </w:t>
        </w:r>
      </w:ins>
      <w:ins w:id="1493" w:author="lxf" w:date="2010-05-13T21:20:00Z">
        <w:r>
          <w:rPr>
            <w:rFonts w:hint="eastAsia"/>
          </w:rPr>
          <w:t>the Remaining Nodes (a) Subset V</w:t>
        </w:r>
        <w:r w:rsidRPr="00BD5B15">
          <w:rPr>
            <w:rFonts w:hint="eastAsia"/>
            <w:vertAlign w:val="subscript"/>
          </w:rPr>
          <w:t>1</w:t>
        </w:r>
        <w:r>
          <w:rPr>
            <w:rFonts w:hint="eastAsia"/>
            <w:vertAlign w:val="subscript"/>
          </w:rPr>
          <w:t xml:space="preserve"> </w:t>
        </w:r>
        <w:r>
          <w:rPr>
            <w:rFonts w:hint="eastAsia"/>
          </w:rPr>
          <w:t>(b) Subset V</w:t>
        </w:r>
        <w:r>
          <w:rPr>
            <w:rFonts w:hint="eastAsia"/>
            <w:vertAlign w:val="subscript"/>
          </w:rPr>
          <w:t xml:space="preserve">2 </w:t>
        </w:r>
        <w:r>
          <w:rPr>
            <w:rFonts w:hint="eastAsia"/>
          </w:rPr>
          <w:t>(c) Subset V</w:t>
        </w:r>
        <w:r>
          <w:rPr>
            <w:rFonts w:hint="eastAsia"/>
            <w:vertAlign w:val="subscript"/>
          </w:rPr>
          <w:t xml:space="preserve">3 </w:t>
        </w:r>
        <w:r>
          <w:rPr>
            <w:rFonts w:hint="eastAsia"/>
          </w:rPr>
          <w:t>(d) The Corresponding Condition Numbers of the Three Subsets</w:t>
        </w:r>
      </w:ins>
    </w:p>
    <w:p w:rsidR="00000000" w:rsidRDefault="00D63942">
      <w:pPr>
        <w:pStyle w:val="Caption"/>
        <w:jc w:val="center"/>
        <w:rPr>
          <w:ins w:id="1494" w:author="lxf" w:date="2010-05-13T18:35:00Z"/>
        </w:rPr>
        <w:pPrChange w:id="1495" w:author="lxf" w:date="2010-05-13T21:14:00Z">
          <w:pPr>
            <w:autoSpaceDE w:val="0"/>
            <w:autoSpaceDN w:val="0"/>
            <w:adjustRightInd w:val="0"/>
          </w:pPr>
        </w:pPrChange>
      </w:pPr>
    </w:p>
    <w:p w:rsidR="00000000" w:rsidRDefault="00D63942">
      <w:pPr>
        <w:rPr>
          <w:ins w:id="1496" w:author="lxf" w:date="2010-05-14T11:50:00Z"/>
        </w:rPr>
        <w:pPrChange w:id="1497" w:author="lxf" w:date="2010-05-13T15:51:00Z">
          <w:pPr>
            <w:autoSpaceDE w:val="0"/>
            <w:autoSpaceDN w:val="0"/>
            <w:adjustRightInd w:val="0"/>
          </w:pPr>
        </w:pPrChange>
      </w:pPr>
    </w:p>
    <w:p w:rsidR="006D78C6" w:rsidDel="00C31C39" w:rsidRDefault="004C1D4C" w:rsidP="00EB0B3C">
      <w:pPr>
        <w:autoSpaceDE w:val="0"/>
        <w:autoSpaceDN w:val="0"/>
        <w:adjustRightInd w:val="0"/>
        <w:rPr>
          <w:del w:id="1498" w:author="lxf" w:date="2010-05-13T15:51:00Z"/>
          <w:rFonts w:ascii="TimesNewRoman" w:hAnsi="TimesNewRoman" w:cs="TimesNewRoman"/>
          <w:kern w:val="0"/>
          <w:sz w:val="23"/>
          <w:szCs w:val="23"/>
        </w:rPr>
      </w:pPr>
      <w:moveToRangeStart w:id="1499" w:author="lxf" w:date="2010-05-14T11:50:00Z" w:name="move261601145"/>
      <w:moveTo w:id="1500" w:author="lxf" w:date="2010-05-14T11:50:00Z">
        <w:del w:id="1501" w:author="lxf" w:date="2010-05-14T17:54:00Z">
          <w:r w:rsidDel="00A85AC2">
            <w:rPr>
              <w:rFonts w:ascii="TimesNewRoman" w:hAnsi="TimesNewRoman" w:cs="TimesNewRoman" w:hint="eastAsia"/>
              <w:kern w:val="0"/>
              <w:sz w:val="23"/>
              <w:szCs w:val="23"/>
            </w:rPr>
            <w:delText>Here, we assume a uniform communication range R</w:delText>
          </w:r>
          <w:r w:rsidRPr="0015295D" w:rsidDel="00A85AC2">
            <w:rPr>
              <w:rFonts w:ascii="TimesNewRoman" w:hAnsi="TimesNewRoman" w:cs="TimesNewRoman" w:hint="eastAsia"/>
              <w:kern w:val="0"/>
              <w:sz w:val="23"/>
              <w:szCs w:val="23"/>
              <w:vertAlign w:val="subscript"/>
            </w:rPr>
            <w:delText>c</w:delText>
          </w:r>
          <w:r w:rsidDel="00A85AC2">
            <w:rPr>
              <w:rFonts w:ascii="TimesNewRoman" w:hAnsi="TimesNewRoman" w:cs="TimesNewRoman" w:hint="eastAsia"/>
              <w:kern w:val="0"/>
              <w:sz w:val="23"/>
              <w:szCs w:val="23"/>
            </w:rPr>
            <w:delText xml:space="preserve"> for all the sensor nodes and two sensor nodes u and v are directed connected if their Euclidian distance is less than R</w:delText>
          </w:r>
          <w:r w:rsidRPr="0015295D" w:rsidDel="00A85AC2">
            <w:rPr>
              <w:rFonts w:ascii="TimesNewRoman" w:hAnsi="TimesNewRoman" w:cs="TimesNewRoman" w:hint="eastAsia"/>
              <w:kern w:val="0"/>
              <w:sz w:val="23"/>
              <w:szCs w:val="23"/>
              <w:vertAlign w:val="subscript"/>
            </w:rPr>
            <w:delText>c</w:delText>
          </w:r>
          <w:r w:rsidDel="00A85AC2">
            <w:rPr>
              <w:rFonts w:ascii="TimesNewRoman" w:hAnsi="TimesNewRoman" w:cs="TimesNewRoman" w:hint="eastAsia"/>
              <w:kern w:val="0"/>
              <w:sz w:val="23"/>
              <w:szCs w:val="23"/>
            </w:rPr>
            <w:delText>.</w:delText>
          </w:r>
        </w:del>
      </w:moveTo>
      <w:moveToRangeEnd w:id="1499"/>
    </w:p>
    <w:p w:rsidR="006E03CB" w:rsidRDefault="0029659F">
      <w:pPr>
        <w:pStyle w:val="Heading1"/>
      </w:pPr>
      <w:r w:rsidRPr="001C461D">
        <w:rPr>
          <w:rFonts w:hint="eastAsia"/>
        </w:rPr>
        <w:t>The GA Method for</w:t>
      </w:r>
      <w:r w:rsidR="00A37AF6" w:rsidRPr="00A37AF6">
        <w:rPr>
          <w:rFonts w:hint="eastAsia"/>
        </w:rPr>
        <w:t xml:space="preserve"> </w:t>
      </w:r>
      <w:r w:rsidR="00A37AF6">
        <w:rPr>
          <w:rFonts w:hint="eastAsia"/>
        </w:rPr>
        <w:t>Energy Efficient Schedulling in WSN-based SHM</w:t>
      </w:r>
      <w:r w:rsidR="00A37AF6" w:rsidRPr="001C461D">
        <w:rPr>
          <w:rFonts w:hint="eastAsia"/>
        </w:rPr>
        <w:t xml:space="preserve"> </w:t>
      </w:r>
    </w:p>
    <w:p w:rsidR="009B47E2" w:rsidRDefault="009B47E2" w:rsidP="00A0555C">
      <w:pPr>
        <w:autoSpaceDE w:val="0"/>
        <w:autoSpaceDN w:val="0"/>
        <w:adjustRightInd w:val="0"/>
        <w:jc w:val="left"/>
        <w:rPr>
          <w:rFonts w:ascii="Times-Roman" w:eastAsia="Times-Roman" w:cs="Times-Roman"/>
          <w:kern w:val="0"/>
          <w:szCs w:val="21"/>
        </w:rPr>
      </w:pPr>
    </w:p>
    <w:p w:rsidR="00164973" w:rsidRDefault="00A0555C" w:rsidP="00FA0D72">
      <w:pPr>
        <w:autoSpaceDE w:val="0"/>
        <w:autoSpaceDN w:val="0"/>
        <w:adjustRightInd w:val="0"/>
        <w:rPr>
          <w:rFonts w:ascii="TimesNewRoman" w:hAnsi="TimesNewRoman" w:cs="TimesNewRoman"/>
          <w:kern w:val="0"/>
          <w:sz w:val="23"/>
          <w:szCs w:val="23"/>
        </w:rPr>
      </w:pPr>
      <w:r w:rsidRPr="009B47E2">
        <w:rPr>
          <w:rFonts w:ascii="TimesNewRoman" w:hAnsi="TimesNewRoman" w:cs="TimesNewRoman"/>
          <w:kern w:val="0"/>
          <w:sz w:val="23"/>
          <w:szCs w:val="23"/>
        </w:rPr>
        <w:t>Genetic algorithms</w:t>
      </w:r>
      <w:r w:rsidR="00164973">
        <w:rPr>
          <w:rFonts w:ascii="TimesNewRoman" w:hAnsi="TimesNewRoman" w:cs="TimesNewRoman" w:hint="eastAsia"/>
          <w:kern w:val="0"/>
          <w:sz w:val="23"/>
          <w:szCs w:val="23"/>
        </w:rPr>
        <w:t xml:space="preserve"> (GA)</w:t>
      </w:r>
      <w:r w:rsidRPr="009B47E2">
        <w:rPr>
          <w:rFonts w:ascii="TimesNewRoman" w:hAnsi="TimesNewRoman" w:cs="TimesNewRoman"/>
          <w:kern w:val="0"/>
          <w:sz w:val="23"/>
          <w:szCs w:val="23"/>
        </w:rPr>
        <w:t xml:space="preserve"> are optimi</w:t>
      </w:r>
      <w:r w:rsidR="009B47E2">
        <w:rPr>
          <w:rFonts w:ascii="TimesNewRoman" w:hAnsi="TimesNewRoman" w:cs="TimesNewRoman" w:hint="eastAsia"/>
          <w:kern w:val="0"/>
          <w:sz w:val="23"/>
          <w:szCs w:val="23"/>
        </w:rPr>
        <w:t>z</w:t>
      </w:r>
      <w:r w:rsidRPr="009B47E2">
        <w:rPr>
          <w:rFonts w:ascii="TimesNewRoman" w:hAnsi="TimesNewRoman" w:cs="TimesNewRoman"/>
          <w:kern w:val="0"/>
          <w:sz w:val="23"/>
          <w:szCs w:val="23"/>
        </w:rPr>
        <w:t>ation algorithms which</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evolve solutions in a manner analogous to the Darwinian</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 xml:space="preserve">principle of natural selection. </w:t>
      </w:r>
      <w:r w:rsidR="00164973">
        <w:rPr>
          <w:rFonts w:ascii="TimesNewRoman" w:hAnsi="TimesNewRoman" w:cs="TimesNewRoman" w:hint="eastAsia"/>
          <w:kern w:val="0"/>
          <w:sz w:val="23"/>
          <w:szCs w:val="23"/>
        </w:rPr>
        <w:t>GA</w:t>
      </w:r>
      <w:r w:rsidR="00164973" w:rsidRPr="00164973">
        <w:rPr>
          <w:rFonts w:ascii="TimesNewRoman" w:hAnsi="TimesNewRoman" w:cs="TimesNewRoman"/>
          <w:kern w:val="0"/>
          <w:sz w:val="23"/>
          <w:szCs w:val="23"/>
        </w:rPr>
        <w:t xml:space="preserve"> begins with encod</w:t>
      </w:r>
      <w:r w:rsidR="00164973">
        <w:rPr>
          <w:rFonts w:ascii="TimesNewRoman" w:hAnsi="TimesNewRoman" w:cs="TimesNewRoman" w:hint="eastAsia"/>
          <w:kern w:val="0"/>
          <w:sz w:val="23"/>
          <w:szCs w:val="23"/>
        </w:rPr>
        <w:t>ing</w:t>
      </w:r>
      <w:r w:rsidR="00164973" w:rsidRPr="00164973">
        <w:rPr>
          <w:rFonts w:ascii="TimesNewRoman" w:hAnsi="TimesNewRoman" w:cs="TimesNewRoman"/>
          <w:kern w:val="0"/>
          <w:sz w:val="23"/>
          <w:szCs w:val="23"/>
        </w:rPr>
        <w:t xml:space="preserve"> </w:t>
      </w:r>
      <w:r w:rsidR="00164973">
        <w:rPr>
          <w:rFonts w:ascii="TimesNewRoman" w:hAnsi="TimesNewRoman" w:cs="TimesNewRoman"/>
          <w:kern w:val="0"/>
          <w:sz w:val="23"/>
          <w:szCs w:val="23"/>
        </w:rPr>
        <w:t>a potential solution to a speci</w:t>
      </w:r>
      <w:r w:rsidR="00164973">
        <w:rPr>
          <w:rFonts w:ascii="TimesNewRoman" w:hAnsi="TimesNewRoman" w:cs="TimesNewRoman" w:hint="eastAsia"/>
          <w:kern w:val="0"/>
          <w:sz w:val="23"/>
          <w:szCs w:val="23"/>
        </w:rPr>
        <w:t>fi</w:t>
      </w:r>
      <w:r w:rsidR="00164973" w:rsidRPr="00164973">
        <w:rPr>
          <w:rFonts w:ascii="TimesNewRoman" w:hAnsi="TimesNewRoman" w:cs="TimesNewRoman"/>
          <w:kern w:val="0"/>
          <w:sz w:val="23"/>
          <w:szCs w:val="23"/>
        </w:rPr>
        <w:t>c</w:t>
      </w:r>
      <w:r w:rsidR="00164973">
        <w:rPr>
          <w:rFonts w:ascii="TimesNewRoman" w:hAnsi="TimesNewRoman" w:cs="TimesNewRoman"/>
          <w:kern w:val="0"/>
          <w:sz w:val="23"/>
          <w:szCs w:val="23"/>
        </w:rPr>
        <w:t xml:space="preserve"> problem on a simple chromosome</w:t>
      </w:r>
      <w:r w:rsidR="00383110">
        <w:rPr>
          <w:rFonts w:ascii="TimesNewRoman" w:hAnsi="TimesNewRoman" w:cs="TimesNewRoman" w:hint="eastAsia"/>
          <w:kern w:val="0"/>
          <w:sz w:val="23"/>
          <w:szCs w:val="23"/>
        </w:rPr>
        <w:t>-</w:t>
      </w:r>
      <w:r w:rsidR="00164973" w:rsidRPr="00164973">
        <w:rPr>
          <w:rFonts w:ascii="TimesNewRoman" w:hAnsi="TimesNewRoman" w:cs="TimesNewRoman"/>
          <w:kern w:val="0"/>
          <w:sz w:val="23"/>
          <w:szCs w:val="23"/>
        </w:rPr>
        <w:t>like</w:t>
      </w:r>
      <w:r w:rsidR="00164973">
        <w:rPr>
          <w:rFonts w:ascii="TimesNewRoman" w:hAnsi="TimesNewRoman" w:cs="TimesNewRoman" w:hint="eastAsia"/>
          <w:kern w:val="0"/>
          <w:sz w:val="23"/>
          <w:szCs w:val="23"/>
        </w:rPr>
        <w:t xml:space="preserve"> </w:t>
      </w:r>
      <w:r w:rsidR="00164973" w:rsidRPr="00164973">
        <w:rPr>
          <w:rFonts w:ascii="TimesNewRoman" w:hAnsi="TimesNewRoman" w:cs="TimesNewRoman"/>
          <w:kern w:val="0"/>
          <w:sz w:val="23"/>
          <w:szCs w:val="23"/>
        </w:rPr>
        <w:t>data structure</w:t>
      </w:r>
      <w:r w:rsidR="00164973">
        <w:rPr>
          <w:rFonts w:ascii="TimesNewRoman" w:hAnsi="TimesNewRoman" w:cs="TimesNewRoman" w:hint="eastAsia"/>
          <w:kern w:val="0"/>
          <w:sz w:val="23"/>
          <w:szCs w:val="23"/>
        </w:rPr>
        <w:t>. A</w:t>
      </w:r>
      <w:r w:rsidR="00164973" w:rsidRPr="00164973">
        <w:rPr>
          <w:rFonts w:ascii="TimesNewRoman" w:hAnsi="TimesNewRoman" w:cs="TimesNewRoman"/>
          <w:kern w:val="0"/>
          <w:sz w:val="23"/>
          <w:szCs w:val="23"/>
        </w:rPr>
        <w:t xml:space="preserve"> popu</w:t>
      </w:r>
      <w:r w:rsidR="00164973">
        <w:rPr>
          <w:rFonts w:ascii="TimesNewRoman" w:hAnsi="TimesNewRoman" w:cs="TimesNewRoman"/>
          <w:kern w:val="0"/>
          <w:sz w:val="23"/>
          <w:szCs w:val="23"/>
        </w:rPr>
        <w:t>lation</w:t>
      </w:r>
      <w:r w:rsidR="00164973">
        <w:rPr>
          <w:rFonts w:ascii="TimesNewRoman" w:hAnsi="TimesNewRoman" w:cs="TimesNewRoman" w:hint="eastAsia"/>
          <w:kern w:val="0"/>
          <w:sz w:val="23"/>
          <w:szCs w:val="23"/>
        </w:rPr>
        <w:t xml:space="preserve"> of c</w:t>
      </w:r>
      <w:r w:rsidR="00164973">
        <w:rPr>
          <w:rFonts w:ascii="TimesNewRoman" w:hAnsi="TimesNewRoman" w:cs="TimesNewRoman"/>
          <w:kern w:val="0"/>
          <w:sz w:val="23"/>
          <w:szCs w:val="23"/>
        </w:rPr>
        <w:t>hromosomes</w:t>
      </w:r>
      <w:r w:rsidR="00277472">
        <w:rPr>
          <w:rFonts w:ascii="TimesNewRoman" w:hAnsi="TimesNewRoman" w:cs="TimesNewRoman" w:hint="eastAsia"/>
          <w:kern w:val="0"/>
          <w:sz w:val="23"/>
          <w:szCs w:val="23"/>
        </w:rPr>
        <w:t xml:space="preserve">, </w:t>
      </w:r>
      <w:r w:rsidR="00277472">
        <w:rPr>
          <w:rFonts w:ascii="TimesNewRoman" w:hAnsi="TimesNewRoman" w:cs="TimesNewRoman"/>
          <w:kern w:val="0"/>
          <w:sz w:val="23"/>
          <w:szCs w:val="23"/>
        </w:rPr>
        <w:t>typically random</w:t>
      </w:r>
      <w:r w:rsidR="00277472">
        <w:rPr>
          <w:rFonts w:ascii="TimesNewRoman" w:hAnsi="TimesNewRoman" w:cs="TimesNewRoman" w:hint="eastAsia"/>
          <w:kern w:val="0"/>
          <w:sz w:val="23"/>
          <w:szCs w:val="23"/>
        </w:rPr>
        <w:t xml:space="preserve">, </w:t>
      </w:r>
      <w:r w:rsidR="00164973">
        <w:rPr>
          <w:rFonts w:ascii="TimesNewRoman" w:hAnsi="TimesNewRoman" w:cs="TimesNewRoman" w:hint="eastAsia"/>
          <w:kern w:val="0"/>
          <w:sz w:val="23"/>
          <w:szCs w:val="23"/>
        </w:rPr>
        <w:t xml:space="preserve">is then established. </w:t>
      </w:r>
      <w:r w:rsidR="00164973" w:rsidRPr="00164973">
        <w:rPr>
          <w:rFonts w:ascii="TimesNewRoman" w:hAnsi="TimesNewRoman" w:cs="TimesNewRoman"/>
          <w:kern w:val="0"/>
          <w:sz w:val="23"/>
          <w:szCs w:val="23"/>
        </w:rPr>
        <w:t xml:space="preserve"> </w:t>
      </w:r>
      <w:r w:rsidR="00FA0D72">
        <w:rPr>
          <w:rFonts w:ascii="TimesNewRoman" w:hAnsi="TimesNewRoman" w:cs="TimesNewRoman" w:hint="eastAsia"/>
          <w:kern w:val="0"/>
          <w:sz w:val="23"/>
          <w:szCs w:val="23"/>
        </w:rPr>
        <w:t xml:space="preserve">Chromosomes in the population are then </w:t>
      </w:r>
      <w:r w:rsidR="00FA0D72">
        <w:rPr>
          <w:rFonts w:ascii="TimesNewRoman" w:hAnsi="TimesNewRoman" w:cs="TimesNewRoman"/>
          <w:kern w:val="0"/>
          <w:sz w:val="23"/>
          <w:szCs w:val="23"/>
        </w:rPr>
        <w:t>evaluated</w:t>
      </w:r>
      <w:r w:rsidR="00FA0D72">
        <w:rPr>
          <w:rFonts w:ascii="TimesNewRoman" w:hAnsi="TimesNewRoman" w:cs="TimesNewRoman" w:hint="eastAsia"/>
          <w:kern w:val="0"/>
          <w:sz w:val="23"/>
          <w:szCs w:val="23"/>
        </w:rPr>
        <w:t xml:space="preserve"> </w:t>
      </w:r>
      <w:r w:rsidR="00FA0D72">
        <w:rPr>
          <w:rFonts w:ascii="TimesNewRoman" w:hAnsi="TimesNewRoman" w:cs="TimesNewRoman"/>
          <w:kern w:val="0"/>
          <w:sz w:val="23"/>
          <w:szCs w:val="23"/>
        </w:rPr>
        <w:t>and allocate</w:t>
      </w:r>
      <w:r w:rsidR="00FA0D72">
        <w:rPr>
          <w:rFonts w:ascii="TimesNewRoman" w:hAnsi="TimesNewRoman" w:cs="TimesNewRoman" w:hint="eastAsia"/>
          <w:kern w:val="0"/>
          <w:sz w:val="23"/>
          <w:szCs w:val="23"/>
        </w:rPr>
        <w:t>d</w:t>
      </w:r>
      <w:r w:rsidR="00164973" w:rsidRPr="00164973">
        <w:rPr>
          <w:rFonts w:ascii="TimesNewRoman" w:hAnsi="TimesNewRoman" w:cs="TimesNewRoman"/>
          <w:kern w:val="0"/>
          <w:sz w:val="23"/>
          <w:szCs w:val="23"/>
        </w:rPr>
        <w:t xml:space="preserve"> reproductive opportunities</w:t>
      </w:r>
      <w:r w:rsidR="00164973">
        <w:rPr>
          <w:rFonts w:ascii="TimesNewRoman" w:hAnsi="TimesNewRoman" w:cs="TimesNewRoman" w:hint="eastAsia"/>
          <w:kern w:val="0"/>
          <w:sz w:val="23"/>
          <w:szCs w:val="23"/>
        </w:rPr>
        <w:t xml:space="preserve"> </w:t>
      </w:r>
      <w:r w:rsidR="00164973" w:rsidRPr="00164973">
        <w:rPr>
          <w:rFonts w:ascii="TimesNewRoman" w:hAnsi="TimesNewRoman" w:cs="TimesNewRoman"/>
          <w:kern w:val="0"/>
          <w:sz w:val="23"/>
          <w:szCs w:val="23"/>
        </w:rPr>
        <w:t>in such a way that those chromosomes which represent a better solution to the target problem</w:t>
      </w:r>
      <w:r w:rsidR="00164973">
        <w:rPr>
          <w:rFonts w:ascii="TimesNewRoman" w:hAnsi="TimesNewRoman" w:cs="TimesNewRoman" w:hint="eastAsia"/>
          <w:kern w:val="0"/>
          <w:sz w:val="23"/>
          <w:szCs w:val="23"/>
        </w:rPr>
        <w:t xml:space="preserve"> </w:t>
      </w:r>
      <w:r w:rsidR="00164973">
        <w:rPr>
          <w:rFonts w:ascii="TimesNewRoman" w:hAnsi="TimesNewRoman" w:cs="TimesNewRoman"/>
          <w:kern w:val="0"/>
          <w:sz w:val="23"/>
          <w:szCs w:val="23"/>
        </w:rPr>
        <w:t>are given more chances to</w:t>
      </w:r>
      <w:r w:rsidR="00164973">
        <w:rPr>
          <w:rFonts w:ascii="TimesNewRoman" w:hAnsi="TimesNewRoman" w:cs="TimesNewRoman" w:hint="eastAsia"/>
          <w:kern w:val="0"/>
          <w:sz w:val="23"/>
          <w:szCs w:val="23"/>
        </w:rPr>
        <w:t xml:space="preserve"> </w:t>
      </w:r>
      <w:r w:rsidR="00164973">
        <w:rPr>
          <w:rFonts w:ascii="TimesNewRoman" w:hAnsi="TimesNewRoman" w:cs="TimesNewRoman"/>
          <w:kern w:val="0"/>
          <w:sz w:val="23"/>
          <w:szCs w:val="23"/>
        </w:rPr>
        <w:t>reproduce</w:t>
      </w:r>
      <w:r w:rsidR="00164973">
        <w:rPr>
          <w:rFonts w:ascii="TimesNewRoman" w:hAnsi="TimesNewRoman" w:cs="TimesNewRoman" w:hint="eastAsia"/>
          <w:kern w:val="0"/>
          <w:sz w:val="23"/>
          <w:szCs w:val="23"/>
        </w:rPr>
        <w:t xml:space="preserve"> </w:t>
      </w:r>
      <w:r w:rsidR="00164973" w:rsidRPr="00164973">
        <w:rPr>
          <w:rFonts w:ascii="TimesNewRoman" w:hAnsi="TimesNewRoman" w:cs="TimesNewRoman"/>
          <w:kern w:val="0"/>
          <w:sz w:val="23"/>
          <w:szCs w:val="23"/>
        </w:rPr>
        <w:t>than those chromos</w:t>
      </w:r>
      <w:r w:rsidR="00164973">
        <w:rPr>
          <w:rFonts w:ascii="TimesNewRoman" w:hAnsi="TimesNewRoman" w:cs="TimesNewRoman"/>
          <w:kern w:val="0"/>
          <w:sz w:val="23"/>
          <w:szCs w:val="23"/>
        </w:rPr>
        <w:t>omes which are poorer solutions</w:t>
      </w:r>
      <w:r w:rsidR="00164973">
        <w:rPr>
          <w:rFonts w:ascii="TimesNewRoman" w:hAnsi="TimesNewRoman" w:cs="TimesNewRoman" w:hint="eastAsia"/>
          <w:kern w:val="0"/>
          <w:sz w:val="23"/>
          <w:szCs w:val="23"/>
        </w:rPr>
        <w:t xml:space="preserve">. </w:t>
      </w:r>
    </w:p>
    <w:p w:rsidR="00164973" w:rsidRPr="00164973" w:rsidRDefault="00164973" w:rsidP="00164973">
      <w:pPr>
        <w:autoSpaceDE w:val="0"/>
        <w:autoSpaceDN w:val="0"/>
        <w:adjustRightInd w:val="0"/>
        <w:rPr>
          <w:rFonts w:ascii="TimesNewRoman" w:hAnsi="TimesNewRoman" w:cs="TimesNewRoman"/>
          <w:kern w:val="0"/>
          <w:sz w:val="23"/>
          <w:szCs w:val="23"/>
        </w:rPr>
      </w:pPr>
    </w:p>
    <w:p w:rsidR="00277472" w:rsidRDefault="00783E78" w:rsidP="009B47E2">
      <w:pPr>
        <w:autoSpaceDE w:val="0"/>
        <w:autoSpaceDN w:val="0"/>
        <w:adjustRightInd w:val="0"/>
        <w:rPr>
          <w:rFonts w:ascii="TimesNewRoman" w:hAnsi="TimesNewRoman" w:cs="TimesNewRoman"/>
          <w:kern w:val="0"/>
          <w:sz w:val="23"/>
          <w:szCs w:val="23"/>
        </w:rPr>
      </w:pPr>
      <w:ins w:id="1502" w:author="lxf" w:date="2010-05-14T17:57:00Z">
        <w:r>
          <w:rPr>
            <w:rFonts w:ascii="TimesNewRoman" w:hAnsi="TimesNewRoman" w:cs="TimesNewRoman" w:hint="eastAsia"/>
            <w:kern w:val="0"/>
            <w:sz w:val="23"/>
            <w:szCs w:val="23"/>
          </w:rPr>
          <w:t>GA can be used for the current problem</w:t>
        </w:r>
      </w:ins>
      <w:ins w:id="1503" w:author="lxf" w:date="2010-05-14T17:58:00Z">
        <w:r>
          <w:rPr>
            <w:rFonts w:ascii="TimesNewRoman" w:hAnsi="TimesNewRoman" w:cs="TimesNewRoman" w:hint="eastAsia"/>
            <w:kern w:val="0"/>
            <w:sz w:val="23"/>
            <w:szCs w:val="23"/>
          </w:rPr>
          <w:t>: how to maximize the number of subsets while guarantee that sensor nodes in each subset are connected and can SHM-cover the structure</w:t>
        </w:r>
      </w:ins>
      <w:ins w:id="1504" w:author="lxf" w:date="2010-05-14T17:57:00Z">
        <w:r>
          <w:rPr>
            <w:rFonts w:ascii="TimesNewRoman" w:hAnsi="TimesNewRoman" w:cs="TimesNewRoman" w:hint="eastAsia"/>
            <w:kern w:val="0"/>
            <w:sz w:val="23"/>
            <w:szCs w:val="23"/>
          </w:rPr>
          <w:t xml:space="preserve">. </w:t>
        </w:r>
      </w:ins>
      <w:r w:rsidR="00A0555C" w:rsidRPr="009B47E2">
        <w:rPr>
          <w:rFonts w:ascii="TimesNewRoman" w:hAnsi="TimesNewRoman" w:cs="TimesNewRoman"/>
          <w:kern w:val="0"/>
          <w:sz w:val="23"/>
          <w:szCs w:val="23"/>
        </w:rPr>
        <w:t>The</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 xml:space="preserve">first hurdle </w:t>
      </w:r>
      <w:ins w:id="1505" w:author="lxf" w:date="2010-05-14T17:58:00Z">
        <w:r>
          <w:rPr>
            <w:rFonts w:ascii="TimesNewRoman" w:hAnsi="TimesNewRoman" w:cs="TimesNewRoman" w:hint="eastAsia"/>
            <w:kern w:val="0"/>
            <w:sz w:val="23"/>
            <w:szCs w:val="23"/>
          </w:rPr>
          <w:t xml:space="preserve">of </w:t>
        </w:r>
      </w:ins>
      <w:del w:id="1506" w:author="lxf" w:date="2010-05-14T17:58:00Z">
        <w:r w:rsidR="00A0555C" w:rsidRPr="009B47E2" w:rsidDel="00783E78">
          <w:rPr>
            <w:rFonts w:ascii="TimesNewRoman" w:hAnsi="TimesNewRoman" w:cs="TimesNewRoman"/>
            <w:kern w:val="0"/>
            <w:sz w:val="23"/>
            <w:szCs w:val="23"/>
          </w:rPr>
          <w:delText>in setting up a problem for solution by</w:delText>
        </w:r>
      </w:del>
      <w:ins w:id="1507" w:author="lxf" w:date="2010-05-14T17:58:00Z">
        <w:r>
          <w:rPr>
            <w:rFonts w:ascii="TimesNewRoman" w:hAnsi="TimesNewRoman" w:cs="TimesNewRoman" w:hint="eastAsia"/>
            <w:kern w:val="0"/>
            <w:sz w:val="23"/>
            <w:szCs w:val="23"/>
          </w:rPr>
          <w:t>using</w:t>
        </w:r>
      </w:ins>
      <w:r w:rsidR="00A0555C" w:rsidRPr="009B47E2">
        <w:rPr>
          <w:rFonts w:ascii="TimesNewRoman" w:hAnsi="TimesNewRoman" w:cs="TimesNewRoman"/>
          <w:kern w:val="0"/>
          <w:sz w:val="23"/>
          <w:szCs w:val="23"/>
        </w:rPr>
        <w:t xml:space="preserve"> genetic</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algorithm method</w:t>
      </w:r>
      <w:del w:id="1508" w:author="lxf" w:date="2010-05-14T17:58:00Z">
        <w:r w:rsidR="00A0555C" w:rsidRPr="009B47E2" w:rsidDel="00783E78">
          <w:rPr>
            <w:rFonts w:ascii="TimesNewRoman" w:hAnsi="TimesNewRoman" w:cs="TimesNewRoman"/>
            <w:kern w:val="0"/>
            <w:sz w:val="23"/>
            <w:szCs w:val="23"/>
          </w:rPr>
          <w:delText>s</w:delText>
        </w:r>
      </w:del>
      <w:r w:rsidR="00A0555C" w:rsidRPr="009B47E2">
        <w:rPr>
          <w:rFonts w:ascii="TimesNewRoman" w:hAnsi="TimesNewRoman" w:cs="TimesNewRoman"/>
          <w:kern w:val="0"/>
          <w:sz w:val="23"/>
          <w:szCs w:val="23"/>
        </w:rPr>
        <w:t xml:space="preserve"> is working out how to</w:t>
      </w:r>
      <w:r w:rsidR="009B47E2" w:rsidRPr="009B47E2">
        <w:rPr>
          <w:rFonts w:ascii="TimesNewRoman" w:hAnsi="TimesNewRoman" w:cs="TimesNewRoman"/>
          <w:kern w:val="0"/>
          <w:sz w:val="23"/>
          <w:szCs w:val="23"/>
        </w:rPr>
        <w:t xml:space="preserve"> </w:t>
      </w:r>
      <w:r w:rsidR="00FA0D72">
        <w:rPr>
          <w:rFonts w:ascii="TimesNewRoman" w:hAnsi="TimesNewRoman" w:cs="TimesNewRoman" w:hint="eastAsia"/>
          <w:kern w:val="0"/>
          <w:sz w:val="23"/>
          <w:szCs w:val="23"/>
        </w:rPr>
        <w:t xml:space="preserve">best </w:t>
      </w:r>
      <w:r w:rsidR="00A0555C" w:rsidRPr="009B47E2">
        <w:rPr>
          <w:rFonts w:ascii="TimesNewRoman" w:hAnsi="TimesNewRoman" w:cs="TimesNewRoman"/>
          <w:kern w:val="0"/>
          <w:sz w:val="23"/>
          <w:szCs w:val="23"/>
        </w:rPr>
        <w:t xml:space="preserve">encode the possible solutions as genes. </w:t>
      </w:r>
      <w:r w:rsidR="007777A5">
        <w:rPr>
          <w:rFonts w:ascii="TimesNewRoman" w:hAnsi="TimesNewRoman" w:cs="TimesNewRoman" w:hint="eastAsia"/>
          <w:kern w:val="0"/>
          <w:sz w:val="23"/>
          <w:szCs w:val="23"/>
        </w:rPr>
        <w:t xml:space="preserve">In the </w:t>
      </w:r>
      <w:r w:rsidR="007777A5">
        <w:rPr>
          <w:rFonts w:ascii="TimesNewRoman" w:hAnsi="TimesNewRoman" w:cs="TimesNewRoman"/>
          <w:kern w:val="0"/>
          <w:sz w:val="23"/>
          <w:szCs w:val="23"/>
        </w:rPr>
        <w:t>current</w:t>
      </w:r>
      <w:r w:rsidR="007777A5">
        <w:rPr>
          <w:rFonts w:ascii="TimesNewRoman" w:hAnsi="TimesNewRoman" w:cs="TimesNewRoman" w:hint="eastAsia"/>
          <w:kern w:val="0"/>
          <w:sz w:val="23"/>
          <w:szCs w:val="23"/>
        </w:rPr>
        <w:t xml:space="preserve"> problem, we are going to divide the available sensor nodes into </w:t>
      </w:r>
      <w:r w:rsidR="001A3EF0">
        <w:rPr>
          <w:rFonts w:ascii="TimesNewRoman" w:hAnsi="TimesNewRoman" w:cs="TimesNewRoman" w:hint="eastAsia"/>
          <w:kern w:val="0"/>
          <w:sz w:val="23"/>
          <w:szCs w:val="23"/>
        </w:rPr>
        <w:t xml:space="preserve">a number of </w:t>
      </w:r>
      <w:r w:rsidR="007777A5">
        <w:rPr>
          <w:rFonts w:ascii="TimesNewRoman" w:hAnsi="TimesNewRoman" w:cs="TimesNewRoman" w:hint="eastAsia"/>
          <w:kern w:val="0"/>
          <w:sz w:val="23"/>
          <w:szCs w:val="23"/>
        </w:rPr>
        <w:t>disjoint cover set</w:t>
      </w:r>
      <w:r w:rsidR="001A3EF0">
        <w:rPr>
          <w:rFonts w:ascii="TimesNewRoman" w:hAnsi="TimesNewRoman" w:cs="TimesNewRoman" w:hint="eastAsia"/>
          <w:kern w:val="0"/>
          <w:sz w:val="23"/>
          <w:szCs w:val="23"/>
        </w:rPr>
        <w:t xml:space="preserve">s. </w:t>
      </w:r>
      <w:r w:rsidR="009B6349">
        <w:rPr>
          <w:rFonts w:ascii="TimesNewRoman" w:hAnsi="TimesNewRoman" w:cs="TimesNewRoman" w:hint="eastAsia"/>
          <w:kern w:val="0"/>
          <w:sz w:val="23"/>
          <w:szCs w:val="23"/>
        </w:rPr>
        <w:t xml:space="preserve"> A natural </w:t>
      </w:r>
      <w:r w:rsidR="00C30E3A">
        <w:rPr>
          <w:rFonts w:ascii="TimesNewRoman" w:hAnsi="TimesNewRoman" w:cs="TimesNewRoman" w:hint="eastAsia"/>
          <w:kern w:val="0"/>
          <w:sz w:val="23"/>
          <w:szCs w:val="23"/>
        </w:rPr>
        <w:t>en</w:t>
      </w:r>
      <w:r w:rsidR="009B6349">
        <w:rPr>
          <w:rFonts w:ascii="TimesNewRoman" w:hAnsi="TimesNewRoman" w:cs="TimesNewRoman" w:hint="eastAsia"/>
          <w:kern w:val="0"/>
          <w:sz w:val="23"/>
          <w:szCs w:val="23"/>
        </w:rPr>
        <w:t xml:space="preserve">coding would be like </w:t>
      </w:r>
      <w:r w:rsidR="009B6349">
        <w:rPr>
          <w:rFonts w:ascii="TimesNewRoman" w:hAnsi="TimesNewRoman" w:cs="TimesNewRoman"/>
          <w:kern w:val="0"/>
          <w:sz w:val="23"/>
          <w:szCs w:val="23"/>
        </w:rPr>
        <w:t>‘</w:t>
      </w:r>
      <w:r w:rsidR="009B6349">
        <w:rPr>
          <w:rFonts w:ascii="TimesNewRoman" w:hAnsi="TimesNewRoman" w:cs="TimesNewRoman" w:hint="eastAsia"/>
          <w:kern w:val="0"/>
          <w:sz w:val="23"/>
          <w:szCs w:val="23"/>
        </w:rPr>
        <w:t>0120</w:t>
      </w:r>
      <w:r w:rsidR="00591189">
        <w:rPr>
          <w:rFonts w:ascii="TimesNewRoman" w:hAnsi="TimesNewRoman" w:cs="TimesNewRoman" w:hint="eastAsia"/>
          <w:kern w:val="0"/>
          <w:sz w:val="23"/>
          <w:szCs w:val="23"/>
        </w:rPr>
        <w:t>3</w:t>
      </w:r>
      <w:r w:rsidR="009B6349">
        <w:rPr>
          <w:rFonts w:ascii="TimesNewRoman" w:hAnsi="TimesNewRoman" w:cs="TimesNewRoman" w:hint="eastAsia"/>
          <w:kern w:val="0"/>
          <w:sz w:val="23"/>
          <w:szCs w:val="23"/>
        </w:rPr>
        <w:t>102</w:t>
      </w:r>
      <w:r w:rsidR="00591189">
        <w:rPr>
          <w:rFonts w:ascii="TimesNewRoman" w:hAnsi="TimesNewRoman" w:cs="TimesNewRoman" w:hint="eastAsia"/>
          <w:kern w:val="0"/>
          <w:sz w:val="23"/>
          <w:szCs w:val="23"/>
        </w:rPr>
        <w:t>3</w:t>
      </w:r>
      <w:r w:rsidR="00D41CEA">
        <w:rPr>
          <w:rFonts w:ascii="TimesNewRoman" w:hAnsi="TimesNewRoman" w:cs="TimesNewRoman" w:hint="eastAsia"/>
          <w:kern w:val="0"/>
          <w:sz w:val="23"/>
          <w:szCs w:val="23"/>
        </w:rPr>
        <w:t>1</w:t>
      </w:r>
      <w:r w:rsidR="009B6349">
        <w:rPr>
          <w:rFonts w:ascii="TimesNewRoman" w:hAnsi="TimesNewRoman" w:cs="TimesNewRoman"/>
          <w:kern w:val="0"/>
          <w:sz w:val="23"/>
          <w:szCs w:val="23"/>
        </w:rPr>
        <w:t>’</w:t>
      </w:r>
      <w:r w:rsidR="00C30E3A">
        <w:rPr>
          <w:rFonts w:ascii="TimesNewRoman" w:hAnsi="TimesNewRoman" w:cs="TimesNewRoman" w:hint="eastAsia"/>
          <w:kern w:val="0"/>
          <w:sz w:val="23"/>
          <w:szCs w:val="23"/>
        </w:rPr>
        <w:t xml:space="preserve">. </w:t>
      </w:r>
      <w:r w:rsidR="00277472">
        <w:rPr>
          <w:rFonts w:ascii="TimesNewRoman" w:hAnsi="TimesNewRoman" w:cs="TimesNewRoman" w:hint="eastAsia"/>
          <w:kern w:val="0"/>
          <w:sz w:val="23"/>
          <w:szCs w:val="23"/>
        </w:rPr>
        <w:t>In the encoding, e</w:t>
      </w:r>
      <w:r w:rsidR="00C30E3A">
        <w:rPr>
          <w:rFonts w:ascii="TimesNewRoman" w:hAnsi="TimesNewRoman" w:cs="TimesNewRoman" w:hint="eastAsia"/>
          <w:kern w:val="0"/>
          <w:sz w:val="23"/>
          <w:szCs w:val="23"/>
        </w:rPr>
        <w:t xml:space="preserve">ach position </w:t>
      </w:r>
      <w:del w:id="1509" w:author="lxf" w:date="2010-05-14T17:59:00Z">
        <w:r w:rsidR="00C30E3A" w:rsidDel="00783E78">
          <w:rPr>
            <w:rFonts w:ascii="TimesNewRoman" w:hAnsi="TimesNewRoman" w:cs="TimesNewRoman" w:hint="eastAsia"/>
            <w:kern w:val="0"/>
            <w:sz w:val="23"/>
            <w:szCs w:val="23"/>
          </w:rPr>
          <w:delText>is</w:delText>
        </w:r>
        <w:r w:rsidR="009B6349" w:rsidDel="00783E78">
          <w:rPr>
            <w:rFonts w:ascii="TimesNewRoman" w:hAnsi="TimesNewRoman" w:cs="TimesNewRoman" w:hint="eastAsia"/>
            <w:kern w:val="0"/>
            <w:sz w:val="23"/>
            <w:szCs w:val="23"/>
          </w:rPr>
          <w:delText xml:space="preserve"> </w:delText>
        </w:r>
        <w:r w:rsidR="00277472" w:rsidDel="00783E78">
          <w:rPr>
            <w:rFonts w:ascii="TimesNewRoman" w:hAnsi="TimesNewRoman" w:cs="TimesNewRoman" w:hint="eastAsia"/>
            <w:kern w:val="0"/>
            <w:sz w:val="23"/>
            <w:szCs w:val="23"/>
          </w:rPr>
          <w:delText>connected with</w:delText>
        </w:r>
      </w:del>
      <w:ins w:id="1510" w:author="lxf" w:date="2010-05-14T17:59:00Z">
        <w:r>
          <w:rPr>
            <w:rFonts w:ascii="TimesNewRoman" w:hAnsi="TimesNewRoman" w:cs="TimesNewRoman" w:hint="eastAsia"/>
            <w:kern w:val="0"/>
            <w:sz w:val="23"/>
            <w:szCs w:val="23"/>
          </w:rPr>
          <w:t>corresponds to</w:t>
        </w:r>
      </w:ins>
      <w:r w:rsidR="00277472">
        <w:rPr>
          <w:rFonts w:ascii="TimesNewRoman" w:hAnsi="TimesNewRoman" w:cs="TimesNewRoman" w:hint="eastAsia"/>
          <w:kern w:val="0"/>
          <w:sz w:val="23"/>
          <w:szCs w:val="23"/>
        </w:rPr>
        <w:t xml:space="preserve"> </w:t>
      </w:r>
      <w:r w:rsidR="009B6349">
        <w:rPr>
          <w:rFonts w:ascii="TimesNewRoman" w:hAnsi="TimesNewRoman" w:cs="TimesNewRoman" w:hint="eastAsia"/>
          <w:kern w:val="0"/>
          <w:sz w:val="23"/>
          <w:szCs w:val="23"/>
        </w:rPr>
        <w:t xml:space="preserve">a sensor node and its value </w:t>
      </w:r>
      <w:r w:rsidR="00277472">
        <w:rPr>
          <w:rFonts w:ascii="TimesNewRoman" w:hAnsi="TimesNewRoman" w:cs="TimesNewRoman" w:hint="eastAsia"/>
          <w:kern w:val="0"/>
          <w:sz w:val="23"/>
          <w:szCs w:val="23"/>
        </w:rPr>
        <w:t>is</w:t>
      </w:r>
      <w:r w:rsidR="009B6349">
        <w:rPr>
          <w:rFonts w:ascii="TimesNewRoman" w:hAnsi="TimesNewRoman" w:cs="TimesNewRoman" w:hint="eastAsia"/>
          <w:kern w:val="0"/>
          <w:sz w:val="23"/>
          <w:szCs w:val="23"/>
        </w:rPr>
        <w:t xml:space="preserve"> the subset number</w:t>
      </w:r>
      <w:r w:rsidR="00C30E3A">
        <w:rPr>
          <w:rFonts w:ascii="TimesNewRoman" w:hAnsi="TimesNewRoman" w:cs="TimesNewRoman" w:hint="eastAsia"/>
          <w:kern w:val="0"/>
          <w:sz w:val="23"/>
          <w:szCs w:val="23"/>
        </w:rPr>
        <w:t xml:space="preserve"> to which it belongs</w:t>
      </w:r>
      <w:r w:rsidR="009B6349">
        <w:rPr>
          <w:rFonts w:ascii="TimesNewRoman" w:hAnsi="TimesNewRoman" w:cs="TimesNewRoman" w:hint="eastAsia"/>
          <w:kern w:val="0"/>
          <w:sz w:val="23"/>
          <w:szCs w:val="23"/>
        </w:rPr>
        <w:t xml:space="preserve">. For example, </w:t>
      </w:r>
      <w:r w:rsidR="00C30E3A">
        <w:rPr>
          <w:rFonts w:ascii="TimesNewRoman" w:hAnsi="TimesNewRoman" w:cs="TimesNewRoman" w:hint="eastAsia"/>
          <w:kern w:val="0"/>
          <w:sz w:val="23"/>
          <w:szCs w:val="23"/>
        </w:rPr>
        <w:t xml:space="preserve">in the encoding above, </w:t>
      </w:r>
      <w:r w:rsidR="009B6349">
        <w:rPr>
          <w:rFonts w:ascii="TimesNewRoman" w:hAnsi="TimesNewRoman" w:cs="TimesNewRoman" w:hint="eastAsia"/>
          <w:kern w:val="0"/>
          <w:sz w:val="23"/>
          <w:szCs w:val="23"/>
        </w:rPr>
        <w:t xml:space="preserve">the first sensor node belongs to the </w:t>
      </w:r>
      <w:r w:rsidR="00D41CEA">
        <w:rPr>
          <w:rFonts w:ascii="TimesNewRoman" w:hAnsi="TimesNewRoman" w:cs="TimesNewRoman" w:hint="eastAsia"/>
          <w:kern w:val="0"/>
          <w:sz w:val="23"/>
          <w:szCs w:val="23"/>
        </w:rPr>
        <w:t>subset 1 (digit</w:t>
      </w:r>
      <w:r w:rsidR="00D41CEA">
        <w:rPr>
          <w:rFonts w:ascii="TimesNewRoman" w:hAnsi="TimesNewRoman" w:cs="TimesNewRoman"/>
          <w:kern w:val="0"/>
          <w:sz w:val="23"/>
          <w:szCs w:val="23"/>
        </w:rPr>
        <w:t xml:space="preserve"> ‘</w:t>
      </w:r>
      <w:r w:rsidR="00D41CEA">
        <w:rPr>
          <w:rFonts w:ascii="TimesNewRoman" w:hAnsi="TimesNewRoman" w:cs="TimesNewRoman" w:hint="eastAsia"/>
          <w:kern w:val="0"/>
          <w:sz w:val="23"/>
          <w:szCs w:val="23"/>
        </w:rPr>
        <w:t>0</w:t>
      </w:r>
      <w:r w:rsidR="00D41CEA">
        <w:rPr>
          <w:rFonts w:ascii="TimesNewRoman" w:hAnsi="TimesNewRoman" w:cs="TimesNewRoman"/>
          <w:kern w:val="0"/>
          <w:sz w:val="23"/>
          <w:szCs w:val="23"/>
        </w:rPr>
        <w:t>’</w:t>
      </w:r>
      <w:r w:rsidR="00D41CEA">
        <w:rPr>
          <w:rFonts w:ascii="TimesNewRoman" w:hAnsi="TimesNewRoman" w:cs="TimesNewRoman" w:hint="eastAsia"/>
          <w:kern w:val="0"/>
          <w:sz w:val="23"/>
          <w:szCs w:val="23"/>
        </w:rPr>
        <w:t>)</w:t>
      </w:r>
      <w:r w:rsidR="009B6349">
        <w:rPr>
          <w:rFonts w:ascii="TimesNewRoman" w:hAnsi="TimesNewRoman" w:cs="TimesNewRoman" w:hint="eastAsia"/>
          <w:kern w:val="0"/>
          <w:sz w:val="23"/>
          <w:szCs w:val="23"/>
        </w:rPr>
        <w:t xml:space="preserve">, and the </w:t>
      </w:r>
      <w:r w:rsidR="00C30E3A">
        <w:rPr>
          <w:rFonts w:ascii="TimesNewRoman" w:hAnsi="TimesNewRoman" w:cs="TimesNewRoman" w:hint="eastAsia"/>
          <w:kern w:val="0"/>
          <w:sz w:val="23"/>
          <w:szCs w:val="23"/>
        </w:rPr>
        <w:t xml:space="preserve">second and the third sensors belong </w:t>
      </w:r>
      <w:r w:rsidR="00D41CEA">
        <w:rPr>
          <w:rFonts w:ascii="TimesNewRoman" w:hAnsi="TimesNewRoman" w:cs="TimesNewRoman" w:hint="eastAsia"/>
          <w:kern w:val="0"/>
          <w:sz w:val="23"/>
          <w:szCs w:val="23"/>
        </w:rPr>
        <w:t xml:space="preserve">to subset 2 (digit </w:t>
      </w:r>
      <w:r w:rsidR="00D41CEA">
        <w:rPr>
          <w:rFonts w:ascii="TimesNewRoman" w:hAnsi="TimesNewRoman" w:cs="TimesNewRoman"/>
          <w:kern w:val="0"/>
          <w:sz w:val="23"/>
          <w:szCs w:val="23"/>
        </w:rPr>
        <w:t>‘</w:t>
      </w:r>
      <w:r w:rsidR="00D41CEA">
        <w:rPr>
          <w:rFonts w:ascii="TimesNewRoman" w:hAnsi="TimesNewRoman" w:cs="TimesNewRoman" w:hint="eastAsia"/>
          <w:kern w:val="0"/>
          <w:sz w:val="23"/>
          <w:szCs w:val="23"/>
        </w:rPr>
        <w:t>1</w:t>
      </w:r>
      <w:r w:rsidR="00D41CEA">
        <w:rPr>
          <w:rFonts w:ascii="TimesNewRoman" w:hAnsi="TimesNewRoman" w:cs="TimesNewRoman"/>
          <w:kern w:val="0"/>
          <w:sz w:val="23"/>
          <w:szCs w:val="23"/>
        </w:rPr>
        <w:t>’</w:t>
      </w:r>
      <w:r w:rsidR="00D41CEA">
        <w:rPr>
          <w:rFonts w:ascii="TimesNewRoman" w:hAnsi="TimesNewRoman" w:cs="TimesNewRoman" w:hint="eastAsia"/>
          <w:kern w:val="0"/>
          <w:sz w:val="23"/>
          <w:szCs w:val="23"/>
        </w:rPr>
        <w:t xml:space="preserve">) and 3 (digit </w:t>
      </w:r>
      <w:r w:rsidR="00D41CEA">
        <w:rPr>
          <w:rFonts w:ascii="TimesNewRoman" w:hAnsi="TimesNewRoman" w:cs="TimesNewRoman"/>
          <w:kern w:val="0"/>
          <w:sz w:val="23"/>
          <w:szCs w:val="23"/>
        </w:rPr>
        <w:t>‘</w:t>
      </w:r>
      <w:r w:rsidR="00D41CEA">
        <w:rPr>
          <w:rFonts w:ascii="TimesNewRoman" w:hAnsi="TimesNewRoman" w:cs="TimesNewRoman" w:hint="eastAsia"/>
          <w:kern w:val="0"/>
          <w:sz w:val="23"/>
          <w:szCs w:val="23"/>
        </w:rPr>
        <w:t>2</w:t>
      </w:r>
      <w:r w:rsidR="00D41CEA">
        <w:rPr>
          <w:rFonts w:ascii="TimesNewRoman" w:hAnsi="TimesNewRoman" w:cs="TimesNewRoman"/>
          <w:kern w:val="0"/>
          <w:sz w:val="23"/>
          <w:szCs w:val="23"/>
        </w:rPr>
        <w:t>’</w:t>
      </w:r>
      <w:r w:rsidR="00D41CEA">
        <w:rPr>
          <w:rFonts w:ascii="TimesNewRoman" w:hAnsi="TimesNewRoman" w:cs="TimesNewRoman" w:hint="eastAsia"/>
          <w:kern w:val="0"/>
          <w:sz w:val="23"/>
          <w:szCs w:val="23"/>
        </w:rPr>
        <w:t>)</w:t>
      </w:r>
      <w:r w:rsidR="009B6349">
        <w:rPr>
          <w:rFonts w:ascii="TimesNewRoman" w:hAnsi="TimesNewRoman" w:cs="TimesNewRoman" w:hint="eastAsia"/>
          <w:kern w:val="0"/>
          <w:sz w:val="23"/>
          <w:szCs w:val="23"/>
        </w:rPr>
        <w:t xml:space="preserve">, respectively. </w:t>
      </w:r>
      <w:r w:rsidR="00D41CEA">
        <w:rPr>
          <w:rFonts w:ascii="TimesNewRoman" w:hAnsi="TimesNewRoman" w:cs="TimesNewRoman" w:hint="eastAsia"/>
          <w:kern w:val="0"/>
          <w:sz w:val="23"/>
          <w:szCs w:val="23"/>
        </w:rPr>
        <w:t xml:space="preserve">In the encoding above, </w:t>
      </w:r>
      <w:r w:rsidR="00277472">
        <w:rPr>
          <w:rFonts w:ascii="TimesNewRoman" w:hAnsi="TimesNewRoman" w:cs="TimesNewRoman" w:hint="eastAsia"/>
          <w:kern w:val="0"/>
          <w:sz w:val="23"/>
          <w:szCs w:val="23"/>
        </w:rPr>
        <w:t xml:space="preserve">a total of </w:t>
      </w:r>
      <w:r w:rsidR="00D41CEA">
        <w:rPr>
          <w:rFonts w:ascii="TimesNewRoman" w:hAnsi="TimesNewRoman" w:cs="TimesNewRoman" w:hint="eastAsia"/>
          <w:kern w:val="0"/>
          <w:sz w:val="23"/>
          <w:szCs w:val="23"/>
        </w:rPr>
        <w:t xml:space="preserve">ten sensors are divided into 4 subsets, and sensors included into each subset are sensors {#1,#4,#7} for subset 1,{#2,#6,#10} for subset 2, {#3,#8} for subset 3 and {#5, #9} for subset 4. </w:t>
      </w:r>
      <w:r w:rsidR="00C30E3A">
        <w:rPr>
          <w:rFonts w:ascii="TimesNewRoman" w:hAnsi="TimesNewRoman" w:cs="TimesNewRoman" w:hint="eastAsia"/>
          <w:kern w:val="0"/>
          <w:sz w:val="23"/>
          <w:szCs w:val="23"/>
        </w:rPr>
        <w:t xml:space="preserve">This </w:t>
      </w:r>
      <w:r w:rsidR="00D41CEA">
        <w:rPr>
          <w:rFonts w:ascii="TimesNewRoman" w:hAnsi="TimesNewRoman" w:cs="TimesNewRoman" w:hint="eastAsia"/>
          <w:kern w:val="0"/>
          <w:sz w:val="23"/>
          <w:szCs w:val="23"/>
        </w:rPr>
        <w:t>encoding</w:t>
      </w:r>
      <w:r w:rsidR="00C30E3A">
        <w:rPr>
          <w:rFonts w:ascii="TimesNewRoman" w:hAnsi="TimesNewRoman" w:cs="TimesNewRoman" w:hint="eastAsia"/>
          <w:kern w:val="0"/>
          <w:sz w:val="23"/>
          <w:szCs w:val="23"/>
        </w:rPr>
        <w:t xml:space="preserve"> can be used when t</w:t>
      </w:r>
      <w:r w:rsidR="009B6349">
        <w:rPr>
          <w:rFonts w:ascii="TimesNewRoman" w:hAnsi="TimesNewRoman" w:cs="TimesNewRoman" w:hint="eastAsia"/>
          <w:kern w:val="0"/>
          <w:sz w:val="23"/>
          <w:szCs w:val="23"/>
        </w:rPr>
        <w:t>he number of disjoint cover set</w:t>
      </w:r>
      <w:r w:rsidR="00C30E3A">
        <w:rPr>
          <w:rFonts w:ascii="TimesNewRoman" w:hAnsi="TimesNewRoman" w:cs="TimesNewRoman" w:hint="eastAsia"/>
          <w:kern w:val="0"/>
          <w:sz w:val="23"/>
          <w:szCs w:val="23"/>
        </w:rPr>
        <w:t>s to be divided is known a-priori.</w:t>
      </w:r>
      <w:r w:rsidR="00C30E3A" w:rsidRPr="00C30E3A">
        <w:rPr>
          <w:rFonts w:ascii="TimesNewRoman" w:hAnsi="TimesNewRoman" w:cs="TimesNewRoman" w:hint="eastAsia"/>
          <w:kern w:val="0"/>
          <w:sz w:val="23"/>
          <w:szCs w:val="23"/>
        </w:rPr>
        <w:t xml:space="preserve"> </w:t>
      </w:r>
      <w:r w:rsidR="00C30E3A">
        <w:rPr>
          <w:rFonts w:ascii="TimesNewRoman" w:hAnsi="TimesNewRoman" w:cs="TimesNewRoman" w:hint="eastAsia"/>
          <w:kern w:val="0"/>
          <w:sz w:val="23"/>
          <w:szCs w:val="23"/>
        </w:rPr>
        <w:t xml:space="preserve">For example, if the total number of available sensor nodes is N, and they are divided into </w:t>
      </w:r>
      <w:r w:rsidR="00F4664F">
        <w:rPr>
          <w:rFonts w:ascii="TimesNewRoman" w:hAnsi="TimesNewRoman" w:cs="TimesNewRoman" w:hint="eastAsia"/>
          <w:kern w:val="0"/>
          <w:sz w:val="23"/>
          <w:szCs w:val="23"/>
        </w:rPr>
        <w:t>k</w:t>
      </w:r>
      <w:r w:rsidR="00C30E3A">
        <w:rPr>
          <w:rFonts w:ascii="TimesNewRoman" w:hAnsi="TimesNewRoman" w:cs="TimesNewRoman" w:hint="eastAsia"/>
          <w:kern w:val="0"/>
          <w:sz w:val="23"/>
          <w:szCs w:val="23"/>
        </w:rPr>
        <w:t xml:space="preserve"> subsets, then </w:t>
      </w:r>
      <w:r w:rsidR="00C30E3A">
        <w:rPr>
          <w:rFonts w:ascii="TimesNewRoman" w:hAnsi="TimesNewRoman" w:cs="TimesNewRoman"/>
          <w:kern w:val="0"/>
          <w:sz w:val="23"/>
          <w:szCs w:val="23"/>
        </w:rPr>
        <w:t>‘</w:t>
      </w:r>
      <w:r w:rsidR="00C30E3A">
        <w:rPr>
          <w:rFonts w:ascii="TimesNewRoman" w:hAnsi="TimesNewRoman" w:cs="TimesNewRoman" w:hint="eastAsia"/>
          <w:kern w:val="0"/>
          <w:sz w:val="23"/>
          <w:szCs w:val="23"/>
        </w:rPr>
        <w:t>a</w:t>
      </w:r>
      <w:r w:rsidR="00C30E3A" w:rsidRPr="00C30E3A">
        <w:rPr>
          <w:rFonts w:ascii="TimesNewRoman" w:hAnsi="TimesNewRoman" w:cs="TimesNewRoman" w:hint="eastAsia"/>
          <w:kern w:val="0"/>
          <w:sz w:val="23"/>
          <w:szCs w:val="23"/>
          <w:vertAlign w:val="subscript"/>
        </w:rPr>
        <w:t>1</w:t>
      </w:r>
      <w:r w:rsidR="00C30E3A">
        <w:rPr>
          <w:rFonts w:ascii="TimesNewRoman" w:hAnsi="TimesNewRoman" w:cs="TimesNewRoman" w:hint="eastAsia"/>
          <w:kern w:val="0"/>
          <w:sz w:val="23"/>
          <w:szCs w:val="23"/>
        </w:rPr>
        <w:t>a</w:t>
      </w:r>
      <w:r w:rsidR="00C30E3A" w:rsidRPr="00C30E3A">
        <w:rPr>
          <w:rFonts w:ascii="TimesNewRoman" w:hAnsi="TimesNewRoman" w:cs="TimesNewRoman" w:hint="eastAsia"/>
          <w:kern w:val="0"/>
          <w:sz w:val="23"/>
          <w:szCs w:val="23"/>
          <w:vertAlign w:val="subscript"/>
        </w:rPr>
        <w:t>2</w:t>
      </w:r>
      <w:r w:rsidR="00C30E3A">
        <w:rPr>
          <w:rFonts w:ascii="TimesNewRoman" w:hAnsi="TimesNewRoman" w:cs="TimesNewRoman"/>
          <w:kern w:val="0"/>
          <w:sz w:val="23"/>
          <w:szCs w:val="23"/>
        </w:rPr>
        <w:t>…</w:t>
      </w:r>
      <w:proofErr w:type="spellStart"/>
      <w:r w:rsidR="00C30E3A">
        <w:rPr>
          <w:rFonts w:ascii="TimesNewRoman" w:hAnsi="TimesNewRoman" w:cs="TimesNewRoman" w:hint="eastAsia"/>
          <w:kern w:val="0"/>
          <w:sz w:val="23"/>
          <w:szCs w:val="23"/>
        </w:rPr>
        <w:t>a</w:t>
      </w:r>
      <w:r w:rsidR="00C30E3A" w:rsidRPr="00C30E3A">
        <w:rPr>
          <w:rFonts w:ascii="TimesNewRoman" w:hAnsi="TimesNewRoman" w:cs="TimesNewRoman" w:hint="eastAsia"/>
          <w:kern w:val="0"/>
          <w:sz w:val="23"/>
          <w:szCs w:val="23"/>
          <w:vertAlign w:val="subscript"/>
        </w:rPr>
        <w:t>N</w:t>
      </w:r>
      <w:proofErr w:type="spellEnd"/>
      <w:r w:rsidR="00C30E3A">
        <w:rPr>
          <w:rFonts w:ascii="TimesNewRoman" w:hAnsi="TimesNewRoman" w:cs="TimesNewRoman"/>
          <w:kern w:val="0"/>
          <w:sz w:val="23"/>
          <w:szCs w:val="23"/>
        </w:rPr>
        <w:t xml:space="preserve">’ </w:t>
      </w:r>
      <w:r w:rsidR="00C30E3A">
        <w:rPr>
          <w:rFonts w:ascii="TimesNewRoman" w:hAnsi="TimesNewRoman" w:cs="TimesNewRoman" w:hint="eastAsia"/>
          <w:kern w:val="0"/>
          <w:sz w:val="23"/>
          <w:szCs w:val="23"/>
        </w:rPr>
        <w:t xml:space="preserve">would be an appropriate encoding, where </w:t>
      </w:r>
      <w:proofErr w:type="spellStart"/>
      <w:r w:rsidR="00C30E3A">
        <w:rPr>
          <w:rFonts w:ascii="TimesNewRoman" w:hAnsi="TimesNewRoman" w:cs="TimesNewRoman" w:hint="eastAsia"/>
          <w:kern w:val="0"/>
          <w:sz w:val="23"/>
          <w:szCs w:val="23"/>
        </w:rPr>
        <w:t>a</w:t>
      </w:r>
      <w:r w:rsidR="00C30E3A" w:rsidRPr="00591189">
        <w:rPr>
          <w:rFonts w:ascii="TimesNewRoman" w:hAnsi="TimesNewRoman" w:cs="TimesNewRoman" w:hint="eastAsia"/>
          <w:kern w:val="0"/>
          <w:sz w:val="23"/>
          <w:szCs w:val="23"/>
          <w:vertAlign w:val="subscript"/>
        </w:rPr>
        <w:t>i</w:t>
      </w:r>
      <w:proofErr w:type="spellEnd"/>
      <w:r w:rsidR="00C30E3A">
        <w:rPr>
          <w:rFonts w:ascii="TimesNewRoman" w:hAnsi="TimesNewRoman" w:cs="TimesNewRoman" w:hint="eastAsia"/>
          <w:kern w:val="0"/>
          <w:sz w:val="23"/>
          <w:szCs w:val="23"/>
        </w:rPr>
        <w:t xml:space="preserve"> (</w:t>
      </w:r>
      <w:proofErr w:type="spellStart"/>
      <w:r w:rsidR="00C30E3A">
        <w:rPr>
          <w:rFonts w:ascii="TimesNewRoman" w:hAnsi="TimesNewRoman" w:cs="TimesNewRoman" w:hint="eastAsia"/>
          <w:kern w:val="0"/>
          <w:sz w:val="23"/>
          <w:szCs w:val="23"/>
        </w:rPr>
        <w:t>i</w:t>
      </w:r>
      <w:proofErr w:type="spellEnd"/>
      <w:r w:rsidR="00C30E3A">
        <w:rPr>
          <w:rFonts w:ascii="TimesNewRoman" w:hAnsi="TimesNewRoman" w:cs="TimesNewRoman" w:hint="eastAsia"/>
          <w:kern w:val="0"/>
          <w:sz w:val="23"/>
          <w:szCs w:val="23"/>
        </w:rPr>
        <w:t>=</w:t>
      </w:r>
      <w:proofErr w:type="gramStart"/>
      <w:r w:rsidR="00C30E3A">
        <w:rPr>
          <w:rFonts w:ascii="TimesNewRoman" w:hAnsi="TimesNewRoman" w:cs="TimesNewRoman" w:hint="eastAsia"/>
          <w:kern w:val="0"/>
          <w:sz w:val="23"/>
          <w:szCs w:val="23"/>
        </w:rPr>
        <w:t>1,..</w:t>
      </w:r>
      <w:proofErr w:type="gramEnd"/>
      <w:r w:rsidR="00C30E3A">
        <w:rPr>
          <w:rFonts w:ascii="TimesNewRoman" w:hAnsi="TimesNewRoman" w:cs="TimesNewRoman" w:hint="eastAsia"/>
          <w:kern w:val="0"/>
          <w:sz w:val="23"/>
          <w:szCs w:val="23"/>
        </w:rPr>
        <w:t xml:space="preserve">N) </w:t>
      </w:r>
      <w:proofErr w:type="gramStart"/>
      <w:r w:rsidR="00C30E3A">
        <w:rPr>
          <w:rFonts w:ascii="TimesNewRoman" w:hAnsi="TimesNewRoman" w:cs="TimesNewRoman" w:hint="eastAsia"/>
          <w:kern w:val="0"/>
          <w:sz w:val="23"/>
          <w:szCs w:val="23"/>
        </w:rPr>
        <w:t>is</w:t>
      </w:r>
      <w:proofErr w:type="gramEnd"/>
      <w:r w:rsidR="00C30E3A">
        <w:rPr>
          <w:rFonts w:ascii="TimesNewRoman" w:hAnsi="TimesNewRoman" w:cs="TimesNewRoman" w:hint="eastAsia"/>
          <w:kern w:val="0"/>
          <w:sz w:val="23"/>
          <w:szCs w:val="23"/>
        </w:rPr>
        <w:t xml:space="preserve"> </w:t>
      </w:r>
      <w:r w:rsidR="00591189">
        <w:rPr>
          <w:rFonts w:ascii="TimesNewRoman" w:hAnsi="TimesNewRoman" w:cs="TimesNewRoman" w:hint="eastAsia"/>
          <w:kern w:val="0"/>
          <w:sz w:val="23"/>
          <w:szCs w:val="23"/>
        </w:rPr>
        <w:t>an integer</w:t>
      </w:r>
      <w:r w:rsidR="00C30E3A">
        <w:rPr>
          <w:rFonts w:ascii="TimesNewRoman" w:hAnsi="TimesNewRoman" w:cs="TimesNewRoman" w:hint="eastAsia"/>
          <w:kern w:val="0"/>
          <w:sz w:val="23"/>
          <w:szCs w:val="23"/>
        </w:rPr>
        <w:t xml:space="preserve"> chosen from </w:t>
      </w:r>
      <w:r w:rsidR="00591189">
        <w:rPr>
          <w:rFonts w:ascii="TimesNewRoman" w:hAnsi="TimesNewRoman" w:cs="TimesNewRoman" w:hint="eastAsia"/>
          <w:kern w:val="0"/>
          <w:sz w:val="23"/>
          <w:szCs w:val="23"/>
        </w:rPr>
        <w:t>candidate group</w:t>
      </w:r>
      <w:r w:rsidR="00C30E3A">
        <w:rPr>
          <w:rFonts w:ascii="TimesNewRoman" w:hAnsi="TimesNewRoman" w:cs="TimesNewRoman" w:hint="eastAsia"/>
          <w:kern w:val="0"/>
          <w:sz w:val="23"/>
          <w:szCs w:val="23"/>
        </w:rPr>
        <w:t xml:space="preserve"> {0,1,2,..</w:t>
      </w:r>
      <w:proofErr w:type="gramStart"/>
      <w:r w:rsidR="00F4664F">
        <w:rPr>
          <w:rFonts w:ascii="TimesNewRoman" w:hAnsi="TimesNewRoman" w:cs="TimesNewRoman" w:hint="eastAsia"/>
          <w:kern w:val="0"/>
          <w:sz w:val="23"/>
          <w:szCs w:val="23"/>
        </w:rPr>
        <w:t>k</w:t>
      </w:r>
      <w:r w:rsidR="00C30E3A">
        <w:rPr>
          <w:rFonts w:ascii="TimesNewRoman" w:hAnsi="TimesNewRoman" w:cs="TimesNewRoman" w:hint="eastAsia"/>
          <w:kern w:val="0"/>
          <w:sz w:val="23"/>
          <w:szCs w:val="23"/>
        </w:rPr>
        <w:t>-1</w:t>
      </w:r>
      <w:proofErr w:type="gramEnd"/>
      <w:r w:rsidR="00C30E3A">
        <w:rPr>
          <w:rFonts w:ascii="TimesNewRoman" w:hAnsi="TimesNewRoman" w:cs="TimesNewRoman" w:hint="eastAsia"/>
          <w:kern w:val="0"/>
          <w:sz w:val="23"/>
          <w:szCs w:val="23"/>
        </w:rPr>
        <w:t>}.</w:t>
      </w:r>
    </w:p>
    <w:p w:rsidR="00591189" w:rsidRDefault="00591189" w:rsidP="009B47E2">
      <w:pPr>
        <w:autoSpaceDE w:val="0"/>
        <w:autoSpaceDN w:val="0"/>
        <w:adjustRightInd w:val="0"/>
        <w:rPr>
          <w:rFonts w:ascii="TimesNewRoman" w:hAnsi="TimesNewRoman" w:cs="TimesNewRoman"/>
          <w:kern w:val="0"/>
          <w:sz w:val="23"/>
          <w:szCs w:val="23"/>
        </w:rPr>
      </w:pPr>
    </w:p>
    <w:p w:rsidR="00591189" w:rsidRDefault="00591189" w:rsidP="00F4664F">
      <w:pPr>
        <w:autoSpaceDE w:val="0"/>
        <w:autoSpaceDN w:val="0"/>
        <w:adjustRightInd w:val="0"/>
        <w:rPr>
          <w:rFonts w:ascii="TimesNewRoman" w:hAnsi="TimesNewRoman" w:cs="TimesNewRoman"/>
          <w:kern w:val="0"/>
          <w:sz w:val="23"/>
          <w:szCs w:val="23"/>
        </w:rPr>
      </w:pPr>
      <w:r>
        <w:rPr>
          <w:rFonts w:ascii="TimesNewRoman" w:hAnsi="TimesNewRoman" w:cs="TimesNewRoman" w:hint="eastAsia"/>
          <w:kern w:val="0"/>
          <w:sz w:val="23"/>
          <w:szCs w:val="23"/>
        </w:rPr>
        <w:t>However, since we are trying to find out the maximum number of subset</w:t>
      </w:r>
      <w:r w:rsidR="00F4664F">
        <w:rPr>
          <w:rFonts w:ascii="TimesNewRoman" w:hAnsi="TimesNewRoman" w:cs="TimesNewRoman" w:hint="eastAsia"/>
          <w:kern w:val="0"/>
          <w:sz w:val="23"/>
          <w:szCs w:val="23"/>
        </w:rPr>
        <w:t>s</w:t>
      </w:r>
      <w:r>
        <w:rPr>
          <w:rFonts w:ascii="TimesNewRoman" w:hAnsi="TimesNewRoman" w:cs="TimesNewRoman" w:hint="eastAsia"/>
          <w:kern w:val="0"/>
          <w:sz w:val="23"/>
          <w:szCs w:val="23"/>
        </w:rPr>
        <w:t xml:space="preserve"> that can be </w:t>
      </w:r>
      <w:r w:rsidR="00277472">
        <w:rPr>
          <w:rFonts w:ascii="TimesNewRoman" w:hAnsi="TimesNewRoman" w:cs="TimesNewRoman" w:hint="eastAsia"/>
          <w:kern w:val="0"/>
          <w:sz w:val="23"/>
          <w:szCs w:val="23"/>
        </w:rPr>
        <w:t xml:space="preserve">obtained, </w:t>
      </w:r>
      <w:r w:rsidR="00F4664F">
        <w:rPr>
          <w:rFonts w:ascii="TimesNewRoman" w:hAnsi="TimesNewRoman" w:cs="TimesNewRoman" w:hint="eastAsia"/>
          <w:kern w:val="0"/>
          <w:sz w:val="23"/>
          <w:szCs w:val="23"/>
        </w:rPr>
        <w:t>this number</w:t>
      </w:r>
      <w:r>
        <w:rPr>
          <w:rFonts w:ascii="TimesNewRoman" w:hAnsi="TimesNewRoman" w:cs="TimesNewRoman" w:hint="eastAsia"/>
          <w:kern w:val="0"/>
          <w:sz w:val="23"/>
          <w:szCs w:val="23"/>
        </w:rPr>
        <w:t xml:space="preserve"> is not known a-priori. </w:t>
      </w:r>
      <w:r w:rsidR="0028218F">
        <w:rPr>
          <w:rFonts w:ascii="TimesNewRoman" w:hAnsi="TimesNewRoman" w:cs="TimesNewRoman" w:hint="eastAsia"/>
          <w:kern w:val="0"/>
          <w:sz w:val="23"/>
          <w:szCs w:val="23"/>
        </w:rPr>
        <w:t>To solve this problem and still use the encoding above, the following procedures are adopted. First we give an initial value of the subset number</w:t>
      </w:r>
      <w:r w:rsidR="00F4664F">
        <w:rPr>
          <w:rFonts w:ascii="TimesNewRoman" w:hAnsi="TimesNewRoman" w:cs="TimesNewRoman" w:hint="eastAsia"/>
          <w:kern w:val="0"/>
          <w:sz w:val="23"/>
          <w:szCs w:val="23"/>
        </w:rPr>
        <w:t xml:space="preserve"> k</w:t>
      </w:r>
      <w:r w:rsidR="0028218F">
        <w:rPr>
          <w:rFonts w:ascii="TimesNewRoman" w:hAnsi="TimesNewRoman" w:cs="TimesNewRoman" w:hint="eastAsia"/>
          <w:kern w:val="0"/>
          <w:sz w:val="23"/>
          <w:szCs w:val="23"/>
        </w:rPr>
        <w:t xml:space="preserve">. </w:t>
      </w:r>
      <w:r w:rsidR="00F4664F">
        <w:rPr>
          <w:rFonts w:ascii="TimesNewRoman" w:hAnsi="TimesNewRoman" w:cs="TimesNewRoman" w:hint="eastAsia"/>
          <w:kern w:val="0"/>
          <w:sz w:val="23"/>
          <w:szCs w:val="23"/>
        </w:rPr>
        <w:t>k</w:t>
      </w:r>
      <w:r w:rsidR="0028218F">
        <w:rPr>
          <w:rFonts w:ascii="TimesNewRoman" w:hAnsi="TimesNewRoman" w:cs="TimesNewRoman" w:hint="eastAsia"/>
          <w:kern w:val="0"/>
          <w:sz w:val="23"/>
          <w:szCs w:val="23"/>
        </w:rPr>
        <w:t xml:space="preserve"> can be as small as 2 if no priori guess is used. GA is then used to </w:t>
      </w:r>
      <w:r w:rsidR="0028218F">
        <w:rPr>
          <w:rFonts w:ascii="TimesNewRoman" w:hAnsi="TimesNewRoman" w:cs="TimesNewRoman"/>
          <w:kern w:val="0"/>
          <w:sz w:val="23"/>
          <w:szCs w:val="23"/>
        </w:rPr>
        <w:t xml:space="preserve">find </w:t>
      </w:r>
      <w:r w:rsidR="00F4664F">
        <w:rPr>
          <w:rFonts w:ascii="TimesNewRoman" w:hAnsi="TimesNewRoman" w:cs="TimesNewRoman" w:hint="eastAsia"/>
          <w:kern w:val="0"/>
          <w:sz w:val="23"/>
          <w:szCs w:val="23"/>
        </w:rPr>
        <w:t xml:space="preserve">out </w:t>
      </w:r>
      <w:r w:rsidR="0028218F">
        <w:rPr>
          <w:rFonts w:ascii="TimesNewRoman" w:hAnsi="TimesNewRoman" w:cs="TimesNewRoman"/>
          <w:kern w:val="0"/>
          <w:sz w:val="23"/>
          <w:szCs w:val="23"/>
        </w:rPr>
        <w:t xml:space="preserve">the ‘optimal </w:t>
      </w:r>
      <w:r w:rsidR="0028218F">
        <w:rPr>
          <w:rFonts w:ascii="TimesNewRoman" w:hAnsi="TimesNewRoman" w:cs="TimesNewRoman" w:hint="eastAsia"/>
          <w:kern w:val="0"/>
          <w:sz w:val="23"/>
          <w:szCs w:val="23"/>
        </w:rPr>
        <w:t>division</w:t>
      </w:r>
      <w:r w:rsidR="0028218F">
        <w:rPr>
          <w:rFonts w:ascii="TimesNewRoman" w:hAnsi="TimesNewRoman" w:cs="TimesNewRoman"/>
          <w:kern w:val="0"/>
          <w:sz w:val="23"/>
          <w:szCs w:val="23"/>
        </w:rPr>
        <w:t>’</w:t>
      </w:r>
      <w:r w:rsidRPr="00591189">
        <w:rPr>
          <w:rFonts w:ascii="TimesNewRoman" w:hAnsi="TimesNewRoman" w:cs="TimesNewRoman"/>
          <w:kern w:val="0"/>
          <w:sz w:val="23"/>
          <w:szCs w:val="23"/>
        </w:rPr>
        <w:t xml:space="preserve"> under the current </w:t>
      </w:r>
      <w:r w:rsidR="0028218F">
        <w:rPr>
          <w:rFonts w:ascii="TimesNewRoman" w:hAnsi="TimesNewRoman" w:cs="TimesNewRoman" w:hint="eastAsia"/>
          <w:kern w:val="0"/>
          <w:sz w:val="23"/>
          <w:szCs w:val="23"/>
        </w:rPr>
        <w:t>subset</w:t>
      </w:r>
      <w:r w:rsidRPr="00591189">
        <w:rPr>
          <w:rFonts w:ascii="TimesNewRoman" w:hAnsi="TimesNewRoman" w:cs="TimesNewRoman"/>
          <w:kern w:val="0"/>
          <w:sz w:val="23"/>
          <w:szCs w:val="23"/>
        </w:rPr>
        <w:t xml:space="preserve"> number</w:t>
      </w:r>
      <w:r w:rsidR="00F4664F">
        <w:rPr>
          <w:rFonts w:ascii="TimesNewRoman" w:hAnsi="TimesNewRoman" w:cs="TimesNewRoman" w:hint="eastAsia"/>
          <w:kern w:val="0"/>
          <w:sz w:val="23"/>
          <w:szCs w:val="23"/>
        </w:rPr>
        <w:t xml:space="preserve"> k</w:t>
      </w:r>
      <w:r w:rsidR="0028218F">
        <w:rPr>
          <w:rFonts w:ascii="TimesNewRoman" w:hAnsi="TimesNewRoman" w:cs="TimesNewRoman" w:hint="eastAsia"/>
          <w:kern w:val="0"/>
          <w:sz w:val="23"/>
          <w:szCs w:val="23"/>
        </w:rPr>
        <w:t xml:space="preserve">. </w:t>
      </w:r>
      <w:r w:rsidR="00F4664F">
        <w:rPr>
          <w:rFonts w:ascii="TimesNewRoman" w:hAnsi="TimesNewRoman" w:cs="TimesNewRoman" w:hint="eastAsia"/>
          <w:kern w:val="0"/>
          <w:sz w:val="23"/>
          <w:szCs w:val="23"/>
        </w:rPr>
        <w:t>T</w:t>
      </w:r>
      <w:r w:rsidR="0028218F">
        <w:rPr>
          <w:rFonts w:ascii="TimesNewRoman" w:hAnsi="TimesNewRoman" w:cs="TimesNewRoman"/>
          <w:kern w:val="0"/>
          <w:sz w:val="23"/>
          <w:szCs w:val="23"/>
        </w:rPr>
        <w:t xml:space="preserve">he ‘optimal </w:t>
      </w:r>
      <w:r w:rsidR="0028218F">
        <w:rPr>
          <w:rFonts w:ascii="TimesNewRoman" w:hAnsi="TimesNewRoman" w:cs="TimesNewRoman" w:hint="eastAsia"/>
          <w:kern w:val="0"/>
          <w:sz w:val="23"/>
          <w:szCs w:val="23"/>
        </w:rPr>
        <w:t>division</w:t>
      </w:r>
      <w:r w:rsidR="0028218F">
        <w:rPr>
          <w:rFonts w:ascii="TimesNewRoman" w:hAnsi="TimesNewRoman" w:cs="TimesNewRoman"/>
          <w:kern w:val="0"/>
          <w:sz w:val="23"/>
          <w:szCs w:val="23"/>
        </w:rPr>
        <w:t xml:space="preserve">’ </w:t>
      </w:r>
      <w:r w:rsidR="005B147B">
        <w:rPr>
          <w:rFonts w:ascii="TimesNewRoman" w:hAnsi="TimesNewRoman" w:cs="TimesNewRoman" w:hint="eastAsia"/>
          <w:kern w:val="0"/>
          <w:sz w:val="23"/>
          <w:szCs w:val="23"/>
        </w:rPr>
        <w:t>minimizes</w:t>
      </w:r>
      <w:r w:rsidR="00277472">
        <w:rPr>
          <w:rFonts w:ascii="TimesNewRoman" w:hAnsi="TimesNewRoman" w:cs="TimesNewRoman"/>
          <w:kern w:val="0"/>
          <w:sz w:val="23"/>
          <w:szCs w:val="23"/>
        </w:rPr>
        <w:t xml:space="preserve"> </w:t>
      </w:r>
      <w:r w:rsidR="0028218F">
        <w:rPr>
          <w:rFonts w:ascii="TimesNewRoman" w:hAnsi="TimesNewRoman" w:cs="TimesNewRoman"/>
          <w:kern w:val="0"/>
          <w:sz w:val="23"/>
          <w:szCs w:val="23"/>
        </w:rPr>
        <w:t xml:space="preserve">the </w:t>
      </w:r>
      <w:r w:rsidR="00277472">
        <w:rPr>
          <w:rFonts w:ascii="TimesNewRoman" w:hAnsi="TimesNewRoman" w:cs="TimesNewRoman" w:hint="eastAsia"/>
          <w:kern w:val="0"/>
          <w:sz w:val="23"/>
          <w:szCs w:val="23"/>
        </w:rPr>
        <w:t>m</w:t>
      </w:r>
      <w:r w:rsidR="005B147B">
        <w:rPr>
          <w:rFonts w:ascii="TimesNewRoman" w:hAnsi="TimesNewRoman" w:cs="TimesNewRoman" w:hint="eastAsia"/>
          <w:kern w:val="0"/>
          <w:sz w:val="23"/>
          <w:szCs w:val="23"/>
        </w:rPr>
        <w:t xml:space="preserve">aximum </w:t>
      </w:r>
      <w:del w:id="1511" w:author="lxf" w:date="2010-05-12T12:55:00Z">
        <w:r w:rsidR="005B147B" w:rsidDel="00522ECD">
          <w:rPr>
            <w:rFonts w:ascii="TimesNewRoman" w:hAnsi="TimesNewRoman" w:cs="TimesNewRoman" w:hint="eastAsia"/>
            <w:kern w:val="0"/>
            <w:sz w:val="23"/>
            <w:szCs w:val="23"/>
          </w:rPr>
          <w:delText>SVD ratios</w:delText>
        </w:r>
      </w:del>
      <w:ins w:id="1512" w:author="lxf" w:date="2010-05-12T12:55:00Z">
        <w:r w:rsidR="00522ECD">
          <w:rPr>
            <w:rFonts w:ascii="TimesNewRoman" w:hAnsi="TimesNewRoman" w:cs="TimesNewRoman" w:hint="eastAsia"/>
            <w:kern w:val="0"/>
            <w:sz w:val="23"/>
            <w:szCs w:val="23"/>
          </w:rPr>
          <w:t>condition number</w:t>
        </w:r>
      </w:ins>
      <w:r w:rsidR="00277472">
        <w:rPr>
          <w:rFonts w:ascii="TimesNewRoman" w:hAnsi="TimesNewRoman" w:cs="TimesNewRoman" w:hint="eastAsia"/>
          <w:kern w:val="0"/>
          <w:sz w:val="23"/>
          <w:szCs w:val="23"/>
        </w:rPr>
        <w:t xml:space="preserve"> </w:t>
      </w:r>
      <w:r w:rsidR="0028218F">
        <w:rPr>
          <w:rFonts w:ascii="TimesNewRoman" w:hAnsi="TimesNewRoman" w:cs="TimesNewRoman"/>
          <w:kern w:val="0"/>
          <w:sz w:val="23"/>
          <w:szCs w:val="23"/>
        </w:rPr>
        <w:t xml:space="preserve">of the generated </w:t>
      </w:r>
      <w:r w:rsidR="0028218F">
        <w:rPr>
          <w:rFonts w:ascii="TimesNewRoman" w:hAnsi="TimesNewRoman" w:cs="TimesNewRoman" w:hint="eastAsia"/>
          <w:kern w:val="0"/>
          <w:sz w:val="23"/>
          <w:szCs w:val="23"/>
        </w:rPr>
        <w:t>subsets. After obtaining the optimal di</w:t>
      </w:r>
      <w:r w:rsidR="00F4664F">
        <w:rPr>
          <w:rFonts w:ascii="TimesNewRoman" w:hAnsi="TimesNewRoman" w:cs="TimesNewRoman" w:hint="eastAsia"/>
          <w:kern w:val="0"/>
          <w:sz w:val="23"/>
          <w:szCs w:val="23"/>
        </w:rPr>
        <w:t>vision and corresponding subsets, the subsets are evaluated. If the subset</w:t>
      </w:r>
      <w:r w:rsidR="0028218F">
        <w:rPr>
          <w:rFonts w:ascii="TimesNewRoman" w:hAnsi="TimesNewRoman" w:cs="TimesNewRoman" w:hint="eastAsia"/>
          <w:kern w:val="0"/>
          <w:sz w:val="23"/>
          <w:szCs w:val="23"/>
        </w:rPr>
        <w:t xml:space="preserve"> </w:t>
      </w:r>
      <w:r w:rsidR="00F4664F">
        <w:rPr>
          <w:rFonts w:ascii="TimesNewRoman" w:hAnsi="TimesNewRoman" w:cs="TimesNewRoman" w:hint="eastAsia"/>
          <w:kern w:val="0"/>
          <w:sz w:val="23"/>
          <w:szCs w:val="23"/>
        </w:rPr>
        <w:t xml:space="preserve">with the </w:t>
      </w:r>
      <w:r w:rsidR="005B147B">
        <w:rPr>
          <w:rFonts w:ascii="TimesNewRoman" w:hAnsi="TimesNewRoman" w:cs="TimesNewRoman" w:hint="eastAsia"/>
          <w:kern w:val="0"/>
          <w:sz w:val="23"/>
          <w:szCs w:val="23"/>
        </w:rPr>
        <w:t>maximum</w:t>
      </w:r>
      <w:r w:rsidR="00F4664F">
        <w:rPr>
          <w:rFonts w:ascii="TimesNewRoman" w:hAnsi="TimesNewRoman" w:cs="TimesNewRoman" w:hint="eastAsia"/>
          <w:kern w:val="0"/>
          <w:sz w:val="23"/>
          <w:szCs w:val="23"/>
        </w:rPr>
        <w:t xml:space="preserve"> </w:t>
      </w:r>
      <w:del w:id="1513" w:author="lxf" w:date="2010-05-12T12:55:00Z">
        <w:r w:rsidR="005B147B" w:rsidDel="00522ECD">
          <w:rPr>
            <w:rFonts w:ascii="TimesNewRoman" w:hAnsi="TimesNewRoman" w:cs="TimesNewRoman" w:hint="eastAsia"/>
            <w:kern w:val="0"/>
            <w:sz w:val="23"/>
            <w:szCs w:val="23"/>
          </w:rPr>
          <w:delText>SVD ratio</w:delText>
        </w:r>
      </w:del>
      <w:ins w:id="1514" w:author="lxf" w:date="2010-05-12T12:55:00Z">
        <w:r w:rsidR="00522ECD">
          <w:rPr>
            <w:rFonts w:ascii="TimesNewRoman" w:hAnsi="TimesNewRoman" w:cs="TimesNewRoman" w:hint="eastAsia"/>
            <w:kern w:val="0"/>
            <w:sz w:val="23"/>
            <w:szCs w:val="23"/>
          </w:rPr>
          <w:t>condition number</w:t>
        </w:r>
      </w:ins>
      <w:r w:rsidR="00F4664F">
        <w:rPr>
          <w:rFonts w:ascii="TimesNewRoman" w:hAnsi="TimesNewRoman" w:cs="TimesNewRoman" w:hint="eastAsia"/>
          <w:kern w:val="0"/>
          <w:sz w:val="23"/>
          <w:szCs w:val="23"/>
        </w:rPr>
        <w:t xml:space="preserve"> </w:t>
      </w:r>
      <w:r w:rsidR="005B147B">
        <w:rPr>
          <w:rFonts w:ascii="TimesNewRoman" w:hAnsi="TimesNewRoman" w:cs="TimesNewRoman" w:hint="eastAsia"/>
          <w:kern w:val="0"/>
          <w:sz w:val="23"/>
          <w:szCs w:val="23"/>
        </w:rPr>
        <w:t>is smaller than the upper</w:t>
      </w:r>
      <w:r w:rsidR="00277472">
        <w:rPr>
          <w:rFonts w:ascii="TimesNewRoman" w:hAnsi="TimesNewRoman" w:cs="TimesNewRoman" w:hint="eastAsia"/>
          <w:kern w:val="0"/>
          <w:sz w:val="23"/>
          <w:szCs w:val="23"/>
        </w:rPr>
        <w:t xml:space="preserve"> bound</w:t>
      </w:r>
      <w:r w:rsidR="005B147B">
        <w:rPr>
          <w:rFonts w:ascii="TimesNewRoman" w:hAnsi="TimesNewRoman" w:cs="TimesNewRoman" w:hint="eastAsia"/>
          <w:kern w:val="0"/>
          <w:sz w:val="23"/>
          <w:szCs w:val="23"/>
        </w:rPr>
        <w:t xml:space="preserve"> </w:t>
      </w:r>
      <w:del w:id="1515" w:author="lxf" w:date="2010-05-12T12:55:00Z">
        <w:r w:rsidR="005B147B" w:rsidDel="00522ECD">
          <w:rPr>
            <w:rFonts w:ascii="TimesNewRoman" w:hAnsi="TimesNewRoman" w:cs="TimesNewRoman" w:hint="eastAsia"/>
            <w:kern w:val="0"/>
            <w:sz w:val="23"/>
            <w:szCs w:val="23"/>
          </w:rPr>
          <w:delText>SVD</w:delText>
        </w:r>
      </w:del>
      <w:ins w:id="1516" w:author="lxf" w:date="2010-05-14T18:01:00Z">
        <w:r w:rsidR="00783E78">
          <w:rPr>
            <w:rFonts w:ascii="SimSun" w:eastAsia="SimSun" w:hAnsi="SimSun" w:cs="TimesNewRoman" w:hint="eastAsia"/>
            <w:kern w:val="0"/>
            <w:sz w:val="23"/>
            <w:szCs w:val="23"/>
          </w:rPr>
          <w:t>α</w:t>
        </w:r>
      </w:ins>
      <w:del w:id="1517" w:author="lxf" w:date="2010-05-14T18:01:00Z">
        <w:r w:rsidR="005B147B" w:rsidDel="00783E78">
          <w:rPr>
            <w:rFonts w:ascii="TimesNewRoman" w:hAnsi="TimesNewRoman" w:cs="TimesNewRoman" w:hint="eastAsia"/>
            <w:kern w:val="0"/>
            <w:sz w:val="23"/>
            <w:szCs w:val="23"/>
          </w:rPr>
          <w:delText>_U</w:delText>
        </w:r>
      </w:del>
      <w:r w:rsidR="0028218F">
        <w:rPr>
          <w:rFonts w:ascii="TimesNewRoman" w:hAnsi="TimesNewRoman" w:cs="TimesNewRoman" w:hint="eastAsia"/>
          <w:kern w:val="0"/>
          <w:sz w:val="23"/>
          <w:szCs w:val="23"/>
        </w:rPr>
        <w:t xml:space="preserve">, </w:t>
      </w:r>
      <w:r w:rsidR="00F4664F">
        <w:rPr>
          <w:rFonts w:ascii="TimesNewRoman" w:hAnsi="TimesNewRoman" w:cs="TimesNewRoman" w:hint="eastAsia"/>
          <w:kern w:val="0"/>
          <w:sz w:val="23"/>
          <w:szCs w:val="23"/>
        </w:rPr>
        <w:t xml:space="preserve">k=k+1. GA is then carried out based on this new number and the whole process reiterates until the </w:t>
      </w:r>
      <w:del w:id="1518" w:author="lxf" w:date="2010-05-12T12:55:00Z">
        <w:r w:rsidR="005B147B" w:rsidDel="00522ECD">
          <w:rPr>
            <w:rFonts w:ascii="TimesNewRoman" w:hAnsi="TimesNewRoman" w:cs="TimesNewRoman" w:hint="eastAsia"/>
            <w:kern w:val="0"/>
            <w:sz w:val="23"/>
            <w:szCs w:val="23"/>
          </w:rPr>
          <w:delText>SVD ratio</w:delText>
        </w:r>
      </w:del>
      <w:ins w:id="1519" w:author="lxf" w:date="2010-05-12T12:55:00Z">
        <w:r w:rsidR="00522ECD">
          <w:rPr>
            <w:rFonts w:ascii="TimesNewRoman" w:hAnsi="TimesNewRoman" w:cs="TimesNewRoman" w:hint="eastAsia"/>
            <w:kern w:val="0"/>
            <w:sz w:val="23"/>
            <w:szCs w:val="23"/>
          </w:rPr>
          <w:t>condition number</w:t>
        </w:r>
      </w:ins>
      <w:r w:rsidR="00277472">
        <w:rPr>
          <w:rFonts w:ascii="TimesNewRoman" w:hAnsi="TimesNewRoman" w:cs="TimesNewRoman" w:hint="eastAsia"/>
          <w:kern w:val="0"/>
          <w:sz w:val="23"/>
          <w:szCs w:val="23"/>
        </w:rPr>
        <w:t xml:space="preserve"> </w:t>
      </w:r>
      <w:r w:rsidRPr="00591189">
        <w:rPr>
          <w:rFonts w:ascii="TimesNewRoman" w:hAnsi="TimesNewRoman" w:cs="TimesNewRoman"/>
          <w:kern w:val="0"/>
          <w:sz w:val="23"/>
          <w:szCs w:val="23"/>
        </w:rPr>
        <w:t xml:space="preserve">constraint fails. </w:t>
      </w:r>
      <w:r w:rsidR="00F4664F">
        <w:rPr>
          <w:rFonts w:ascii="TimesNewRoman" w:hAnsi="TimesNewRoman" w:cs="TimesNewRoman" w:hint="eastAsia"/>
          <w:kern w:val="0"/>
          <w:sz w:val="23"/>
          <w:szCs w:val="23"/>
        </w:rPr>
        <w:t xml:space="preserve">It should be noted that it may take a significant time if the initial k is a small value while the </w:t>
      </w:r>
      <w:r w:rsidR="00277472">
        <w:rPr>
          <w:rFonts w:ascii="TimesNewRoman" w:hAnsi="TimesNewRoman" w:cs="TimesNewRoman" w:hint="eastAsia"/>
          <w:kern w:val="0"/>
          <w:sz w:val="23"/>
          <w:szCs w:val="23"/>
        </w:rPr>
        <w:t>number of</w:t>
      </w:r>
      <w:r w:rsidR="00F4664F">
        <w:rPr>
          <w:rFonts w:ascii="TimesNewRoman" w:hAnsi="TimesNewRoman" w:cs="TimesNewRoman" w:hint="eastAsia"/>
          <w:kern w:val="0"/>
          <w:sz w:val="23"/>
          <w:szCs w:val="23"/>
        </w:rPr>
        <w:t xml:space="preserve"> </w:t>
      </w:r>
      <w:r w:rsidR="00F33F23">
        <w:rPr>
          <w:rFonts w:ascii="TimesNewRoman" w:hAnsi="TimesNewRoman" w:cs="TimesNewRoman" w:hint="eastAsia"/>
          <w:kern w:val="0"/>
          <w:sz w:val="23"/>
          <w:szCs w:val="23"/>
        </w:rPr>
        <w:t xml:space="preserve">potential </w:t>
      </w:r>
      <w:r w:rsidR="00F4664F">
        <w:rPr>
          <w:rFonts w:ascii="TimesNewRoman" w:hAnsi="TimesNewRoman" w:cs="TimesNewRoman" w:hint="eastAsia"/>
          <w:kern w:val="0"/>
          <w:sz w:val="23"/>
          <w:szCs w:val="23"/>
        </w:rPr>
        <w:t>subset</w:t>
      </w:r>
      <w:r w:rsidR="00F33F23">
        <w:rPr>
          <w:rFonts w:ascii="TimesNewRoman" w:hAnsi="TimesNewRoman" w:cs="TimesNewRoman" w:hint="eastAsia"/>
          <w:kern w:val="0"/>
          <w:sz w:val="23"/>
          <w:szCs w:val="23"/>
        </w:rPr>
        <w:t>s</w:t>
      </w:r>
      <w:r w:rsidR="00F4664F">
        <w:rPr>
          <w:rFonts w:ascii="TimesNewRoman" w:hAnsi="TimesNewRoman" w:cs="TimesNewRoman" w:hint="eastAsia"/>
          <w:kern w:val="0"/>
          <w:sz w:val="23"/>
          <w:szCs w:val="23"/>
        </w:rPr>
        <w:t xml:space="preserve"> is a large. One </w:t>
      </w:r>
      <w:r w:rsidR="00F4664F">
        <w:rPr>
          <w:rFonts w:ascii="TimesNewRoman" w:hAnsi="TimesNewRoman" w:cs="TimesNewRoman"/>
          <w:kern w:val="0"/>
          <w:sz w:val="23"/>
          <w:szCs w:val="23"/>
        </w:rPr>
        <w:t>approach</w:t>
      </w:r>
      <w:r w:rsidR="00F4664F">
        <w:rPr>
          <w:rFonts w:ascii="TimesNewRoman" w:hAnsi="TimesNewRoman" w:cs="TimesNewRoman" w:hint="eastAsia"/>
          <w:kern w:val="0"/>
          <w:sz w:val="23"/>
          <w:szCs w:val="23"/>
        </w:rPr>
        <w:t xml:space="preserve"> is to use some initial guess on k. For example, we can carry out </w:t>
      </w:r>
      <w:r w:rsidR="009E4700">
        <w:rPr>
          <w:rFonts w:ascii="TimesNewRoman" w:hAnsi="TimesNewRoman" w:cs="TimesNewRoman" w:hint="eastAsia"/>
          <w:kern w:val="0"/>
          <w:sz w:val="23"/>
          <w:szCs w:val="23"/>
        </w:rPr>
        <w:t xml:space="preserve">the heuristic </w:t>
      </w:r>
      <w:r w:rsidR="009E4700">
        <w:rPr>
          <w:rFonts w:ascii="TimesNewRoman" w:hAnsi="TimesNewRoman" w:cs="TimesNewRoman"/>
          <w:kern w:val="0"/>
          <w:sz w:val="23"/>
          <w:szCs w:val="23"/>
        </w:rPr>
        <w:t>approach</w:t>
      </w:r>
      <w:r w:rsidR="009E4700">
        <w:rPr>
          <w:rFonts w:ascii="TimesNewRoman" w:hAnsi="TimesNewRoman" w:cs="TimesNewRoman" w:hint="eastAsia"/>
          <w:kern w:val="0"/>
          <w:sz w:val="23"/>
          <w:szCs w:val="23"/>
        </w:rPr>
        <w:t xml:space="preserve"> proposed in the previous section first and use the obtained subset number as the initial guess of k. Another approach is to </w:t>
      </w:r>
      <w:r w:rsidR="009E4700">
        <w:rPr>
          <w:rFonts w:ascii="TimesNewRoman" w:hAnsi="TimesNewRoman" w:cs="TimesNewRoman"/>
          <w:kern w:val="0"/>
          <w:sz w:val="23"/>
          <w:szCs w:val="23"/>
        </w:rPr>
        <w:t>dynamically</w:t>
      </w:r>
      <w:r w:rsidR="009E4700">
        <w:rPr>
          <w:rFonts w:ascii="TimesNewRoman" w:hAnsi="TimesNewRoman" w:cs="TimesNewRoman" w:hint="eastAsia"/>
          <w:kern w:val="0"/>
          <w:sz w:val="23"/>
          <w:szCs w:val="23"/>
        </w:rPr>
        <w:t xml:space="preserve"> </w:t>
      </w:r>
      <w:r w:rsidR="009E4700">
        <w:rPr>
          <w:rFonts w:ascii="TimesNewRoman" w:hAnsi="TimesNewRoman" w:cs="TimesNewRoman" w:hint="eastAsia"/>
          <w:kern w:val="0"/>
          <w:sz w:val="23"/>
          <w:szCs w:val="23"/>
        </w:rPr>
        <w:lastRenderedPageBreak/>
        <w:t xml:space="preserve">determine the increase of k </w:t>
      </w:r>
      <w:proofErr w:type="gramStart"/>
      <w:r w:rsidR="009E4700">
        <w:rPr>
          <w:rFonts w:ascii="TimesNewRoman" w:hAnsi="TimesNewRoman" w:cs="TimesNewRoman" w:hint="eastAsia"/>
          <w:kern w:val="0"/>
          <w:sz w:val="23"/>
          <w:szCs w:val="23"/>
        </w:rPr>
        <w:t>in each iteration</w:t>
      </w:r>
      <w:proofErr w:type="gramEnd"/>
      <w:r w:rsidR="009E4700">
        <w:rPr>
          <w:rFonts w:ascii="TimesNewRoman" w:hAnsi="TimesNewRoman" w:cs="TimesNewRoman" w:hint="eastAsia"/>
          <w:kern w:val="0"/>
          <w:sz w:val="23"/>
          <w:szCs w:val="23"/>
        </w:rPr>
        <w:t xml:space="preserve"> according to the distance between the </w:t>
      </w:r>
      <w:r w:rsidR="00C91E9C">
        <w:rPr>
          <w:rFonts w:ascii="TimesNewRoman" w:hAnsi="TimesNewRoman" w:cs="TimesNewRoman" w:hint="eastAsia"/>
          <w:kern w:val="0"/>
          <w:sz w:val="23"/>
          <w:szCs w:val="23"/>
        </w:rPr>
        <w:t>maximum</w:t>
      </w:r>
      <w:r w:rsidR="00F33F23">
        <w:rPr>
          <w:rFonts w:ascii="TimesNewRoman" w:hAnsi="TimesNewRoman" w:cs="TimesNewRoman" w:hint="eastAsia"/>
          <w:kern w:val="0"/>
          <w:sz w:val="23"/>
          <w:szCs w:val="23"/>
        </w:rPr>
        <w:t xml:space="preserve"> </w:t>
      </w:r>
      <w:del w:id="1520" w:author="lxf" w:date="2010-05-12T12:55:00Z">
        <w:r w:rsidR="00C91E9C" w:rsidDel="00522ECD">
          <w:rPr>
            <w:rFonts w:ascii="TimesNewRoman" w:hAnsi="TimesNewRoman" w:cs="TimesNewRoman" w:hint="eastAsia"/>
            <w:kern w:val="0"/>
            <w:sz w:val="23"/>
            <w:szCs w:val="23"/>
          </w:rPr>
          <w:delText>SVD ratio</w:delText>
        </w:r>
      </w:del>
      <w:ins w:id="1521" w:author="lxf" w:date="2010-05-12T12:55:00Z">
        <w:r w:rsidR="00522ECD">
          <w:rPr>
            <w:rFonts w:ascii="TimesNewRoman" w:hAnsi="TimesNewRoman" w:cs="TimesNewRoman" w:hint="eastAsia"/>
            <w:kern w:val="0"/>
            <w:sz w:val="23"/>
            <w:szCs w:val="23"/>
          </w:rPr>
          <w:t>condition number</w:t>
        </w:r>
      </w:ins>
      <w:r w:rsidR="00C91E9C">
        <w:rPr>
          <w:rFonts w:ascii="TimesNewRoman" w:hAnsi="TimesNewRoman" w:cs="TimesNewRoman" w:hint="eastAsia"/>
          <w:kern w:val="0"/>
          <w:sz w:val="23"/>
          <w:szCs w:val="23"/>
        </w:rPr>
        <w:t xml:space="preserve"> of th</w:t>
      </w:r>
      <w:r w:rsidR="009E4700">
        <w:rPr>
          <w:rFonts w:ascii="TimesNewRoman" w:hAnsi="TimesNewRoman" w:cs="TimesNewRoman" w:hint="eastAsia"/>
          <w:kern w:val="0"/>
          <w:sz w:val="23"/>
          <w:szCs w:val="23"/>
        </w:rPr>
        <w:t xml:space="preserve">e obtained subsets and the </w:t>
      </w:r>
      <w:del w:id="1522" w:author="lxf" w:date="2010-05-12T12:56:00Z">
        <w:r w:rsidR="00C91E9C" w:rsidDel="00522ECD">
          <w:rPr>
            <w:rFonts w:ascii="TimesNewRoman" w:hAnsi="TimesNewRoman" w:cs="TimesNewRoman" w:hint="eastAsia"/>
            <w:kern w:val="0"/>
            <w:sz w:val="23"/>
            <w:szCs w:val="23"/>
          </w:rPr>
          <w:delText xml:space="preserve">SVD </w:delText>
        </w:r>
      </w:del>
      <w:ins w:id="1523" w:author="lxf" w:date="2010-05-12T12:56:00Z">
        <w:r w:rsidR="00522ECD">
          <w:rPr>
            <w:rFonts w:ascii="TimesNewRoman" w:hAnsi="TimesNewRoman" w:cs="TimesNewRoman" w:hint="eastAsia"/>
            <w:kern w:val="0"/>
            <w:sz w:val="23"/>
            <w:szCs w:val="23"/>
          </w:rPr>
          <w:t xml:space="preserve">condition number </w:t>
        </w:r>
      </w:ins>
      <w:r w:rsidR="00C91E9C">
        <w:rPr>
          <w:rFonts w:ascii="TimesNewRoman" w:hAnsi="TimesNewRoman" w:cs="TimesNewRoman" w:hint="eastAsia"/>
          <w:kern w:val="0"/>
          <w:sz w:val="23"/>
          <w:szCs w:val="23"/>
        </w:rPr>
        <w:t xml:space="preserve">upper </w:t>
      </w:r>
      <w:r w:rsidR="00C91E9C">
        <w:rPr>
          <w:rFonts w:ascii="TimesNewRoman" w:hAnsi="TimesNewRoman" w:cs="TimesNewRoman"/>
          <w:kern w:val="0"/>
          <w:sz w:val="23"/>
          <w:szCs w:val="23"/>
        </w:rPr>
        <w:t>bound</w:t>
      </w:r>
      <w:r w:rsidR="009E4700">
        <w:rPr>
          <w:rFonts w:ascii="TimesNewRoman" w:hAnsi="TimesNewRoman" w:cs="TimesNewRoman" w:hint="eastAsia"/>
          <w:kern w:val="0"/>
          <w:sz w:val="23"/>
          <w:szCs w:val="23"/>
        </w:rPr>
        <w:t>. However, this topic is out of the scope of this paper and will be not discussed here.</w:t>
      </w:r>
    </w:p>
    <w:p w:rsidR="00A0555C" w:rsidRPr="009B47E2" w:rsidRDefault="00A0555C" w:rsidP="009B47E2">
      <w:pPr>
        <w:autoSpaceDE w:val="0"/>
        <w:autoSpaceDN w:val="0"/>
        <w:adjustRightInd w:val="0"/>
        <w:rPr>
          <w:rFonts w:ascii="TimesNewRoman" w:hAnsi="TimesNewRoman" w:cs="TimesNewRoman"/>
          <w:kern w:val="0"/>
          <w:sz w:val="23"/>
          <w:szCs w:val="23"/>
        </w:rPr>
      </w:pPr>
    </w:p>
    <w:p w:rsidR="00783E78" w:rsidRDefault="00A0555C" w:rsidP="009B47E2">
      <w:pPr>
        <w:autoSpaceDE w:val="0"/>
        <w:autoSpaceDN w:val="0"/>
        <w:adjustRightInd w:val="0"/>
        <w:rPr>
          <w:ins w:id="1524" w:author="lxf" w:date="2010-05-14T18:02:00Z"/>
          <w:rFonts w:ascii="TimesNewRoman" w:hAnsi="TimesNewRoman" w:cs="TimesNewRoman"/>
          <w:kern w:val="0"/>
          <w:sz w:val="23"/>
          <w:szCs w:val="23"/>
        </w:rPr>
      </w:pPr>
      <w:r w:rsidRPr="009B47E2">
        <w:rPr>
          <w:rFonts w:ascii="TimesNewRoman" w:hAnsi="TimesNewRoman" w:cs="TimesNewRoman"/>
          <w:kern w:val="0"/>
          <w:sz w:val="23"/>
          <w:szCs w:val="23"/>
        </w:rPr>
        <w:t>Having decided on a representation, the next step is</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to generate, at random, an initial population of possible</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 xml:space="preserve">solutions. </w:t>
      </w:r>
      <w:r w:rsidRPr="004D401F">
        <w:rPr>
          <w:rFonts w:ascii="TimesNewRoman" w:hAnsi="TimesNewRoman" w:cs="TimesNewRoman"/>
          <w:kern w:val="0"/>
          <w:sz w:val="23"/>
          <w:szCs w:val="23"/>
        </w:rPr>
        <w:t>The number of genes in a population</w:t>
      </w:r>
      <w:r w:rsidRPr="009B47E2">
        <w:rPr>
          <w:rFonts w:ascii="TimesNewRoman" w:hAnsi="TimesNewRoman" w:cs="TimesNewRoman"/>
          <w:kern w:val="0"/>
          <w:sz w:val="23"/>
          <w:szCs w:val="23"/>
        </w:rPr>
        <w:t xml:space="preserve"> depends</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on several factors, including the size of each individual</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gene, which itself depends on the size of the solution</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space.</w:t>
      </w:r>
      <w:r w:rsidR="009B47E2" w:rsidRPr="009B47E2">
        <w:rPr>
          <w:rFonts w:ascii="TimesNewRoman" w:hAnsi="TimesNewRoman" w:cs="TimesNewRoman"/>
          <w:kern w:val="0"/>
          <w:sz w:val="23"/>
          <w:szCs w:val="23"/>
        </w:rPr>
        <w:t xml:space="preserve"> </w:t>
      </w:r>
    </w:p>
    <w:p w:rsidR="00783E78" w:rsidRDefault="00783E78" w:rsidP="009B47E2">
      <w:pPr>
        <w:autoSpaceDE w:val="0"/>
        <w:autoSpaceDN w:val="0"/>
        <w:adjustRightInd w:val="0"/>
        <w:rPr>
          <w:ins w:id="1525" w:author="lxf" w:date="2010-05-14T18:02:00Z"/>
          <w:rFonts w:ascii="TimesNewRoman" w:hAnsi="TimesNewRoman" w:cs="TimesNewRoman"/>
          <w:kern w:val="0"/>
          <w:sz w:val="23"/>
          <w:szCs w:val="23"/>
        </w:rPr>
      </w:pPr>
    </w:p>
    <w:p w:rsidR="009E4700" w:rsidDel="00783E78" w:rsidRDefault="00A0555C" w:rsidP="009B47E2">
      <w:pPr>
        <w:autoSpaceDE w:val="0"/>
        <w:autoSpaceDN w:val="0"/>
        <w:adjustRightInd w:val="0"/>
        <w:rPr>
          <w:del w:id="1526" w:author="lxf" w:date="2010-05-14T18:02:00Z"/>
          <w:rFonts w:ascii="TimesNewRoman" w:hAnsi="TimesNewRoman" w:cs="TimesNewRoman"/>
          <w:kern w:val="0"/>
          <w:sz w:val="23"/>
          <w:szCs w:val="23"/>
        </w:rPr>
      </w:pPr>
      <w:r w:rsidRPr="009B47E2">
        <w:rPr>
          <w:rFonts w:ascii="TimesNewRoman" w:hAnsi="TimesNewRoman" w:cs="TimesNewRoman"/>
          <w:kern w:val="0"/>
          <w:sz w:val="23"/>
          <w:szCs w:val="23"/>
        </w:rPr>
        <w:t>Having generated a population of random genes, it is</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necessary to decide which of them are fittest in the sense</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of producing the best solutions to the problem. To do</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this, a fitness function is required which operates on the</w:t>
      </w:r>
      <w:r w:rsidR="009B4E3F">
        <w:rPr>
          <w:rFonts w:ascii="TimesNewRoman" w:hAnsi="TimesNewRoman" w:cs="TimesNewRoman" w:hint="eastAsia"/>
          <w:kern w:val="0"/>
          <w:sz w:val="23"/>
          <w:szCs w:val="23"/>
        </w:rPr>
        <w:t xml:space="preserve"> </w:t>
      </w:r>
      <w:r w:rsidRPr="009B47E2">
        <w:rPr>
          <w:rFonts w:ascii="TimesNewRoman" w:hAnsi="TimesNewRoman" w:cs="TimesNewRoman"/>
          <w:kern w:val="0"/>
          <w:sz w:val="23"/>
          <w:szCs w:val="23"/>
        </w:rPr>
        <w:t>encoded genes and returns a single number which provides</w:t>
      </w:r>
      <w:r w:rsidR="009B47E2"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 xml:space="preserve">a measure of the suitability of the solution. </w:t>
      </w:r>
      <w:ins w:id="1527" w:author="lxf" w:date="2010-05-14T18:02:00Z">
        <w:r w:rsidR="00783E78">
          <w:rPr>
            <w:rFonts w:ascii="TimesNewRoman" w:hAnsi="TimesNewRoman" w:cs="TimesNewRoman" w:hint="eastAsia"/>
            <w:kern w:val="0"/>
            <w:sz w:val="23"/>
            <w:szCs w:val="23"/>
          </w:rPr>
          <w:t xml:space="preserve"> </w:t>
        </w:r>
      </w:ins>
    </w:p>
    <w:p w:rsidR="009E4700" w:rsidDel="00783E78" w:rsidRDefault="009E4700" w:rsidP="009B47E2">
      <w:pPr>
        <w:autoSpaceDE w:val="0"/>
        <w:autoSpaceDN w:val="0"/>
        <w:adjustRightInd w:val="0"/>
        <w:rPr>
          <w:del w:id="1528" w:author="lxf" w:date="2010-05-14T18:02:00Z"/>
          <w:rFonts w:ascii="TimesNewRoman" w:hAnsi="TimesNewRoman" w:cs="TimesNewRoman"/>
          <w:kern w:val="0"/>
          <w:sz w:val="23"/>
          <w:szCs w:val="23"/>
        </w:rPr>
      </w:pPr>
    </w:p>
    <w:p w:rsidR="00D518BC" w:rsidRDefault="00CC1A9E" w:rsidP="00D518BC">
      <w:pPr>
        <w:autoSpaceDE w:val="0"/>
        <w:autoSpaceDN w:val="0"/>
        <w:adjustRightInd w:val="0"/>
        <w:rPr>
          <w:rFonts w:ascii="TimesNewRoman" w:hAnsi="TimesNewRoman" w:cs="TimesNewRoman"/>
          <w:kern w:val="0"/>
          <w:sz w:val="23"/>
          <w:szCs w:val="23"/>
        </w:rPr>
      </w:pPr>
      <w:r>
        <w:rPr>
          <w:rFonts w:ascii="TimesNewRoman" w:hAnsi="TimesNewRoman" w:cs="TimesNewRoman" w:hint="eastAsia"/>
          <w:kern w:val="0"/>
          <w:sz w:val="23"/>
          <w:szCs w:val="23"/>
        </w:rPr>
        <w:t>The fitness</w:t>
      </w:r>
      <w:r w:rsidR="00D41CEA">
        <w:rPr>
          <w:rFonts w:ascii="TimesNewRoman" w:hAnsi="TimesNewRoman" w:cs="TimesNewRoman" w:hint="eastAsia"/>
          <w:kern w:val="0"/>
          <w:sz w:val="23"/>
          <w:szCs w:val="23"/>
        </w:rPr>
        <w:t xml:space="preserve"> function </w:t>
      </w:r>
      <m:oMath>
        <m:r>
          <m:rPr>
            <m:scr m:val="script"/>
            <m:sty m:val="p"/>
          </m:rPr>
          <w:rPr>
            <w:rFonts w:ascii="Cambria Math" w:hAnsi="Cambria Math" w:cs="TimesNewRoman"/>
            <w:kern w:val="0"/>
            <w:sz w:val="23"/>
            <w:szCs w:val="23"/>
          </w:rPr>
          <m:t>F</m:t>
        </m:r>
      </m:oMath>
      <w:r w:rsidR="001A75A8">
        <w:rPr>
          <w:rFonts w:ascii="TimesNewRoman" w:hAnsi="TimesNewRoman" w:cs="TimesNewRoman" w:hint="eastAsia"/>
          <w:kern w:val="0"/>
          <w:sz w:val="23"/>
          <w:szCs w:val="23"/>
        </w:rPr>
        <w:t xml:space="preserve"> of a </w:t>
      </w:r>
      <w:proofErr w:type="spellStart"/>
      <w:r w:rsidR="001A75A8">
        <w:rPr>
          <w:rFonts w:ascii="TimesNewRoman" w:hAnsi="TimesNewRoman" w:cs="TimesNewRoman" w:hint="eastAsia"/>
          <w:kern w:val="0"/>
          <w:sz w:val="23"/>
          <w:szCs w:val="23"/>
        </w:rPr>
        <w:t>gene</w:t>
      </w:r>
      <w:r w:rsidR="001A75A8" w:rsidRPr="001A75A8">
        <w:rPr>
          <w:rFonts w:ascii="TimesNewRoman" w:hAnsi="TimesNewRoman" w:cs="TimesNewRoman" w:hint="eastAsia"/>
          <w:kern w:val="0"/>
          <w:sz w:val="23"/>
          <w:szCs w:val="23"/>
          <w:vertAlign w:val="subscript"/>
        </w:rPr>
        <w:t>i</w:t>
      </w:r>
      <w:proofErr w:type="spellEnd"/>
      <w:r w:rsidR="001A75A8">
        <w:rPr>
          <w:rFonts w:ascii="TimesNewRoman" w:hAnsi="TimesNewRoman" w:cs="TimesNewRoman" w:hint="eastAsia"/>
          <w:kern w:val="0"/>
          <w:sz w:val="23"/>
          <w:szCs w:val="23"/>
        </w:rPr>
        <w:t xml:space="preserve"> </w:t>
      </w:r>
      <w:del w:id="1529" w:author="lxf" w:date="2010-05-14T18:02:00Z">
        <w:r w:rsidR="00D41CEA" w:rsidDel="00783E78">
          <w:rPr>
            <w:rFonts w:ascii="TimesNewRoman" w:hAnsi="TimesNewRoman" w:cs="TimesNewRoman" w:hint="eastAsia"/>
            <w:kern w:val="0"/>
            <w:sz w:val="23"/>
            <w:szCs w:val="23"/>
          </w:rPr>
          <w:delText>can be</w:delText>
        </w:r>
      </w:del>
      <w:ins w:id="1530" w:author="lxf" w:date="2010-05-14T18:02:00Z">
        <w:r w:rsidR="00783E78">
          <w:rPr>
            <w:rFonts w:ascii="TimesNewRoman" w:hAnsi="TimesNewRoman" w:cs="TimesNewRoman" w:hint="eastAsia"/>
            <w:kern w:val="0"/>
            <w:sz w:val="23"/>
            <w:szCs w:val="23"/>
          </w:rPr>
          <w:t>in this problem is</w:t>
        </w:r>
      </w:ins>
      <w:r w:rsidR="00D41CEA">
        <w:rPr>
          <w:rFonts w:ascii="TimesNewRoman" w:hAnsi="TimesNewRoman" w:cs="TimesNewRoman" w:hint="eastAsia"/>
          <w:kern w:val="0"/>
          <w:sz w:val="23"/>
          <w:szCs w:val="23"/>
        </w:rPr>
        <w:t xml:space="preserve"> represented as</w:t>
      </w:r>
      <w:r w:rsidR="00D518BC">
        <w:rPr>
          <w:rFonts w:ascii="TimesNewRoman" w:hAnsi="TimesNewRoman" w:cs="TimesNewRoman" w:hint="eastAsia"/>
          <w:kern w:val="0"/>
          <w:sz w:val="23"/>
          <w:szCs w:val="23"/>
        </w:rPr>
        <w:t>:</w:t>
      </w:r>
    </w:p>
    <w:p w:rsidR="00D518BC" w:rsidRDefault="00D518BC" w:rsidP="00D518BC">
      <w:pPr>
        <w:autoSpaceDE w:val="0"/>
        <w:autoSpaceDN w:val="0"/>
        <w:adjustRightInd w:val="0"/>
        <w:rPr>
          <w:rFonts w:ascii="TimesNewRoman" w:hAnsi="TimesNewRoman" w:cs="TimesNewRoman"/>
          <w:kern w:val="0"/>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gridCol w:w="1043"/>
      </w:tblGrid>
      <w:tr w:rsidR="00F33F23" w:rsidTr="00DB740C">
        <w:tc>
          <w:tcPr>
            <w:tcW w:w="959" w:type="dxa"/>
          </w:tcPr>
          <w:p w:rsidR="00D518BC" w:rsidRDefault="00D518BC" w:rsidP="00D518BC">
            <w:pPr>
              <w:autoSpaceDE w:val="0"/>
              <w:autoSpaceDN w:val="0"/>
              <w:adjustRightInd w:val="0"/>
              <w:rPr>
                <w:rFonts w:ascii="TimesNewRoman" w:hAnsi="TimesNewRoman" w:cs="TimesNewRoman"/>
                <w:kern w:val="0"/>
                <w:sz w:val="23"/>
                <w:szCs w:val="23"/>
              </w:rPr>
            </w:pPr>
          </w:p>
        </w:tc>
        <w:tc>
          <w:tcPr>
            <w:tcW w:w="6520" w:type="dxa"/>
          </w:tcPr>
          <w:p w:rsidR="00F33F23" w:rsidRPr="00F33F23" w:rsidRDefault="00F33F23" w:rsidP="00F33F23">
            <w:pPr>
              <w:autoSpaceDE w:val="0"/>
              <w:autoSpaceDN w:val="0"/>
              <w:adjustRightInd w:val="0"/>
              <w:rPr>
                <w:rFonts w:ascii="TimesNewRoman" w:hAnsi="TimesNewRoman" w:cs="TimesNewRoman"/>
                <w:kern w:val="0"/>
                <w:sz w:val="23"/>
                <w:szCs w:val="23"/>
              </w:rPr>
            </w:pPr>
            <m:oMathPara>
              <m:oMath>
                <m:r>
                  <m:rPr>
                    <m:scr m:val="script"/>
                    <m:sty m:val="p"/>
                  </m:rPr>
                  <w:rPr>
                    <w:rFonts w:ascii="Cambria Math" w:hAnsi="Cambria Math" w:cs="TimesNewRoman"/>
                    <w:kern w:val="0"/>
                    <w:sz w:val="23"/>
                    <w:szCs w:val="23"/>
                  </w:rPr>
                  <m:t>F</m:t>
                </m:r>
                <m:d>
                  <m:dPr>
                    <m:ctrlPr>
                      <w:rPr>
                        <w:rFonts w:ascii="Cambria Math" w:hAnsi="Cambria Math" w:cs="TimesNewRoman"/>
                        <w:kern w:val="0"/>
                        <w:sz w:val="23"/>
                        <w:szCs w:val="23"/>
                      </w:rPr>
                    </m:ctrlPr>
                  </m:dPr>
                  <m:e>
                    <m:sSub>
                      <m:sSubPr>
                        <m:ctrlPr>
                          <w:rPr>
                            <w:rFonts w:ascii="Cambria Math" w:hAnsi="Cambria Math" w:cs="TimesNewRoman"/>
                            <w:bCs/>
                            <w:kern w:val="0"/>
                            <w:sz w:val="23"/>
                            <w:szCs w:val="23"/>
                          </w:rPr>
                        </m:ctrlPr>
                      </m:sSubPr>
                      <m:e>
                        <m:r>
                          <m:rPr>
                            <m:sty m:val="p"/>
                          </m:rPr>
                          <w:rPr>
                            <w:rFonts w:ascii="Cambria Math" w:hAnsi="Cambria Math" w:cs="TimesNewRoman" w:hint="eastAsia"/>
                            <w:kern w:val="0"/>
                            <w:sz w:val="23"/>
                            <w:szCs w:val="23"/>
                          </w:rPr>
                          <m:t>gene</m:t>
                        </m:r>
                      </m:e>
                      <m:sub>
                        <m:r>
                          <m:rPr>
                            <m:sty m:val="p"/>
                          </m:rPr>
                          <w:rPr>
                            <w:rFonts w:ascii="Cambria Math" w:hAnsi="Cambria Math" w:cs="TimesNewRoman"/>
                            <w:kern w:val="0"/>
                            <w:sz w:val="23"/>
                            <w:szCs w:val="23"/>
                          </w:rPr>
                          <m:t>i</m:t>
                        </m:r>
                      </m:sub>
                    </m:sSub>
                  </m:e>
                </m:d>
                <m:r>
                  <m:rPr>
                    <m:sty m:val="p"/>
                  </m:rPr>
                  <w:rPr>
                    <w:rFonts w:ascii="Cambria Math" w:hAnsi="Cambria Math" w:cs="TimesNewRoman"/>
                    <w:kern w:val="0"/>
                    <w:sz w:val="23"/>
                    <w:szCs w:val="23"/>
                  </w:rPr>
                  <m:t xml:space="preserve">= </m:t>
                </m:r>
                <w:del w:id="1531" w:author="lxf" w:date="2010-05-14T18:04:00Z">
                  <m:r>
                    <m:rPr>
                      <m:sty m:val="p"/>
                    </m:rPr>
                    <w:rPr>
                      <w:rFonts w:ascii="Cambria Math" w:hAnsi="Cambria Math" w:cs="TimesNewRoman"/>
                      <w:kern w:val="0"/>
                      <w:sz w:val="23"/>
                      <w:szCs w:val="23"/>
                    </w:rPr>
                    <m:t>0</m:t>
                  </m:r>
                </w:del>
                <w:ins w:id="1532" w:author="lxf" w:date="2010-05-14T18:04:00Z">
                  <m:r>
                    <m:rPr>
                      <m:sty m:val="p"/>
                    </m:rPr>
                    <w:rPr>
                      <w:rFonts w:ascii="Cambria Math" w:hAnsi="Cambria Math" w:cs="TimesNewRoman"/>
                      <w:kern w:val="0"/>
                      <w:sz w:val="23"/>
                      <w:szCs w:val="23"/>
                    </w:rPr>
                    <m:t>Inf</m:t>
                  </m:r>
                </w:ins>
                <m:r>
                  <m:rPr>
                    <m:sty m:val="p"/>
                  </m:rPr>
                  <w:rPr>
                    <w:rFonts w:ascii="Cambria Math" w:hAnsi="Cambria Math" w:cs="TimesNewRoman"/>
                    <w:kern w:val="0"/>
                    <w:sz w:val="23"/>
                    <w:szCs w:val="23"/>
                  </w:rPr>
                  <m:t xml:space="preserve"> (if </m:t>
                </m:r>
                <m:sSub>
                  <m:sSubPr>
                    <m:ctrlPr>
                      <w:rPr>
                        <w:rFonts w:ascii="Cambria Math" w:hAnsi="Cambria Math" w:cs="TimesNewRoman"/>
                        <w:bCs/>
                        <w:kern w:val="0"/>
                        <w:sz w:val="23"/>
                        <w:szCs w:val="23"/>
                      </w:rPr>
                    </m:ctrlPr>
                  </m:sSubPr>
                  <m:e>
                    <m:r>
                      <m:rPr>
                        <m:sty m:val="p"/>
                      </m:rPr>
                      <w:rPr>
                        <w:rFonts w:ascii="Cambria Math" w:hAnsi="Cambria Math" w:cs="TimesNewRoman"/>
                        <w:kern w:val="0"/>
                        <w:sz w:val="23"/>
                        <w:szCs w:val="23"/>
                      </w:rPr>
                      <m:t>nodes in any V</m:t>
                    </m:r>
                  </m:e>
                  <m:sub>
                    <m:r>
                      <m:rPr>
                        <m:sty m:val="p"/>
                      </m:rPr>
                      <w:rPr>
                        <w:rFonts w:ascii="Cambria Math" w:hAnsi="Cambria Math" w:cs="TimesNewRoman"/>
                        <w:kern w:val="0"/>
                        <w:sz w:val="23"/>
                        <w:szCs w:val="23"/>
                      </w:rPr>
                      <m:t>i</m:t>
                    </m:r>
                  </m:sub>
                </m:sSub>
                <m:r>
                  <m:rPr>
                    <m:sty m:val="p"/>
                  </m:rPr>
                  <w:rPr>
                    <w:rFonts w:ascii="Cambria Math" w:hAnsi="Cambria Math" w:cs="TimesNewRoman"/>
                    <w:kern w:val="0"/>
                    <w:sz w:val="23"/>
                    <w:szCs w:val="23"/>
                  </w:rPr>
                  <m:t xml:space="preserve"> (i=1,..k)are not connected)</m:t>
                </m:r>
              </m:oMath>
            </m:oMathPara>
          </w:p>
          <w:p w:rsidR="00C62830" w:rsidRDefault="00F33F23">
            <w:pPr>
              <w:keepNext/>
              <w:keepLines/>
              <w:autoSpaceDE w:val="0"/>
              <w:autoSpaceDN w:val="0"/>
              <w:adjustRightInd w:val="0"/>
              <w:spacing w:before="240" w:after="64" w:line="320" w:lineRule="auto"/>
              <w:rPr>
                <w:rFonts w:ascii="TimesNewRoman" w:eastAsiaTheme="majorEastAsia" w:hAnsi="TimesNewRoman" w:cs="TimesNewRoman"/>
                <w:kern w:val="0"/>
                <w:sz w:val="23"/>
                <w:szCs w:val="23"/>
              </w:rPr>
            </w:pPr>
            <m:oMathPara>
              <m:oMath>
                <m:r>
                  <m:rPr>
                    <m:sty m:val="p"/>
                  </m:rPr>
                  <w:rPr>
                    <w:rFonts w:ascii="Cambria Math" w:hAnsi="Cambria Math" w:cs="TimesNewRoman"/>
                    <w:kern w:val="0"/>
                    <w:sz w:val="23"/>
                    <w:szCs w:val="23"/>
                  </w:rPr>
                  <m:t xml:space="preserve">                 =max</m:t>
                </m:r>
                <m:d>
                  <m:dPr>
                    <m:ctrlPr>
                      <w:rPr>
                        <w:rFonts w:ascii="Cambria Math" w:hAnsi="Cambria Math" w:cs="TimesNewRoman"/>
                        <w:kern w:val="0"/>
                        <w:sz w:val="23"/>
                        <w:szCs w:val="23"/>
                      </w:rPr>
                    </m:ctrlPr>
                  </m:dPr>
                  <m:e>
                    <m:r>
                      <m:rPr>
                        <m:sty m:val="p"/>
                      </m:rPr>
                      <w:rPr>
                        <w:rFonts w:ascii="Cambria Math" w:hAnsi="Cambria Math" w:cs="TimesNewRoman" w:hint="eastAsia"/>
                        <w:kern w:val="0"/>
                        <w:sz w:val="23"/>
                        <w:szCs w:val="23"/>
                      </w:rPr>
                      <m:t>get</m:t>
                    </m:r>
                    <w:del w:id="1533" w:author="lxf" w:date="2010-05-12T12:56:00Z">
                      <m:r>
                        <m:rPr>
                          <m:sty m:val="p"/>
                        </m:rPr>
                        <w:rPr>
                          <w:rFonts w:ascii="Cambria Math" w:hAnsi="Cambria Math" w:cs="TimesNewRoman"/>
                          <w:kern w:val="0"/>
                          <w:sz w:val="23"/>
                          <w:szCs w:val="23"/>
                        </w:rPr>
                        <m:t>SVD</m:t>
                      </m:r>
                    </w:del>
                    <w:ins w:id="1534" w:author="lxf" w:date="2010-05-12T12:56:00Z">
                      <m:r>
                        <m:rPr>
                          <m:sty m:val="p"/>
                        </m:rPr>
                        <w:rPr>
                          <w:rFonts w:ascii="Cambria Math" w:hAnsi="Cambria Math" w:cs="TimesNewRoman"/>
                          <w:kern w:val="0"/>
                          <w:sz w:val="23"/>
                          <w:szCs w:val="23"/>
                        </w:rPr>
                        <m:t>CN</m:t>
                      </m:r>
                    </w:ins>
                    <m:d>
                      <m:dPr>
                        <m:ctrlPr>
                          <w:rPr>
                            <w:rFonts w:ascii="Cambria Math" w:hAnsi="Cambria Math" w:cs="TimesNewRoman"/>
                            <w:bCs/>
                            <w:kern w:val="0"/>
                            <w:sz w:val="23"/>
                            <w:szCs w:val="23"/>
                          </w:rPr>
                        </m:ctrlPr>
                      </m:dPr>
                      <m:e>
                        <m:sSub>
                          <m:sSubPr>
                            <m:ctrlPr>
                              <w:rPr>
                                <w:rFonts w:ascii="Cambria Math" w:hAnsi="Cambria Math" w:cs="TimesNewRoman"/>
                                <w:bCs/>
                                <w:kern w:val="0"/>
                                <w:sz w:val="23"/>
                                <w:szCs w:val="23"/>
                              </w:rPr>
                            </m:ctrlPr>
                          </m:sSubPr>
                          <m:e>
                            <m:r>
                              <m:rPr>
                                <m:sty m:val="p"/>
                              </m:rPr>
                              <w:rPr>
                                <w:rFonts w:ascii="Cambria Math" w:hAnsi="Cambria Math" w:cs="TimesNewRoman"/>
                                <w:kern w:val="0"/>
                                <w:sz w:val="23"/>
                                <w:szCs w:val="23"/>
                              </w:rPr>
                              <m:t>V</m:t>
                            </m:r>
                          </m:e>
                          <m:sub>
                            <m:r>
                              <m:rPr>
                                <m:sty m:val="p"/>
                              </m:rPr>
                              <w:rPr>
                                <w:rFonts w:ascii="Cambria Math" w:hAnsi="Cambria Math" w:cs="TimesNewRoman"/>
                                <w:kern w:val="0"/>
                                <w:sz w:val="23"/>
                                <w:szCs w:val="23"/>
                              </w:rPr>
                              <m:t>1</m:t>
                            </m:r>
                          </m:sub>
                        </m:sSub>
                      </m:e>
                    </m:d>
                    <m:r>
                      <m:rPr>
                        <m:sty m:val="p"/>
                      </m:rPr>
                      <w:rPr>
                        <w:rFonts w:ascii="Cambria Math" w:hAnsi="Cambria Math" w:cs="TimesNewRoman"/>
                        <w:kern w:val="0"/>
                        <w:sz w:val="23"/>
                        <w:szCs w:val="23"/>
                      </w:rPr>
                      <m:t>,</m:t>
                    </m:r>
                    <m:r>
                      <m:rPr>
                        <m:sty m:val="p"/>
                      </m:rPr>
                      <w:rPr>
                        <w:rFonts w:ascii="Cambria Math" w:hAnsi="Cambria Math" w:cs="TimesNewRoman" w:hint="eastAsia"/>
                        <w:kern w:val="0"/>
                        <w:sz w:val="23"/>
                        <w:szCs w:val="23"/>
                      </w:rPr>
                      <m:t>get</m:t>
                    </m:r>
                    <w:del w:id="1535" w:author="lxf" w:date="2010-05-12T12:56:00Z">
                      <m:r>
                        <m:rPr>
                          <m:sty m:val="p"/>
                        </m:rPr>
                        <w:rPr>
                          <w:rFonts w:ascii="Cambria Math" w:hAnsi="Cambria Math" w:cs="TimesNewRoman"/>
                          <w:kern w:val="0"/>
                          <w:sz w:val="23"/>
                          <w:szCs w:val="23"/>
                        </w:rPr>
                        <m:t>SVD</m:t>
                      </m:r>
                    </w:del>
                    <w:ins w:id="1536" w:author="lxf" w:date="2010-05-12T12:56:00Z">
                      <m:r>
                        <m:rPr>
                          <m:sty m:val="p"/>
                        </m:rPr>
                        <w:rPr>
                          <w:rFonts w:ascii="Cambria Math" w:hAnsi="Cambria Math" w:cs="TimesNewRoman"/>
                          <w:kern w:val="0"/>
                          <w:sz w:val="23"/>
                          <w:szCs w:val="23"/>
                        </w:rPr>
                        <m:t>CN</m:t>
                      </m:r>
                    </w:ins>
                    <m:d>
                      <m:dPr>
                        <m:ctrlPr>
                          <w:rPr>
                            <w:rFonts w:ascii="Cambria Math" w:hAnsi="Cambria Math" w:cs="TimesNewRoman"/>
                            <w:bCs/>
                            <w:kern w:val="0"/>
                            <w:sz w:val="23"/>
                            <w:szCs w:val="23"/>
                          </w:rPr>
                        </m:ctrlPr>
                      </m:dPr>
                      <m:e>
                        <m:sSub>
                          <m:sSubPr>
                            <m:ctrlPr>
                              <w:rPr>
                                <w:rFonts w:ascii="Cambria Math" w:hAnsi="Cambria Math" w:cs="TimesNewRoman"/>
                                <w:bCs/>
                                <w:kern w:val="0"/>
                                <w:sz w:val="23"/>
                                <w:szCs w:val="23"/>
                              </w:rPr>
                            </m:ctrlPr>
                          </m:sSubPr>
                          <m:e>
                            <m:r>
                              <m:rPr>
                                <m:sty m:val="p"/>
                              </m:rPr>
                              <w:rPr>
                                <w:rFonts w:ascii="Cambria Math" w:hAnsi="Cambria Math" w:cs="TimesNewRoman"/>
                                <w:kern w:val="0"/>
                                <w:sz w:val="23"/>
                                <w:szCs w:val="23"/>
                              </w:rPr>
                              <m:t>V</m:t>
                            </m:r>
                          </m:e>
                          <m:sub>
                            <m:r>
                              <m:rPr>
                                <m:sty m:val="p"/>
                              </m:rPr>
                              <w:rPr>
                                <w:rFonts w:ascii="Cambria Math" w:hAnsi="Cambria Math" w:cs="TimesNewRoman"/>
                                <w:kern w:val="0"/>
                                <w:sz w:val="23"/>
                                <w:szCs w:val="23"/>
                              </w:rPr>
                              <m:t>2</m:t>
                            </m:r>
                          </m:sub>
                        </m:sSub>
                      </m:e>
                    </m:d>
                    <m:r>
                      <m:rPr>
                        <m:sty m:val="p"/>
                      </m:rPr>
                      <w:rPr>
                        <w:rFonts w:ascii="Cambria Math" w:hAnsi="Cambria Math" w:cs="TimesNewRoman"/>
                        <w:kern w:val="0"/>
                        <w:sz w:val="23"/>
                        <w:szCs w:val="23"/>
                      </w:rPr>
                      <m:t>,…</m:t>
                    </m:r>
                    <m:r>
                      <m:rPr>
                        <m:sty m:val="p"/>
                      </m:rPr>
                      <w:rPr>
                        <w:rFonts w:ascii="Cambria Math" w:hAnsi="Cambria Math" w:cs="TimesNewRoman" w:hint="eastAsia"/>
                        <w:kern w:val="0"/>
                        <w:sz w:val="23"/>
                        <w:szCs w:val="23"/>
                      </w:rPr>
                      <m:t>get</m:t>
                    </m:r>
                    <w:del w:id="1537" w:author="lxf" w:date="2010-05-12T12:56:00Z">
                      <m:r>
                        <m:rPr>
                          <m:sty m:val="p"/>
                        </m:rPr>
                        <w:rPr>
                          <w:rFonts w:ascii="Cambria Math" w:hAnsi="Cambria Math" w:cs="TimesNewRoman"/>
                          <w:kern w:val="0"/>
                          <w:sz w:val="23"/>
                          <w:szCs w:val="23"/>
                        </w:rPr>
                        <m:t>SVD</m:t>
                      </m:r>
                    </w:del>
                    <w:ins w:id="1538" w:author="lxf" w:date="2010-05-12T12:56:00Z">
                      <m:r>
                        <m:rPr>
                          <m:sty m:val="p"/>
                        </m:rPr>
                        <w:rPr>
                          <w:rFonts w:ascii="Cambria Math" w:hAnsi="Cambria Math" w:cs="TimesNewRoman"/>
                          <w:kern w:val="0"/>
                          <w:sz w:val="23"/>
                          <w:szCs w:val="23"/>
                        </w:rPr>
                        <m:t>CN</m:t>
                      </m:r>
                    </w:ins>
                    <m:d>
                      <m:dPr>
                        <m:ctrlPr>
                          <w:rPr>
                            <w:rFonts w:ascii="Cambria Math" w:hAnsi="Cambria Math" w:cs="TimesNewRoman"/>
                            <w:bCs/>
                            <w:kern w:val="0"/>
                            <w:sz w:val="23"/>
                            <w:szCs w:val="23"/>
                          </w:rPr>
                        </m:ctrlPr>
                      </m:dPr>
                      <m:e>
                        <m:sSub>
                          <m:sSubPr>
                            <m:ctrlPr>
                              <w:rPr>
                                <w:rFonts w:ascii="Cambria Math" w:hAnsi="Cambria Math" w:cs="TimesNewRoman"/>
                                <w:bCs/>
                                <w:kern w:val="0"/>
                                <w:sz w:val="23"/>
                                <w:szCs w:val="23"/>
                              </w:rPr>
                            </m:ctrlPr>
                          </m:sSubPr>
                          <m:e>
                            <m:r>
                              <m:rPr>
                                <m:sty m:val="p"/>
                              </m:rPr>
                              <w:rPr>
                                <w:rFonts w:ascii="Cambria Math" w:hAnsi="Cambria Math" w:cs="TimesNewRoman"/>
                                <w:kern w:val="0"/>
                                <w:sz w:val="23"/>
                                <w:szCs w:val="23"/>
                              </w:rPr>
                              <m:t>V</m:t>
                            </m:r>
                          </m:e>
                          <m:sub>
                            <m:r>
                              <m:rPr>
                                <m:sty m:val="p"/>
                              </m:rPr>
                              <w:rPr>
                                <w:rFonts w:ascii="Cambria Math" w:hAnsi="Cambria Math" w:cs="TimesNewRoman"/>
                                <w:kern w:val="0"/>
                                <w:sz w:val="23"/>
                                <w:szCs w:val="23"/>
                              </w:rPr>
                              <m:t>k</m:t>
                            </m:r>
                          </m:sub>
                        </m:sSub>
                      </m:e>
                    </m:d>
                  </m:e>
                </m:d>
                <m:r>
                  <m:rPr>
                    <m:sty m:val="p"/>
                  </m:rPr>
                  <w:rPr>
                    <w:rFonts w:ascii="Cambria Math" w:hAnsi="Cambria Math" w:cs="TimesNewRoman"/>
                    <w:kern w:val="0"/>
                    <w:sz w:val="23"/>
                    <w:szCs w:val="23"/>
                  </w:rPr>
                  <m:t xml:space="preserve">  (else)</m:t>
                </m:r>
              </m:oMath>
            </m:oMathPara>
          </w:p>
        </w:tc>
        <w:tc>
          <w:tcPr>
            <w:tcW w:w="1043" w:type="dxa"/>
          </w:tcPr>
          <w:p w:rsidR="004D782E" w:rsidRDefault="00DB740C">
            <w:pPr>
              <w:autoSpaceDE w:val="0"/>
              <w:autoSpaceDN w:val="0"/>
              <w:adjustRightInd w:val="0"/>
              <w:jc w:val="right"/>
              <w:rPr>
                <w:rFonts w:ascii="TimesNewRoman" w:hAnsi="TimesNewRoman" w:cs="TimesNewRoman"/>
                <w:kern w:val="0"/>
                <w:sz w:val="23"/>
                <w:szCs w:val="23"/>
              </w:rPr>
            </w:pPr>
            <w:r>
              <w:rPr>
                <w:rFonts w:ascii="TimesNewRoman" w:hAnsi="TimesNewRoman" w:cs="TimesNewRoman" w:hint="eastAsia"/>
                <w:kern w:val="0"/>
                <w:sz w:val="23"/>
                <w:szCs w:val="23"/>
              </w:rPr>
              <w:t>(</w:t>
            </w:r>
            <w:del w:id="1539" w:author="lxf" w:date="2010-05-14T19:49:00Z">
              <w:r w:rsidR="001B7861" w:rsidDel="00450D78">
                <w:rPr>
                  <w:rFonts w:ascii="TimesNewRoman" w:hAnsi="TimesNewRoman" w:cs="TimesNewRoman" w:hint="eastAsia"/>
                  <w:kern w:val="0"/>
                  <w:sz w:val="23"/>
                  <w:szCs w:val="23"/>
                </w:rPr>
                <w:delText>3</w:delText>
              </w:r>
            </w:del>
            <w:ins w:id="1540" w:author="lxf" w:date="2010-05-14T19:49:00Z">
              <w:r w:rsidR="00450D78">
                <w:rPr>
                  <w:rFonts w:ascii="TimesNewRoman" w:hAnsi="TimesNewRoman" w:cs="TimesNewRoman" w:hint="eastAsia"/>
                  <w:kern w:val="0"/>
                  <w:sz w:val="23"/>
                  <w:szCs w:val="23"/>
                </w:rPr>
                <w:t>4</w:t>
              </w:r>
            </w:ins>
            <w:r>
              <w:rPr>
                <w:rFonts w:ascii="TimesNewRoman" w:hAnsi="TimesNewRoman" w:cs="TimesNewRoman" w:hint="eastAsia"/>
                <w:kern w:val="0"/>
                <w:sz w:val="23"/>
                <w:szCs w:val="23"/>
              </w:rPr>
              <w:t>)</w:t>
            </w:r>
          </w:p>
        </w:tc>
      </w:tr>
    </w:tbl>
    <w:p w:rsidR="00CC1A9E" w:rsidRDefault="00CC1A9E" w:rsidP="009B47E2">
      <w:pPr>
        <w:autoSpaceDE w:val="0"/>
        <w:autoSpaceDN w:val="0"/>
        <w:adjustRightInd w:val="0"/>
        <w:rPr>
          <w:rFonts w:ascii="TimesNewRoman" w:hAnsi="TimesNewRoman" w:cs="TimesNewRoman"/>
          <w:kern w:val="0"/>
          <w:sz w:val="23"/>
          <w:szCs w:val="23"/>
        </w:rPr>
      </w:pPr>
    </w:p>
    <w:p w:rsidR="005F5C91" w:rsidRDefault="005F5C91" w:rsidP="009B47E2">
      <w:pPr>
        <w:autoSpaceDE w:val="0"/>
        <w:autoSpaceDN w:val="0"/>
        <w:adjustRightInd w:val="0"/>
        <w:rPr>
          <w:rFonts w:ascii="TimesNewRoman" w:hAnsi="TimesNewRoman" w:cs="TimesNewRoman"/>
          <w:kern w:val="0"/>
          <w:sz w:val="23"/>
          <w:szCs w:val="23"/>
        </w:rPr>
      </w:pPr>
      <w:proofErr w:type="gramStart"/>
      <w:r>
        <w:rPr>
          <w:rFonts w:ascii="TimesNewRoman" w:hAnsi="TimesNewRoman" w:cs="TimesNewRoman" w:hint="eastAsia"/>
          <w:kern w:val="0"/>
          <w:sz w:val="23"/>
          <w:szCs w:val="23"/>
        </w:rPr>
        <w:t>where</w:t>
      </w:r>
      <w:proofErr w:type="gramEnd"/>
      <w:r>
        <w:rPr>
          <w:rFonts w:ascii="TimesNewRoman" w:hAnsi="TimesNewRoman" w:cs="TimesNewRoman" w:hint="eastAsia"/>
          <w:kern w:val="0"/>
          <w:sz w:val="23"/>
          <w:szCs w:val="23"/>
        </w:rPr>
        <w:t xml:space="preserve"> </w:t>
      </w:r>
      <w:proofErr w:type="spellStart"/>
      <w:ins w:id="1541" w:author="lxf" w:date="2010-05-14T18:05:00Z">
        <w:r w:rsidR="00D9110B">
          <w:rPr>
            <w:rFonts w:ascii="TimesNewRoman" w:hAnsi="TimesNewRoman" w:cs="TimesNewRoman" w:hint="eastAsia"/>
            <w:kern w:val="0"/>
            <w:sz w:val="23"/>
            <w:szCs w:val="23"/>
          </w:rPr>
          <w:t>Inf</w:t>
        </w:r>
        <w:proofErr w:type="spellEnd"/>
        <w:r w:rsidR="00D9110B">
          <w:rPr>
            <w:rFonts w:ascii="TimesNewRoman" w:hAnsi="TimesNewRoman" w:cs="TimesNewRoman" w:hint="eastAsia"/>
            <w:kern w:val="0"/>
            <w:sz w:val="23"/>
            <w:szCs w:val="23"/>
          </w:rPr>
          <w:t xml:space="preserve"> </w:t>
        </w:r>
        <w:r w:rsidR="00D9110B">
          <w:rPr>
            <w:rFonts w:ascii="TimesNewRoman" w:hAnsi="TimesNewRoman" w:cs="TimesNewRoman"/>
            <w:kern w:val="0"/>
            <w:sz w:val="23"/>
            <w:szCs w:val="23"/>
          </w:rPr>
          <w:t>represent</w:t>
        </w:r>
        <w:r w:rsidR="00D9110B">
          <w:rPr>
            <w:rFonts w:ascii="TimesNewRoman" w:hAnsi="TimesNewRoman" w:cs="TimesNewRoman" w:hint="eastAsia"/>
            <w:kern w:val="0"/>
            <w:sz w:val="23"/>
            <w:szCs w:val="23"/>
          </w:rPr>
          <w:t xml:space="preserve"> </w:t>
        </w:r>
        <w:r w:rsidR="00D9110B">
          <w:rPr>
            <w:rFonts w:ascii="TimesNewRoman" w:hAnsi="TimesNewRoman" w:cs="TimesNewRoman"/>
            <w:kern w:val="0"/>
            <w:sz w:val="23"/>
            <w:szCs w:val="23"/>
          </w:rPr>
          <w:t>‘</w:t>
        </w:r>
        <w:r w:rsidR="00D9110B">
          <w:rPr>
            <w:rFonts w:ascii="TimesNewRoman" w:hAnsi="TimesNewRoman" w:cs="TimesNewRoman" w:hint="eastAsia"/>
            <w:kern w:val="0"/>
            <w:sz w:val="23"/>
            <w:szCs w:val="23"/>
          </w:rPr>
          <w:t>infinite</w:t>
        </w:r>
        <w:r w:rsidR="00D9110B">
          <w:rPr>
            <w:rFonts w:ascii="TimesNewRoman" w:hAnsi="TimesNewRoman" w:cs="TimesNewRoman"/>
            <w:kern w:val="0"/>
            <w:sz w:val="23"/>
            <w:szCs w:val="23"/>
          </w:rPr>
          <w:t>’</w:t>
        </w:r>
        <w:r w:rsidR="00D9110B">
          <w:rPr>
            <w:rFonts w:ascii="TimesNewRoman" w:hAnsi="TimesNewRoman" w:cs="TimesNewRoman" w:hint="eastAsia"/>
            <w:kern w:val="0"/>
            <w:sz w:val="23"/>
            <w:szCs w:val="23"/>
          </w:rPr>
          <w:t xml:space="preserve">, </w:t>
        </w:r>
      </w:ins>
      <w:r w:rsidR="00F33F23">
        <w:rPr>
          <w:rFonts w:ascii="TimesNewRoman" w:hAnsi="TimesNewRoman" w:cs="TimesNewRoman" w:hint="eastAsia"/>
          <w:bCs/>
          <w:i/>
          <w:kern w:val="0"/>
          <w:sz w:val="23"/>
          <w:szCs w:val="23"/>
        </w:rPr>
        <w:t>V</w:t>
      </w:r>
      <w:r w:rsidR="00F33F23">
        <w:rPr>
          <w:rFonts w:ascii="TimesNewRoman" w:hAnsi="TimesNewRoman" w:cs="TimesNewRoman" w:hint="eastAsia"/>
          <w:bCs/>
          <w:i/>
          <w:kern w:val="0"/>
          <w:sz w:val="23"/>
          <w:szCs w:val="23"/>
          <w:vertAlign w:val="subscript"/>
        </w:rPr>
        <w:t>1</w:t>
      </w:r>
      <w:r>
        <w:rPr>
          <w:rFonts w:ascii="TimesNewRoman" w:hAnsi="TimesNewRoman" w:cs="TimesNewRoman" w:hint="eastAsia"/>
          <w:kern w:val="0"/>
          <w:sz w:val="23"/>
          <w:szCs w:val="23"/>
        </w:rPr>
        <w:t xml:space="preserve">, </w:t>
      </w:r>
      <w:r w:rsidR="00F33F23">
        <w:rPr>
          <w:rFonts w:ascii="TimesNewRoman" w:hAnsi="TimesNewRoman" w:cs="TimesNewRoman" w:hint="eastAsia"/>
          <w:bCs/>
          <w:i/>
          <w:kern w:val="0"/>
          <w:sz w:val="23"/>
          <w:szCs w:val="23"/>
        </w:rPr>
        <w:t>V</w:t>
      </w:r>
      <w:r w:rsidR="00F33F23">
        <w:rPr>
          <w:rFonts w:ascii="TimesNewRoman" w:hAnsi="TimesNewRoman" w:cs="TimesNewRoman" w:hint="eastAsia"/>
          <w:bCs/>
          <w:i/>
          <w:kern w:val="0"/>
          <w:sz w:val="23"/>
          <w:szCs w:val="23"/>
          <w:vertAlign w:val="subscript"/>
        </w:rPr>
        <w:t>2</w:t>
      </w:r>
      <w:r w:rsidR="00F33F23" w:rsidRPr="005F5C91">
        <w:rPr>
          <w:rFonts w:ascii="TimesNewRoman" w:hAnsi="TimesNewRoman" w:cs="TimesNewRoman" w:hint="eastAsia"/>
          <w:bCs/>
          <w:i/>
          <w:kern w:val="0"/>
          <w:sz w:val="23"/>
          <w:szCs w:val="23"/>
        </w:rPr>
        <w:t xml:space="preserve"> </w:t>
      </w:r>
      <w:r>
        <w:rPr>
          <w:rFonts w:ascii="TimesNewRoman" w:hAnsi="TimesNewRoman" w:cs="TimesNewRoman"/>
          <w:bCs/>
          <w:i/>
          <w:kern w:val="0"/>
          <w:sz w:val="23"/>
          <w:szCs w:val="23"/>
        </w:rPr>
        <w:t>…</w:t>
      </w:r>
      <w:proofErr w:type="spellStart"/>
      <w:r w:rsidR="00F33F23">
        <w:rPr>
          <w:rFonts w:ascii="TimesNewRoman" w:hAnsi="TimesNewRoman" w:cs="TimesNewRoman" w:hint="eastAsia"/>
          <w:bCs/>
          <w:i/>
          <w:kern w:val="0"/>
          <w:sz w:val="23"/>
          <w:szCs w:val="23"/>
        </w:rPr>
        <w:t>V</w:t>
      </w:r>
      <w:r w:rsidR="00F33F23">
        <w:rPr>
          <w:rFonts w:ascii="TimesNewRoman" w:hAnsi="TimesNewRoman" w:cs="TimesNewRoman" w:hint="eastAsia"/>
          <w:bCs/>
          <w:i/>
          <w:kern w:val="0"/>
          <w:sz w:val="23"/>
          <w:szCs w:val="23"/>
          <w:vertAlign w:val="subscript"/>
        </w:rPr>
        <w:t>k</w:t>
      </w:r>
      <w:proofErr w:type="spellEnd"/>
      <w:r w:rsidR="00F33F23" w:rsidRPr="005F5C91">
        <w:rPr>
          <w:rFonts w:ascii="TimesNewRoman" w:hAnsi="TimesNewRoman" w:cs="TimesNewRoman" w:hint="eastAsia"/>
          <w:bCs/>
          <w:i/>
          <w:kern w:val="0"/>
          <w:sz w:val="23"/>
          <w:szCs w:val="23"/>
        </w:rPr>
        <w:t xml:space="preserve"> </w:t>
      </w:r>
      <w:r w:rsidRPr="00D41CEA">
        <w:rPr>
          <w:rFonts w:ascii="TimesNewRoman" w:hAnsi="TimesNewRoman" w:cs="TimesNewRoman" w:hint="eastAsia"/>
          <w:bCs/>
          <w:kern w:val="0"/>
          <w:sz w:val="23"/>
          <w:szCs w:val="23"/>
        </w:rPr>
        <w:t>i</w:t>
      </w:r>
      <w:r w:rsidR="00D41CEA" w:rsidRPr="00D41CEA">
        <w:rPr>
          <w:rFonts w:ascii="TimesNewRoman" w:hAnsi="TimesNewRoman" w:cs="TimesNewRoman" w:hint="eastAsia"/>
          <w:bCs/>
          <w:kern w:val="0"/>
          <w:sz w:val="23"/>
          <w:szCs w:val="23"/>
        </w:rPr>
        <w:t xml:space="preserve">s the subsets which can be obtained from the </w:t>
      </w:r>
      <w:proofErr w:type="spellStart"/>
      <w:r w:rsidR="00D41CEA" w:rsidRPr="00D41CEA">
        <w:rPr>
          <w:rFonts w:ascii="TimesNewRoman" w:hAnsi="TimesNewRoman" w:cs="TimesNewRoman" w:hint="eastAsia"/>
          <w:bCs/>
          <w:kern w:val="0"/>
          <w:sz w:val="23"/>
          <w:szCs w:val="23"/>
        </w:rPr>
        <w:t>gene</w:t>
      </w:r>
      <w:r w:rsidR="00D41CEA" w:rsidRPr="00D41CEA">
        <w:rPr>
          <w:rFonts w:ascii="TimesNewRoman" w:hAnsi="TimesNewRoman" w:cs="TimesNewRoman" w:hint="eastAsia"/>
          <w:bCs/>
          <w:kern w:val="0"/>
          <w:sz w:val="23"/>
          <w:szCs w:val="23"/>
          <w:vertAlign w:val="subscript"/>
        </w:rPr>
        <w:t>i</w:t>
      </w:r>
      <w:proofErr w:type="spellEnd"/>
      <w:r w:rsidR="00D41CEA" w:rsidRPr="00D41CEA">
        <w:rPr>
          <w:rFonts w:ascii="TimesNewRoman" w:hAnsi="TimesNewRoman" w:cs="TimesNewRoman" w:hint="eastAsia"/>
          <w:bCs/>
          <w:kern w:val="0"/>
          <w:sz w:val="23"/>
          <w:szCs w:val="23"/>
        </w:rPr>
        <w:t>.</w:t>
      </w:r>
      <w:r w:rsidR="001A75A8">
        <w:rPr>
          <w:rFonts w:ascii="TimesNewRoman" w:hAnsi="TimesNewRoman" w:cs="TimesNewRoman" w:hint="eastAsia"/>
          <w:bCs/>
          <w:kern w:val="0"/>
          <w:sz w:val="23"/>
          <w:szCs w:val="23"/>
        </w:rPr>
        <w:t xml:space="preserve"> </w:t>
      </w:r>
      <w:del w:id="1542" w:author="lxf" w:date="2010-05-12T12:56:00Z">
        <w:r w:rsidR="00F33F23" w:rsidRPr="00024423" w:rsidDel="00522ECD">
          <w:rPr>
            <w:rFonts w:ascii="TimesNewRoman" w:hAnsi="TimesNewRoman" w:cs="TimesNewRoman" w:hint="eastAsia"/>
            <w:bCs/>
            <w:i/>
            <w:kern w:val="0"/>
            <w:sz w:val="23"/>
            <w:szCs w:val="23"/>
          </w:rPr>
          <w:delText>get</w:delText>
        </w:r>
        <w:r w:rsidR="00C91E9C" w:rsidDel="00522ECD">
          <w:rPr>
            <w:rFonts w:ascii="TimesNewRoman" w:hAnsi="TimesNewRoman" w:cs="TimesNewRoman" w:hint="eastAsia"/>
            <w:bCs/>
            <w:i/>
            <w:kern w:val="0"/>
            <w:sz w:val="23"/>
            <w:szCs w:val="23"/>
          </w:rPr>
          <w:delText>SVD</w:delText>
        </w:r>
      </w:del>
      <w:proofErr w:type="spellStart"/>
      <w:proofErr w:type="gramStart"/>
      <w:ins w:id="1543" w:author="lxf" w:date="2010-05-12T12:56:00Z">
        <w:r w:rsidR="00522ECD" w:rsidRPr="00024423">
          <w:rPr>
            <w:rFonts w:ascii="TimesNewRoman" w:hAnsi="TimesNewRoman" w:cs="TimesNewRoman" w:hint="eastAsia"/>
            <w:bCs/>
            <w:i/>
            <w:kern w:val="0"/>
            <w:sz w:val="23"/>
            <w:szCs w:val="23"/>
          </w:rPr>
          <w:t>get</w:t>
        </w:r>
        <w:r w:rsidR="00522ECD">
          <w:rPr>
            <w:rFonts w:ascii="TimesNewRoman" w:hAnsi="TimesNewRoman" w:cs="TimesNewRoman" w:hint="eastAsia"/>
            <w:bCs/>
            <w:i/>
            <w:kern w:val="0"/>
            <w:sz w:val="23"/>
            <w:szCs w:val="23"/>
          </w:rPr>
          <w:t>CN</w:t>
        </w:r>
      </w:ins>
      <w:proofErr w:type="spellEnd"/>
      <w:r w:rsidR="001A75A8">
        <w:rPr>
          <w:rFonts w:ascii="TimesNewRoman" w:hAnsi="TimesNewRoman" w:cs="TimesNewRoman" w:hint="eastAsia"/>
          <w:bCs/>
          <w:i/>
          <w:kern w:val="0"/>
          <w:sz w:val="23"/>
          <w:szCs w:val="23"/>
        </w:rPr>
        <w:t>(</w:t>
      </w:r>
      <w:proofErr w:type="gramEnd"/>
      <w:r w:rsidR="00F33F23">
        <w:rPr>
          <w:rFonts w:ascii="TimesNewRoman" w:hAnsi="TimesNewRoman" w:cs="TimesNewRoman" w:hint="eastAsia"/>
          <w:bCs/>
          <w:i/>
          <w:kern w:val="0"/>
          <w:sz w:val="23"/>
          <w:szCs w:val="23"/>
        </w:rPr>
        <w:t>V</w:t>
      </w:r>
      <w:r w:rsidR="00F33F23" w:rsidRPr="00DB740C">
        <w:rPr>
          <w:rFonts w:ascii="TimesNewRoman" w:hAnsi="TimesNewRoman" w:cs="TimesNewRoman" w:hint="eastAsia"/>
          <w:bCs/>
          <w:i/>
          <w:kern w:val="0"/>
          <w:sz w:val="23"/>
          <w:szCs w:val="23"/>
          <w:vertAlign w:val="subscript"/>
        </w:rPr>
        <w:t>i</w:t>
      </w:r>
      <w:r w:rsidR="001A75A8">
        <w:rPr>
          <w:rFonts w:ascii="TimesNewRoman" w:hAnsi="TimesNewRoman" w:cs="TimesNewRoman" w:hint="eastAsia"/>
          <w:bCs/>
          <w:i/>
          <w:kern w:val="0"/>
          <w:sz w:val="23"/>
          <w:szCs w:val="23"/>
        </w:rPr>
        <w:t xml:space="preserve">) is the </w:t>
      </w:r>
      <w:r w:rsidR="001A75A8">
        <w:rPr>
          <w:rFonts w:ascii="TimesNewRoman" w:hAnsi="TimesNewRoman" w:cs="TimesNewRoman" w:hint="eastAsia"/>
          <w:kern w:val="0"/>
          <w:sz w:val="23"/>
          <w:szCs w:val="23"/>
        </w:rPr>
        <w:t xml:space="preserve">function to </w:t>
      </w:r>
      <w:r w:rsidR="001A75A8">
        <w:rPr>
          <w:rFonts w:ascii="TimesNewRoman" w:hAnsi="TimesNewRoman" w:cs="TimesNewRoman"/>
          <w:kern w:val="0"/>
          <w:sz w:val="23"/>
          <w:szCs w:val="23"/>
        </w:rPr>
        <w:t>calculate</w:t>
      </w:r>
      <w:r w:rsidR="001A75A8">
        <w:rPr>
          <w:rFonts w:ascii="TimesNewRoman" w:hAnsi="TimesNewRoman" w:cs="TimesNewRoman" w:hint="eastAsia"/>
          <w:kern w:val="0"/>
          <w:sz w:val="23"/>
          <w:szCs w:val="23"/>
        </w:rPr>
        <w:t xml:space="preserve"> the </w:t>
      </w:r>
      <w:del w:id="1544" w:author="lxf" w:date="2010-05-12T12:56:00Z">
        <w:r w:rsidR="00C91E9C" w:rsidDel="00522ECD">
          <w:rPr>
            <w:rFonts w:ascii="TimesNewRoman" w:hAnsi="TimesNewRoman" w:cs="TimesNewRoman" w:hint="eastAsia"/>
            <w:kern w:val="0"/>
            <w:sz w:val="23"/>
            <w:szCs w:val="23"/>
          </w:rPr>
          <w:delText>SVD ratio</w:delText>
        </w:r>
      </w:del>
      <w:ins w:id="1545" w:author="lxf" w:date="2010-05-12T12:56:00Z">
        <w:r w:rsidR="00522ECD">
          <w:rPr>
            <w:rFonts w:ascii="TimesNewRoman" w:hAnsi="TimesNewRoman" w:cs="TimesNewRoman" w:hint="eastAsia"/>
            <w:kern w:val="0"/>
            <w:sz w:val="23"/>
            <w:szCs w:val="23"/>
          </w:rPr>
          <w:t>condition number</w:t>
        </w:r>
      </w:ins>
      <w:r w:rsidR="001A75A8">
        <w:rPr>
          <w:rFonts w:ascii="TimesNewRoman" w:hAnsi="TimesNewRoman" w:cs="TimesNewRoman" w:hint="eastAsia"/>
          <w:kern w:val="0"/>
          <w:sz w:val="23"/>
          <w:szCs w:val="23"/>
        </w:rPr>
        <w:t xml:space="preserve"> of subset </w:t>
      </w:r>
      <w:r w:rsidR="00F33F23">
        <w:rPr>
          <w:rFonts w:ascii="TimesNewRoman" w:hAnsi="TimesNewRoman" w:cs="TimesNewRoman" w:hint="eastAsia"/>
          <w:kern w:val="0"/>
          <w:sz w:val="23"/>
          <w:szCs w:val="23"/>
        </w:rPr>
        <w:t>V</w:t>
      </w:r>
      <w:r w:rsidR="00F33F23" w:rsidRPr="001A75A8">
        <w:rPr>
          <w:rFonts w:ascii="TimesNewRoman" w:hAnsi="TimesNewRoman" w:cs="TimesNewRoman" w:hint="eastAsia"/>
          <w:kern w:val="0"/>
          <w:sz w:val="23"/>
          <w:szCs w:val="23"/>
          <w:vertAlign w:val="subscript"/>
        </w:rPr>
        <w:t>i</w:t>
      </w:r>
      <w:r w:rsidR="00F33F23">
        <w:rPr>
          <w:rFonts w:ascii="TimesNewRoman" w:hAnsi="TimesNewRoman" w:cs="TimesNewRoman" w:hint="eastAsia"/>
          <w:kern w:val="0"/>
          <w:sz w:val="23"/>
          <w:szCs w:val="23"/>
        </w:rPr>
        <w:t xml:space="preserve"> </w:t>
      </w:r>
      <w:r w:rsidR="001A75A8">
        <w:rPr>
          <w:rFonts w:ascii="TimesNewRoman" w:hAnsi="TimesNewRoman" w:cs="TimesNewRoman" w:hint="eastAsia"/>
          <w:kern w:val="0"/>
          <w:sz w:val="23"/>
          <w:szCs w:val="23"/>
        </w:rPr>
        <w:t xml:space="preserve">and was described in the previous section. </w:t>
      </w:r>
    </w:p>
    <w:p w:rsidR="001A75A8" w:rsidRPr="001A75A8" w:rsidRDefault="001A75A8" w:rsidP="009B47E2">
      <w:pPr>
        <w:autoSpaceDE w:val="0"/>
        <w:autoSpaceDN w:val="0"/>
        <w:adjustRightInd w:val="0"/>
        <w:rPr>
          <w:rFonts w:ascii="TimesNewRoman" w:hAnsi="TimesNewRoman" w:cs="TimesNewRoman"/>
          <w:kern w:val="0"/>
          <w:sz w:val="23"/>
          <w:szCs w:val="23"/>
        </w:rPr>
      </w:pPr>
    </w:p>
    <w:p w:rsidR="00A0555C" w:rsidRPr="009B47E2" w:rsidRDefault="00F60F99" w:rsidP="009B47E2">
      <w:pPr>
        <w:autoSpaceDE w:val="0"/>
        <w:autoSpaceDN w:val="0"/>
        <w:adjustRightInd w:val="0"/>
        <w:rPr>
          <w:rFonts w:ascii="TimesNewRoman" w:hAnsi="TimesNewRoman" w:cs="TimesNewRoman"/>
          <w:kern w:val="0"/>
          <w:sz w:val="23"/>
          <w:szCs w:val="23"/>
        </w:rPr>
      </w:pPr>
      <w:r>
        <w:rPr>
          <w:rFonts w:ascii="TimesNewRoman" w:hAnsi="TimesNewRoman" w:cs="TimesNewRoman" w:hint="eastAsia"/>
          <w:kern w:val="0"/>
          <w:sz w:val="23"/>
          <w:szCs w:val="23"/>
        </w:rPr>
        <w:t xml:space="preserve">The fitness </w:t>
      </w:r>
      <w:proofErr w:type="gramStart"/>
      <w:r>
        <w:rPr>
          <w:rFonts w:ascii="TimesNewRoman" w:hAnsi="TimesNewRoman" w:cs="TimesNewRoman" w:hint="eastAsia"/>
          <w:kern w:val="0"/>
          <w:sz w:val="23"/>
          <w:szCs w:val="23"/>
        </w:rPr>
        <w:t>function</w:t>
      </w:r>
      <w:proofErr w:type="gramEnd"/>
      <w:r>
        <w:rPr>
          <w:rFonts w:ascii="TimesNewRoman" w:hAnsi="TimesNewRoman" w:cs="TimesNewRoman" w:hint="eastAsia"/>
          <w:kern w:val="0"/>
          <w:sz w:val="23"/>
          <w:szCs w:val="23"/>
        </w:rPr>
        <w:t xml:space="preserve"> in Eq.</w:t>
      </w:r>
      <w:del w:id="1546" w:author="lxf" w:date="2010-05-14T19:49:00Z">
        <w:r w:rsidR="001B7861" w:rsidDel="00450D78">
          <w:rPr>
            <w:rFonts w:ascii="TimesNewRoman" w:hAnsi="TimesNewRoman" w:cs="TimesNewRoman" w:hint="eastAsia"/>
            <w:kern w:val="0"/>
            <w:sz w:val="23"/>
            <w:szCs w:val="23"/>
          </w:rPr>
          <w:delText>3</w:delText>
        </w:r>
        <w:r w:rsidDel="00450D78">
          <w:rPr>
            <w:rFonts w:ascii="TimesNewRoman" w:hAnsi="TimesNewRoman" w:cs="TimesNewRoman" w:hint="eastAsia"/>
            <w:kern w:val="0"/>
            <w:sz w:val="23"/>
            <w:szCs w:val="23"/>
          </w:rPr>
          <w:delText xml:space="preserve"> </w:delText>
        </w:r>
      </w:del>
      <w:ins w:id="1547" w:author="lxf" w:date="2010-05-14T19:49:00Z">
        <w:r w:rsidR="00450D78">
          <w:rPr>
            <w:rFonts w:ascii="TimesNewRoman" w:hAnsi="TimesNewRoman" w:cs="TimesNewRoman" w:hint="eastAsia"/>
            <w:kern w:val="0"/>
            <w:sz w:val="23"/>
            <w:szCs w:val="23"/>
          </w:rPr>
          <w:t xml:space="preserve">4 </w:t>
        </w:r>
      </w:ins>
      <w:proofErr w:type="gramStart"/>
      <w:r>
        <w:rPr>
          <w:rFonts w:ascii="TimesNewRoman" w:hAnsi="TimesNewRoman" w:cs="TimesNewRoman" w:hint="eastAsia"/>
          <w:kern w:val="0"/>
          <w:sz w:val="23"/>
          <w:szCs w:val="23"/>
        </w:rPr>
        <w:t>considers</w:t>
      </w:r>
      <w:proofErr w:type="gramEnd"/>
      <w:r>
        <w:rPr>
          <w:rFonts w:ascii="TimesNewRoman" w:hAnsi="TimesNewRoman" w:cs="TimesNewRoman" w:hint="eastAsia"/>
          <w:kern w:val="0"/>
          <w:sz w:val="23"/>
          <w:szCs w:val="23"/>
        </w:rPr>
        <w:t xml:space="preserve"> both connectivity and SHM-coverage. </w:t>
      </w:r>
      <w:proofErr w:type="gramStart"/>
      <w:r w:rsidR="00A0555C" w:rsidRPr="009B47E2">
        <w:rPr>
          <w:rFonts w:ascii="TimesNewRoman" w:hAnsi="TimesNewRoman" w:cs="TimesNewRoman"/>
          <w:kern w:val="0"/>
          <w:sz w:val="23"/>
          <w:szCs w:val="23"/>
        </w:rPr>
        <w:t>The</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fitter genes</w:t>
      </w:r>
      <w:r w:rsidR="00D518BC">
        <w:rPr>
          <w:rFonts w:ascii="TimesNewRoman" w:hAnsi="TimesNewRoman" w:cs="TimesNewRoman" w:hint="eastAsia"/>
          <w:kern w:val="0"/>
          <w:sz w:val="23"/>
          <w:szCs w:val="23"/>
        </w:rPr>
        <w:t xml:space="preserve">, which having the </w:t>
      </w:r>
      <w:del w:id="1548" w:author="lxf" w:date="2010-05-14T18:04:00Z">
        <w:r w:rsidR="00F33F23" w:rsidDel="00D9110B">
          <w:rPr>
            <w:rFonts w:ascii="TimesNewRoman" w:hAnsi="TimesNewRoman" w:cs="TimesNewRoman" w:hint="eastAsia"/>
            <w:kern w:val="0"/>
            <w:sz w:val="23"/>
            <w:szCs w:val="23"/>
          </w:rPr>
          <w:delText xml:space="preserve">larger </w:delText>
        </w:r>
      </w:del>
      <w:ins w:id="1549" w:author="lxf" w:date="2010-05-14T18:04:00Z">
        <w:r w:rsidR="00D9110B">
          <w:rPr>
            <w:rFonts w:ascii="TimesNewRoman" w:hAnsi="TimesNewRoman" w:cs="TimesNewRoman" w:hint="eastAsia"/>
            <w:kern w:val="0"/>
            <w:sz w:val="23"/>
            <w:szCs w:val="23"/>
          </w:rPr>
          <w:t xml:space="preserve">smaller </w:t>
        </w:r>
      </w:ins>
      <w:r w:rsidR="00D518BC">
        <w:rPr>
          <w:rFonts w:ascii="TimesNewRoman" w:hAnsi="TimesNewRoman" w:cs="TimesNewRoman" w:hint="eastAsia"/>
          <w:kern w:val="0"/>
          <w:sz w:val="23"/>
          <w:szCs w:val="23"/>
        </w:rPr>
        <w:t>fitness function value in Eq.</w:t>
      </w:r>
      <w:proofErr w:type="gramEnd"/>
      <w:del w:id="1550" w:author="lxf" w:date="2010-05-14T19:49:00Z">
        <w:r w:rsidR="001B7861" w:rsidDel="00450D78">
          <w:rPr>
            <w:rFonts w:ascii="TimesNewRoman" w:hAnsi="TimesNewRoman" w:cs="TimesNewRoman" w:hint="eastAsia"/>
            <w:kern w:val="0"/>
            <w:sz w:val="23"/>
            <w:szCs w:val="23"/>
          </w:rPr>
          <w:delText>3</w:delText>
        </w:r>
        <w:r w:rsidR="00A0555C" w:rsidRPr="009B47E2" w:rsidDel="00450D78">
          <w:rPr>
            <w:rFonts w:ascii="TimesNewRoman" w:hAnsi="TimesNewRoman" w:cs="TimesNewRoman"/>
            <w:kern w:val="0"/>
            <w:sz w:val="23"/>
            <w:szCs w:val="23"/>
          </w:rPr>
          <w:delText xml:space="preserve"> </w:delText>
        </w:r>
      </w:del>
      <w:proofErr w:type="gramStart"/>
      <w:ins w:id="1551" w:author="lxf" w:date="2010-05-14T19:49:00Z">
        <w:r w:rsidR="00450D78">
          <w:rPr>
            <w:rFonts w:ascii="TimesNewRoman" w:hAnsi="TimesNewRoman" w:cs="TimesNewRoman" w:hint="eastAsia"/>
            <w:kern w:val="0"/>
            <w:sz w:val="23"/>
            <w:szCs w:val="23"/>
          </w:rPr>
          <w:t>4</w:t>
        </w:r>
      </w:ins>
      <w:ins w:id="1552" w:author="lxf" w:date="2010-05-14T19:50:00Z">
        <w:r w:rsidR="00450D78">
          <w:rPr>
            <w:rFonts w:ascii="TimesNewRoman" w:hAnsi="TimesNewRoman" w:cs="TimesNewRoman" w:hint="eastAsia"/>
            <w:kern w:val="0"/>
            <w:sz w:val="23"/>
            <w:szCs w:val="23"/>
          </w:rPr>
          <w:t>,</w:t>
        </w:r>
      </w:ins>
      <w:proofErr w:type="gramEnd"/>
      <w:ins w:id="1553" w:author="lxf" w:date="2010-05-14T19:49:00Z">
        <w:r w:rsidR="00450D78" w:rsidRPr="009B47E2">
          <w:rPr>
            <w:rFonts w:ascii="TimesNewRoman" w:hAnsi="TimesNewRoman" w:cs="TimesNewRoman"/>
            <w:kern w:val="0"/>
            <w:sz w:val="23"/>
            <w:szCs w:val="23"/>
          </w:rPr>
          <w:t xml:space="preserve"> </w:t>
        </w:r>
      </w:ins>
      <w:r w:rsidR="00A0555C" w:rsidRPr="009B47E2">
        <w:rPr>
          <w:rFonts w:ascii="TimesNewRoman" w:hAnsi="TimesNewRoman" w:cs="TimesNewRoman"/>
          <w:kern w:val="0"/>
          <w:sz w:val="23"/>
          <w:szCs w:val="23"/>
        </w:rPr>
        <w:t>will be used for mating to create the next</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generation of genes which will hopefully provide better</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solutions to the problem. Once sufficient genes have been selected for mating,</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they are paired up at random and their genes combined</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to produce two new genes. The most common method</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of combination used is called crossover. He</w:t>
      </w:r>
      <w:r w:rsidR="00DB740C">
        <w:rPr>
          <w:rFonts w:ascii="TimesNewRoman" w:hAnsi="TimesNewRoman" w:cs="TimesNewRoman"/>
          <w:kern w:val="0"/>
          <w:sz w:val="23"/>
          <w:szCs w:val="23"/>
        </w:rPr>
        <w:t>re,</w:t>
      </w:r>
      <w:r w:rsidR="00DB740C" w:rsidRPr="009B47E2">
        <w:rPr>
          <w:rFonts w:ascii="TimesNewRoman" w:hAnsi="TimesNewRoman" w:cs="TimesNewRoman"/>
          <w:kern w:val="0"/>
          <w:sz w:val="23"/>
          <w:szCs w:val="23"/>
        </w:rPr>
        <w:t xml:space="preserve"> 1 point crossover </w:t>
      </w:r>
      <w:r w:rsidR="00DB740C">
        <w:rPr>
          <w:rFonts w:ascii="TimesNewRoman" w:hAnsi="TimesNewRoman" w:cs="TimesNewRoman" w:hint="eastAsia"/>
          <w:kern w:val="0"/>
          <w:sz w:val="23"/>
          <w:szCs w:val="23"/>
        </w:rPr>
        <w:t xml:space="preserve">is used in which </w:t>
      </w:r>
      <w:r w:rsidR="00A0555C" w:rsidRPr="009B47E2">
        <w:rPr>
          <w:rFonts w:ascii="TimesNewRoman" w:hAnsi="TimesNewRoman" w:cs="TimesNewRoman"/>
          <w:kern w:val="0"/>
          <w:sz w:val="23"/>
          <w:szCs w:val="23"/>
        </w:rPr>
        <w:t>a position</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along the genes is chosen at random and the substrings</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from each gene afte</w:t>
      </w:r>
      <w:r w:rsidR="00DB740C">
        <w:rPr>
          <w:rFonts w:ascii="TimesNewRoman" w:hAnsi="TimesNewRoman" w:cs="TimesNewRoman"/>
          <w:kern w:val="0"/>
          <w:sz w:val="23"/>
          <w:szCs w:val="23"/>
        </w:rPr>
        <w:t>r the chosen point are switched</w:t>
      </w:r>
      <w:r w:rsidR="00A0555C" w:rsidRPr="009B47E2">
        <w:rPr>
          <w:rFonts w:ascii="TimesNewRoman" w:hAnsi="TimesNewRoman" w:cs="TimesNewRoman"/>
          <w:kern w:val="0"/>
          <w:sz w:val="23"/>
          <w:szCs w:val="23"/>
        </w:rPr>
        <w:t>.</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If a gene in a particular generation is extremely fit,</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 xml:space="preserve">i.e. is </w:t>
      </w:r>
      <w:r w:rsidR="001C2561">
        <w:rPr>
          <w:rFonts w:ascii="TimesNewRoman" w:hAnsi="TimesNewRoman" w:cs="TimesNewRoman" w:hint="eastAsia"/>
          <w:kern w:val="0"/>
          <w:sz w:val="23"/>
          <w:szCs w:val="23"/>
        </w:rPr>
        <w:t xml:space="preserve">has the </w:t>
      </w:r>
      <w:r>
        <w:rPr>
          <w:rFonts w:ascii="TimesNewRoman" w:hAnsi="TimesNewRoman" w:cs="TimesNewRoman" w:hint="eastAsia"/>
          <w:kern w:val="0"/>
          <w:sz w:val="23"/>
          <w:szCs w:val="23"/>
        </w:rPr>
        <w:t xml:space="preserve">maximum </w:t>
      </w:r>
      <w:r w:rsidR="001C2561">
        <w:rPr>
          <w:rFonts w:ascii="TimesNewRoman" w:hAnsi="TimesNewRoman" w:cs="TimesNewRoman" w:hint="eastAsia"/>
          <w:kern w:val="0"/>
          <w:sz w:val="23"/>
          <w:szCs w:val="23"/>
        </w:rPr>
        <w:t>fitness value among the population</w:t>
      </w:r>
      <w:r w:rsidR="00A0555C" w:rsidRPr="009B47E2">
        <w:rPr>
          <w:rFonts w:ascii="TimesNewRoman" w:hAnsi="TimesNewRoman" w:cs="TimesNewRoman"/>
          <w:kern w:val="0"/>
          <w:sz w:val="23"/>
          <w:szCs w:val="23"/>
        </w:rPr>
        <w:t>, it is almost</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 xml:space="preserve">certain to be selected several times for mating. </w:t>
      </w:r>
      <w:r>
        <w:rPr>
          <w:rFonts w:ascii="TimesNewRoman" w:hAnsi="TimesNewRoman" w:cs="TimesNewRoman" w:hint="eastAsia"/>
          <w:kern w:val="0"/>
          <w:sz w:val="23"/>
          <w:szCs w:val="23"/>
        </w:rPr>
        <w:t>T</w:t>
      </w:r>
      <w:r w:rsidR="00A0555C" w:rsidRPr="009B47E2">
        <w:rPr>
          <w:rFonts w:ascii="TimesNewRoman" w:hAnsi="TimesNewRoman" w:cs="TimesNewRoman"/>
          <w:kern w:val="0"/>
          <w:sz w:val="23"/>
          <w:szCs w:val="23"/>
        </w:rPr>
        <w:t>he</w:t>
      </w:r>
      <w:r>
        <w:rPr>
          <w:rFonts w:ascii="TimesNewRoman" w:hAnsi="TimesNewRoman" w:cs="TimesNewRoman" w:hint="eastAsia"/>
          <w:kern w:val="0"/>
          <w:sz w:val="23"/>
          <w:szCs w:val="23"/>
        </w:rPr>
        <w:t>se</w:t>
      </w:r>
      <w:r w:rsidR="00A0555C" w:rsidRPr="009B47E2">
        <w:rPr>
          <w:rFonts w:ascii="TimesNewRoman" w:hAnsi="TimesNewRoman" w:cs="TimesNewRoman"/>
          <w:kern w:val="0"/>
          <w:sz w:val="23"/>
          <w:szCs w:val="23"/>
        </w:rPr>
        <w:t xml:space="preserve"> </w:t>
      </w:r>
      <w:r w:rsidRPr="009B47E2">
        <w:rPr>
          <w:rFonts w:ascii="TimesNewRoman" w:hAnsi="TimesNewRoman" w:cs="TimesNewRoman"/>
          <w:kern w:val="0"/>
          <w:sz w:val="23"/>
          <w:szCs w:val="23"/>
        </w:rPr>
        <w:t>very fit genes</w:t>
      </w:r>
      <w:r>
        <w:rPr>
          <w:rFonts w:ascii="TimesNewRoman" w:hAnsi="TimesNewRoman" w:cs="TimesNewRoman" w:hint="eastAsia"/>
          <w:kern w:val="0"/>
          <w:sz w:val="23"/>
          <w:szCs w:val="23"/>
        </w:rPr>
        <w:t>,</w:t>
      </w:r>
      <w:r w:rsidRPr="009B47E2">
        <w:rPr>
          <w:rFonts w:ascii="TimesNewRoman" w:hAnsi="TimesNewRoman" w:cs="TimesNewRoman"/>
          <w:kern w:val="0"/>
          <w:sz w:val="23"/>
          <w:szCs w:val="23"/>
        </w:rPr>
        <w:t xml:space="preserve"> called the elite</w:t>
      </w:r>
      <w:r>
        <w:rPr>
          <w:rFonts w:ascii="TimesNewRoman" w:hAnsi="TimesNewRoman" w:cs="TimesNewRoman" w:hint="eastAsia"/>
          <w:kern w:val="0"/>
          <w:sz w:val="23"/>
          <w:szCs w:val="23"/>
        </w:rPr>
        <w:t>, are</w:t>
      </w:r>
      <w:r w:rsidR="00A0555C" w:rsidRPr="009B47E2">
        <w:rPr>
          <w:rFonts w:ascii="TimesNewRoman" w:hAnsi="TimesNewRoman" w:cs="TimesNewRoman"/>
          <w:kern w:val="0"/>
          <w:sz w:val="23"/>
          <w:szCs w:val="23"/>
        </w:rPr>
        <w:t xml:space="preserve"> carried through</w:t>
      </w:r>
      <w:r w:rsidR="009B47E2" w:rsidRPr="009B47E2">
        <w:rPr>
          <w:rFonts w:ascii="TimesNewRoman" w:hAnsi="TimesNewRoman" w:cs="TimesNewRoman"/>
          <w:kern w:val="0"/>
          <w:sz w:val="23"/>
          <w:szCs w:val="23"/>
        </w:rPr>
        <w:t xml:space="preserve"> </w:t>
      </w:r>
      <w:r w:rsidR="00A0555C" w:rsidRPr="009B47E2">
        <w:rPr>
          <w:rFonts w:ascii="TimesNewRoman" w:hAnsi="TimesNewRoman" w:cs="TimesNewRoman"/>
          <w:kern w:val="0"/>
          <w:sz w:val="23"/>
          <w:szCs w:val="23"/>
        </w:rPr>
        <w:t xml:space="preserve">unchanged to the next generation. </w:t>
      </w:r>
    </w:p>
    <w:p w:rsidR="00A0555C" w:rsidRPr="009B47E2" w:rsidRDefault="00A0555C" w:rsidP="009B47E2">
      <w:pPr>
        <w:autoSpaceDE w:val="0"/>
        <w:autoSpaceDN w:val="0"/>
        <w:adjustRightInd w:val="0"/>
        <w:rPr>
          <w:rFonts w:ascii="TimesNewRoman" w:hAnsi="TimesNewRoman" w:cs="TimesNewRoman"/>
          <w:kern w:val="0"/>
          <w:sz w:val="23"/>
          <w:szCs w:val="23"/>
        </w:rPr>
      </w:pPr>
    </w:p>
    <w:p w:rsidR="006E03CB" w:rsidRDefault="00096FEB">
      <w:pPr>
        <w:pStyle w:val="Heading1"/>
      </w:pPr>
      <w:r>
        <w:rPr>
          <w:rFonts w:hint="eastAsia"/>
        </w:rPr>
        <w:t>Simulation Results</w:t>
      </w:r>
    </w:p>
    <w:p w:rsidR="00FF076E" w:rsidRDefault="00FF076E" w:rsidP="00FF076E">
      <w:pPr>
        <w:rPr>
          <w:rFonts w:ascii="TimesNewRoman" w:hAnsi="TimesNewRoman" w:cs="TimesNewRoman"/>
          <w:kern w:val="0"/>
          <w:sz w:val="23"/>
          <w:szCs w:val="23"/>
        </w:rPr>
      </w:pPr>
    </w:p>
    <w:p w:rsidR="00C667F8" w:rsidRDefault="00FF076E">
      <w:pPr>
        <w:rPr>
          <w:rFonts w:ascii="TimesNewRoman" w:hAnsi="TimesNewRoman" w:cs="TimesNewRoman"/>
          <w:kern w:val="0"/>
          <w:sz w:val="23"/>
          <w:szCs w:val="23"/>
        </w:rPr>
      </w:pPr>
      <w:del w:id="1554" w:author="lxf" w:date="2010-05-14T20:09:00Z">
        <w:r w:rsidDel="005E2796">
          <w:rPr>
            <w:rFonts w:ascii="TimesNewRoman" w:hAnsi="TimesNewRoman" w:cs="TimesNewRoman"/>
            <w:kern w:val="0"/>
            <w:sz w:val="23"/>
            <w:szCs w:val="23"/>
          </w:rPr>
          <w:delText>The proposed clustering technique</w:delText>
        </w:r>
        <w:r w:rsidDel="005E2796">
          <w:rPr>
            <w:rFonts w:ascii="TimesNewRoman" w:hAnsi="TimesNewRoman" w:cs="TimesNewRoman" w:hint="eastAsia"/>
            <w:kern w:val="0"/>
            <w:sz w:val="23"/>
            <w:szCs w:val="23"/>
          </w:rPr>
          <w:delText>s</w:delText>
        </w:r>
        <w:r w:rsidDel="005E2796">
          <w:rPr>
            <w:rFonts w:ascii="TimesNewRoman" w:hAnsi="TimesNewRoman" w:cs="TimesNewRoman"/>
            <w:kern w:val="0"/>
            <w:sz w:val="23"/>
            <w:szCs w:val="23"/>
          </w:rPr>
          <w:delText xml:space="preserve"> </w:delText>
        </w:r>
        <w:r w:rsidDel="005E2796">
          <w:rPr>
            <w:rFonts w:ascii="TimesNewRoman" w:hAnsi="TimesNewRoman" w:cs="TimesNewRoman" w:hint="eastAsia"/>
            <w:kern w:val="0"/>
            <w:sz w:val="23"/>
            <w:szCs w:val="23"/>
          </w:rPr>
          <w:delText xml:space="preserve">will be demonstrated using a </w:delText>
        </w:r>
        <w:r w:rsidR="00224FBA" w:rsidDel="005E2796">
          <w:rPr>
            <w:rFonts w:ascii="TimesNewRoman" w:hAnsi="TimesNewRoman" w:cs="TimesNewRoman" w:hint="eastAsia"/>
            <w:kern w:val="0"/>
            <w:sz w:val="23"/>
            <w:szCs w:val="23"/>
          </w:rPr>
          <w:delText xml:space="preserve">simulated </w:delText>
        </w:r>
        <w:r w:rsidR="004702A7" w:rsidDel="005E2796">
          <w:rPr>
            <w:rFonts w:ascii="TimesNewRoman" w:hAnsi="TimesNewRoman" w:cs="TimesNewRoman" w:hint="eastAsia"/>
            <w:kern w:val="0"/>
            <w:sz w:val="23"/>
            <w:szCs w:val="23"/>
          </w:rPr>
          <w:delText xml:space="preserve">suspension </w:delText>
        </w:r>
        <w:r w:rsidR="00224FBA" w:rsidDel="005E2796">
          <w:rPr>
            <w:rFonts w:ascii="TimesNewRoman" w:hAnsi="TimesNewRoman" w:cs="TimesNewRoman" w:hint="eastAsia"/>
            <w:kern w:val="0"/>
            <w:sz w:val="23"/>
            <w:szCs w:val="23"/>
          </w:rPr>
          <w:lastRenderedPageBreak/>
          <w:delText>bridge</w:delText>
        </w:r>
        <w:r w:rsidR="004702A7" w:rsidDel="005E2796">
          <w:rPr>
            <w:rFonts w:ascii="TimesNewRoman" w:hAnsi="TimesNewRoman" w:cs="TimesNewRoman" w:hint="eastAsia"/>
            <w:kern w:val="0"/>
            <w:sz w:val="23"/>
            <w:szCs w:val="23"/>
          </w:rPr>
          <w:delText xml:space="preserve"> using </w:delText>
        </w:r>
        <w:r w:rsidR="003E12C9" w:rsidDel="005E2796">
          <w:rPr>
            <w:rFonts w:ascii="TimesNewRoman" w:hAnsi="TimesNewRoman" w:cs="TimesNewRoman" w:hint="eastAsia"/>
            <w:kern w:val="0"/>
            <w:sz w:val="23"/>
            <w:szCs w:val="23"/>
          </w:rPr>
          <w:delText>a</w:delText>
        </w:r>
      </w:del>
      <w:ins w:id="1555" w:author="lxf" w:date="2010-05-14T20:09:00Z">
        <w:r w:rsidR="005E2796">
          <w:rPr>
            <w:rFonts w:ascii="TimesNewRoman" w:hAnsi="TimesNewRoman" w:cs="TimesNewRoman" w:hint="eastAsia"/>
            <w:kern w:val="0"/>
            <w:sz w:val="23"/>
            <w:szCs w:val="23"/>
          </w:rPr>
          <w:t>A</w:t>
        </w:r>
      </w:ins>
      <w:r w:rsidR="003E12C9">
        <w:rPr>
          <w:rFonts w:ascii="TimesNewRoman" w:hAnsi="TimesNewRoman" w:cs="TimesNewRoman" w:hint="eastAsia"/>
          <w:kern w:val="0"/>
          <w:sz w:val="23"/>
          <w:szCs w:val="23"/>
        </w:rPr>
        <w:t xml:space="preserve"> </w:t>
      </w:r>
      <w:r w:rsidR="003E12C9">
        <w:rPr>
          <w:rFonts w:ascii="TimesNewRoman" w:hAnsi="TimesNewRoman" w:cs="TimesNewRoman"/>
          <w:kern w:val="0"/>
          <w:sz w:val="23"/>
          <w:szCs w:val="23"/>
        </w:rPr>
        <w:t>commercial</w:t>
      </w:r>
      <w:r w:rsidR="003E12C9">
        <w:rPr>
          <w:rFonts w:ascii="TimesNewRoman" w:hAnsi="TimesNewRoman" w:cs="TimesNewRoman" w:hint="eastAsia"/>
          <w:kern w:val="0"/>
          <w:sz w:val="23"/>
          <w:szCs w:val="23"/>
        </w:rPr>
        <w:t xml:space="preserve"> structural software </w:t>
      </w:r>
      <w:del w:id="1556" w:author="lxf" w:date="2010-05-14T20:09:00Z">
        <w:r w:rsidR="003E12C9" w:rsidDel="005E2796">
          <w:rPr>
            <w:rFonts w:ascii="TimesNewRoman" w:hAnsi="TimesNewRoman" w:cs="TimesNewRoman" w:hint="eastAsia"/>
            <w:kern w:val="0"/>
            <w:sz w:val="23"/>
            <w:szCs w:val="23"/>
          </w:rPr>
          <w:delText xml:space="preserve">SAP2000 </w:delText>
        </w:r>
      </w:del>
      <w:del w:id="1557" w:author="lxf" w:date="2010-05-08T15:29:00Z">
        <w:r w:rsidR="003E12C9" w:rsidDel="00307AE5">
          <w:rPr>
            <w:rFonts w:ascii="TimesNewRoman" w:hAnsi="TimesNewRoman" w:cs="TimesNewRoman" w:hint="eastAsia"/>
            <w:kern w:val="0"/>
            <w:sz w:val="23"/>
            <w:szCs w:val="23"/>
          </w:rPr>
          <w:delText>[</w:delText>
        </w:r>
        <w:r w:rsidR="002A7979" w:rsidRPr="002A7979">
          <w:rPr>
            <w:rPrChange w:id="1558" w:author="lxf" w:date="2010-05-14T20:11:00Z">
              <w:rPr>
                <w:rStyle w:val="EndnoteReference"/>
                <w:rFonts w:ascii="TimesNewRoman" w:hAnsi="TimesNewRoman" w:cs="TimesNewRoman"/>
                <w:kern w:val="0"/>
                <w:sz w:val="23"/>
                <w:szCs w:val="23"/>
                <w:vertAlign w:val="baseline"/>
              </w:rPr>
            </w:rPrChange>
          </w:rPr>
          <w:endnoteReference w:id="17"/>
        </w:r>
        <w:r w:rsidR="003E12C9" w:rsidDel="00307AE5">
          <w:rPr>
            <w:rFonts w:ascii="TimesNewRoman" w:hAnsi="TimesNewRoman" w:cs="TimesNewRoman" w:hint="eastAsia"/>
            <w:kern w:val="0"/>
            <w:sz w:val="23"/>
            <w:szCs w:val="23"/>
          </w:rPr>
          <w:delText xml:space="preserve">] </w:delText>
        </w:r>
      </w:del>
      <w:del w:id="1568" w:author="lxf" w:date="2010-05-14T20:09:00Z">
        <w:r w:rsidR="004702A7" w:rsidDel="005E2796">
          <w:rPr>
            <w:rFonts w:ascii="TimesNewRoman" w:hAnsi="TimesNewRoman" w:cs="TimesNewRoman" w:hint="eastAsia"/>
            <w:kern w:val="0"/>
            <w:sz w:val="23"/>
            <w:szCs w:val="23"/>
          </w:rPr>
          <w:delText xml:space="preserve">(see Fig. </w:delText>
        </w:r>
      </w:del>
      <w:del w:id="1569" w:author="lxf" w:date="2010-05-13T21:36:00Z">
        <w:r w:rsidR="004702A7" w:rsidDel="00E738E5">
          <w:rPr>
            <w:rFonts w:ascii="TimesNewRoman" w:hAnsi="TimesNewRoman" w:cs="TimesNewRoman" w:hint="eastAsia"/>
            <w:kern w:val="0"/>
            <w:sz w:val="23"/>
            <w:szCs w:val="23"/>
          </w:rPr>
          <w:delText>1</w:delText>
        </w:r>
      </w:del>
      <w:del w:id="1570" w:author="lxf" w:date="2010-05-14T20:09:00Z">
        <w:r w:rsidR="00C91E9C" w:rsidDel="005E2796">
          <w:rPr>
            <w:rFonts w:ascii="TimesNewRoman" w:hAnsi="TimesNewRoman" w:cs="TimesNewRoman" w:hint="eastAsia"/>
            <w:kern w:val="0"/>
            <w:sz w:val="23"/>
            <w:szCs w:val="23"/>
          </w:rPr>
          <w:delText>(a)</w:delText>
        </w:r>
        <w:r w:rsidR="004702A7" w:rsidDel="005E2796">
          <w:rPr>
            <w:rFonts w:ascii="TimesNewRoman" w:hAnsi="TimesNewRoman" w:cs="TimesNewRoman" w:hint="eastAsia"/>
            <w:kern w:val="0"/>
            <w:sz w:val="23"/>
            <w:szCs w:val="23"/>
          </w:rPr>
          <w:delText xml:space="preserve">). </w:delText>
        </w:r>
      </w:del>
      <w:ins w:id="1571" w:author="lxf" w:date="2010-05-14T20:10:00Z">
        <w:r w:rsidR="005E2796" w:rsidRPr="005E2796">
          <w:rPr>
            <w:rFonts w:ascii="TimesNewRoman" w:hAnsi="TimesNewRoman" w:cs="TimesNewRoman"/>
            <w:kern w:val="0"/>
            <w:sz w:val="23"/>
            <w:szCs w:val="23"/>
          </w:rPr>
          <w:t xml:space="preserve">SAP2000 [13] </w:t>
        </w:r>
        <w:r w:rsidR="005E2796">
          <w:rPr>
            <w:rFonts w:ascii="TimesNewRoman" w:hAnsi="TimesNewRoman" w:cs="TimesNewRoman" w:hint="eastAsia"/>
            <w:kern w:val="0"/>
            <w:sz w:val="23"/>
            <w:szCs w:val="23"/>
          </w:rPr>
          <w:t xml:space="preserve">is used to generate a simulated structure model </w:t>
        </w:r>
      </w:ins>
      <w:ins w:id="1572" w:author="lxf" w:date="2010-05-14T20:12:00Z">
        <w:r w:rsidR="005E2796">
          <w:rPr>
            <w:rFonts w:ascii="TimesNewRoman" w:hAnsi="TimesNewRoman" w:cs="TimesNewRoman" w:hint="eastAsia"/>
            <w:kern w:val="0"/>
            <w:sz w:val="23"/>
            <w:szCs w:val="23"/>
          </w:rPr>
          <w:t xml:space="preserve">to test </w:t>
        </w:r>
      </w:ins>
      <w:ins w:id="1573" w:author="lxf" w:date="2010-05-14T20:13:00Z">
        <w:r w:rsidR="005E2796">
          <w:rPr>
            <w:rFonts w:ascii="TimesNewRoman" w:hAnsi="TimesNewRoman" w:cs="TimesNewRoman" w:hint="eastAsia"/>
            <w:kern w:val="0"/>
            <w:sz w:val="23"/>
            <w:szCs w:val="23"/>
          </w:rPr>
          <w:t xml:space="preserve">the effectiveness of the </w:t>
        </w:r>
      </w:ins>
      <w:ins w:id="1574" w:author="lxf" w:date="2010-05-14T20:12:00Z">
        <w:r w:rsidR="005E2796">
          <w:rPr>
            <w:rFonts w:ascii="TimesNewRoman" w:hAnsi="TimesNewRoman" w:cs="TimesNewRoman"/>
            <w:kern w:val="0"/>
            <w:sz w:val="23"/>
            <w:szCs w:val="23"/>
          </w:rPr>
          <w:t xml:space="preserve">proposed </w:t>
        </w:r>
        <w:r w:rsidR="005E2796">
          <w:rPr>
            <w:rFonts w:ascii="TimesNewRoman" w:hAnsi="TimesNewRoman" w:cs="TimesNewRoman" w:hint="eastAsia"/>
            <w:kern w:val="0"/>
            <w:sz w:val="23"/>
            <w:szCs w:val="23"/>
          </w:rPr>
          <w:t>protocols</w:t>
        </w:r>
      </w:ins>
      <w:ins w:id="1575" w:author="lxf" w:date="2010-05-14T20:10:00Z">
        <w:r w:rsidR="005E2796">
          <w:rPr>
            <w:rFonts w:ascii="TimesNewRoman" w:hAnsi="TimesNewRoman" w:cs="TimesNewRoman" w:hint="eastAsia"/>
            <w:kern w:val="0"/>
            <w:sz w:val="23"/>
            <w:szCs w:val="23"/>
          </w:rPr>
          <w:t xml:space="preserve">. </w:t>
        </w:r>
        <w:r w:rsidR="005E2796" w:rsidRPr="005E2796">
          <w:rPr>
            <w:rFonts w:ascii="TimesNewRoman" w:hAnsi="TimesNewRoman" w:cs="TimesNewRoman"/>
            <w:kern w:val="0"/>
            <w:sz w:val="23"/>
            <w:szCs w:val="23"/>
          </w:rPr>
          <w:t xml:space="preserve">SAP2000 </w:t>
        </w:r>
      </w:ins>
      <w:ins w:id="1576" w:author="lxf" w:date="2010-05-14T20:08:00Z">
        <w:r w:rsidR="005E2796" w:rsidRPr="005E2796">
          <w:rPr>
            <w:rFonts w:ascii="TimesNewRoman" w:hAnsi="TimesNewRoman" w:cs="TimesNewRoman"/>
            <w:kern w:val="0"/>
            <w:sz w:val="23"/>
            <w:szCs w:val="23"/>
          </w:rPr>
          <w:t>provides powerful capabilities for analysis and design of a wide range of structures, including bridges, dams, tanks and buildings</w:t>
        </w:r>
        <w:r w:rsidR="005E2796">
          <w:rPr>
            <w:rFonts w:ascii="TimesNewRoman" w:hAnsi="TimesNewRoman" w:cs="TimesNewRoman" w:hint="eastAsia"/>
            <w:kern w:val="0"/>
            <w:sz w:val="23"/>
            <w:szCs w:val="23"/>
          </w:rPr>
          <w:t xml:space="preserve"> and </w:t>
        </w:r>
        <w:r w:rsidR="005E2796">
          <w:rPr>
            <w:rFonts w:ascii="TimesNewRoman" w:hAnsi="TimesNewRoman" w:cs="TimesNewRoman"/>
            <w:kern w:val="0"/>
            <w:sz w:val="23"/>
            <w:szCs w:val="23"/>
          </w:rPr>
          <w:t>represents state-of-the-art</w:t>
        </w:r>
        <w:r w:rsidR="005E2796" w:rsidRPr="005E2796">
          <w:rPr>
            <w:rFonts w:ascii="TimesNewRoman" w:hAnsi="TimesNewRoman" w:cs="TimesNewRoman"/>
            <w:kern w:val="0"/>
            <w:sz w:val="23"/>
            <w:szCs w:val="23"/>
          </w:rPr>
          <w:t xml:space="preserve"> in three dimensional finite element </w:t>
        </w:r>
        <w:proofErr w:type="gramStart"/>
        <w:r w:rsidR="005E2796" w:rsidRPr="005E2796">
          <w:rPr>
            <w:rFonts w:ascii="TimesNewRoman" w:hAnsi="TimesNewRoman" w:cs="TimesNewRoman"/>
            <w:kern w:val="0"/>
            <w:sz w:val="23"/>
            <w:szCs w:val="23"/>
          </w:rPr>
          <w:t>technology</w:t>
        </w:r>
        <w:proofErr w:type="gramEnd"/>
        <w:r w:rsidR="005E2796" w:rsidRPr="005E2796">
          <w:rPr>
            <w:rFonts w:ascii="TimesNewRoman" w:hAnsi="TimesNewRoman" w:cs="TimesNewRoman"/>
            <w:kern w:val="0"/>
            <w:sz w:val="23"/>
            <w:szCs w:val="23"/>
          </w:rPr>
          <w:t xml:space="preserve"> for structural engineering.</w:t>
        </w:r>
        <w:r w:rsidR="005E2796" w:rsidRPr="005E2796">
          <w:rPr>
            <w:rFonts w:ascii="TimesNewRoman" w:hAnsi="TimesNewRoman" w:cs="TimesNewRoman" w:hint="eastAsia"/>
            <w:kern w:val="0"/>
            <w:sz w:val="23"/>
            <w:szCs w:val="23"/>
          </w:rPr>
          <w:t xml:space="preserve"> </w:t>
        </w:r>
      </w:ins>
      <w:ins w:id="1577" w:author="lxf" w:date="2010-05-14T20:13:00Z">
        <w:r w:rsidR="005E2796">
          <w:rPr>
            <w:rFonts w:ascii="TimesNewRoman" w:hAnsi="TimesNewRoman" w:cs="TimesNewRoman" w:hint="eastAsia"/>
            <w:kern w:val="0"/>
            <w:sz w:val="23"/>
            <w:szCs w:val="23"/>
          </w:rPr>
          <w:t>A</w:t>
        </w:r>
      </w:ins>
      <w:ins w:id="1578" w:author="lxf" w:date="2010-05-14T20:09:00Z">
        <w:r w:rsidR="005E2796">
          <w:rPr>
            <w:rFonts w:ascii="TimesNewRoman" w:hAnsi="TimesNewRoman" w:cs="TimesNewRoman" w:hint="eastAsia"/>
            <w:kern w:val="0"/>
            <w:sz w:val="23"/>
            <w:szCs w:val="23"/>
          </w:rPr>
          <w:t xml:space="preserve"> simulated suspension bridge</w:t>
        </w:r>
      </w:ins>
      <w:ins w:id="1579" w:author="lxf" w:date="2010-05-14T20:13:00Z">
        <w:r w:rsidR="005E2796">
          <w:rPr>
            <w:rFonts w:ascii="TimesNewRoman" w:hAnsi="TimesNewRoman" w:cs="TimesNewRoman" w:hint="eastAsia"/>
            <w:kern w:val="0"/>
            <w:sz w:val="23"/>
            <w:szCs w:val="23"/>
          </w:rPr>
          <w:t xml:space="preserve"> generated by SAP2000 is illustrated in</w:t>
        </w:r>
      </w:ins>
      <w:ins w:id="1580" w:author="lxf" w:date="2010-05-14T20:09:00Z">
        <w:r w:rsidR="005E2796">
          <w:rPr>
            <w:rFonts w:ascii="TimesNewRoman" w:hAnsi="TimesNewRoman" w:cs="TimesNewRoman" w:hint="eastAsia"/>
            <w:kern w:val="0"/>
            <w:sz w:val="23"/>
            <w:szCs w:val="23"/>
          </w:rPr>
          <w:t xml:space="preserve"> Fig. 9(a).</w:t>
        </w:r>
      </w:ins>
      <w:ins w:id="1581" w:author="lxf" w:date="2010-05-14T20:14:00Z">
        <w:r w:rsidR="005E2796">
          <w:rPr>
            <w:rFonts w:ascii="TimesNewRoman" w:hAnsi="TimesNewRoman" w:cs="TimesNewRoman" w:hint="eastAsia"/>
            <w:kern w:val="0"/>
            <w:sz w:val="23"/>
            <w:szCs w:val="23"/>
          </w:rPr>
          <w:t xml:space="preserve"> </w:t>
        </w:r>
      </w:ins>
      <w:r w:rsidR="00E15DEF">
        <w:rPr>
          <w:rFonts w:ascii="TimesNewRoman" w:hAnsi="TimesNewRoman" w:cs="TimesNewRoman" w:hint="eastAsia"/>
          <w:kern w:val="0"/>
          <w:sz w:val="23"/>
          <w:szCs w:val="23"/>
        </w:rPr>
        <w:t xml:space="preserve">Some important dimensions of the </w:t>
      </w:r>
      <w:r w:rsidR="004702A7">
        <w:rPr>
          <w:rFonts w:ascii="TimesNewRoman" w:hAnsi="TimesNewRoman" w:cs="TimesNewRoman" w:hint="eastAsia"/>
          <w:kern w:val="0"/>
          <w:sz w:val="23"/>
          <w:szCs w:val="23"/>
        </w:rPr>
        <w:t>bridge</w:t>
      </w:r>
      <w:r w:rsidR="00E15DEF">
        <w:rPr>
          <w:rFonts w:ascii="TimesNewRoman" w:hAnsi="TimesNewRoman" w:cs="TimesNewRoman" w:hint="eastAsia"/>
          <w:kern w:val="0"/>
          <w:sz w:val="23"/>
          <w:szCs w:val="23"/>
        </w:rPr>
        <w:t xml:space="preserve"> are</w:t>
      </w:r>
      <w:r w:rsidR="004702A7">
        <w:rPr>
          <w:rFonts w:ascii="TimesNewRoman" w:hAnsi="TimesNewRoman" w:cs="TimesNewRoman" w:hint="eastAsia"/>
          <w:kern w:val="0"/>
          <w:sz w:val="23"/>
          <w:szCs w:val="23"/>
        </w:rPr>
        <w:t xml:space="preserve"> listed in Table </w:t>
      </w:r>
      <w:r w:rsidR="00A37AF6">
        <w:rPr>
          <w:rFonts w:ascii="TimesNewRoman" w:hAnsi="TimesNewRoman" w:cs="TimesNewRoman" w:hint="eastAsia"/>
          <w:kern w:val="0"/>
          <w:sz w:val="23"/>
          <w:szCs w:val="23"/>
        </w:rPr>
        <w:t>1</w:t>
      </w:r>
      <w:ins w:id="1582" w:author="lxf" w:date="2010-05-14T19:55:00Z">
        <w:r w:rsidR="00E331F8">
          <w:rPr>
            <w:rFonts w:ascii="TimesNewRoman" w:hAnsi="TimesNewRoman" w:cs="TimesNewRoman" w:hint="eastAsia"/>
            <w:kern w:val="0"/>
            <w:sz w:val="23"/>
            <w:szCs w:val="23"/>
          </w:rPr>
          <w:t>.</w:t>
        </w:r>
      </w:ins>
    </w:p>
    <w:p w:rsidR="00C667F8" w:rsidRDefault="00C667F8">
      <w:pPr>
        <w:rPr>
          <w:rFonts w:ascii="TimesNewRoman" w:hAnsi="TimesNewRoman" w:cs="TimesNewRoman"/>
          <w:kern w:val="0"/>
          <w:sz w:val="23"/>
          <w:szCs w:val="23"/>
        </w:rPr>
      </w:pPr>
    </w:p>
    <w:p w:rsidR="00C667F8" w:rsidRDefault="00D93DFC">
      <w:pPr>
        <w:keepNext/>
        <w:jc w:val="center"/>
      </w:pPr>
      <w:r>
        <w:object w:dxaOrig="19874" w:dyaOrig="15796">
          <v:shape id="_x0000_i1036" type="#_x0000_t75" style="width:414.45pt;height:329.3pt" o:ole="">
            <v:imagedata r:id="rId24" o:title=""/>
          </v:shape>
          <o:OLEObject Type="Embed" ProgID="Visio.Drawing.11" ShapeID="_x0000_i1036" DrawAspect="Content" ObjectID="_1351932001" r:id="rId25"/>
        </w:object>
      </w:r>
    </w:p>
    <w:p w:rsidR="00CB26F6" w:rsidRPr="00F539EE" w:rsidRDefault="00BC05A3">
      <w:pPr>
        <w:pStyle w:val="Caption"/>
        <w:jc w:val="center"/>
        <w:rPr>
          <w:rFonts w:ascii="TimesNewRoman" w:eastAsia="TimesNewRoman" w:hAnsiTheme="minorHAnsi" w:cs="TimesNewRoman"/>
          <w:kern w:val="0"/>
          <w:sz w:val="23"/>
          <w:szCs w:val="23"/>
        </w:rPr>
      </w:pPr>
      <w:r w:rsidRPr="00F539EE">
        <w:rPr>
          <w:rFonts w:ascii="TimesNewRoman" w:eastAsia="TimesNewRoman" w:hAnsiTheme="minorHAnsi" w:cs="TimesNewRoman"/>
          <w:kern w:val="0"/>
          <w:sz w:val="23"/>
          <w:szCs w:val="23"/>
        </w:rPr>
        <w:t xml:space="preserve">Figure </w:t>
      </w:r>
      <w:r w:rsidR="002A7979" w:rsidRPr="00F539EE">
        <w:rPr>
          <w:rFonts w:ascii="TimesNewRoman" w:eastAsia="TimesNewRoman" w:hAnsiTheme="minorHAnsi" w:cs="TimesNewRoman"/>
          <w:kern w:val="0"/>
          <w:sz w:val="23"/>
          <w:szCs w:val="23"/>
        </w:rPr>
        <w:fldChar w:fldCharType="begin"/>
      </w:r>
      <w:r w:rsidRPr="00F539EE">
        <w:rPr>
          <w:rFonts w:ascii="TimesNewRoman" w:eastAsia="TimesNewRoman" w:hAnsiTheme="minorHAnsi" w:cs="TimesNewRoman"/>
          <w:kern w:val="0"/>
          <w:sz w:val="23"/>
          <w:szCs w:val="23"/>
        </w:rPr>
        <w:instrText xml:space="preserve"> SEQ Figure \* ARABIC </w:instrText>
      </w:r>
      <w:r w:rsidR="002A7979" w:rsidRPr="00F539EE">
        <w:rPr>
          <w:rFonts w:ascii="TimesNewRoman" w:eastAsia="TimesNewRoman" w:hAnsiTheme="minorHAnsi" w:cs="TimesNewRoman"/>
          <w:kern w:val="0"/>
          <w:sz w:val="23"/>
          <w:szCs w:val="23"/>
        </w:rPr>
        <w:fldChar w:fldCharType="separate"/>
      </w:r>
      <w:ins w:id="1583" w:author="lxf" w:date="2010-05-14T20:29:00Z">
        <w:r w:rsidR="0058493D">
          <w:rPr>
            <w:rFonts w:ascii="TimesNewRoman" w:eastAsia="TimesNewRoman" w:hAnsiTheme="minorHAnsi" w:cs="TimesNewRoman"/>
            <w:noProof/>
            <w:kern w:val="0"/>
            <w:sz w:val="23"/>
            <w:szCs w:val="23"/>
          </w:rPr>
          <w:t>9</w:t>
        </w:r>
      </w:ins>
      <w:del w:id="1584" w:author="lxf" w:date="2010-05-13T15:47:00Z">
        <w:r w:rsidR="002509EB" w:rsidDel="00C31C39">
          <w:rPr>
            <w:rFonts w:ascii="TimesNewRoman" w:eastAsia="TimesNewRoman" w:hAnsiTheme="minorHAnsi" w:cs="TimesNewRoman"/>
            <w:noProof/>
            <w:kern w:val="0"/>
            <w:sz w:val="23"/>
            <w:szCs w:val="23"/>
          </w:rPr>
          <w:delText>1</w:delText>
        </w:r>
      </w:del>
      <w:r w:rsidR="002A7979" w:rsidRPr="00F539EE">
        <w:rPr>
          <w:rFonts w:ascii="TimesNewRoman" w:eastAsia="TimesNewRoman" w:hAnsiTheme="minorHAnsi" w:cs="TimesNewRoman"/>
          <w:kern w:val="0"/>
          <w:sz w:val="23"/>
          <w:szCs w:val="23"/>
        </w:rPr>
        <w:fldChar w:fldCharType="end"/>
      </w:r>
      <w:r w:rsidR="004D1D00" w:rsidRPr="00F539EE">
        <w:rPr>
          <w:rFonts w:ascii="TimesNewRoman" w:eastAsia="TimesNewRoman" w:hAnsiTheme="minorHAnsi" w:cs="TimesNewRoman" w:hint="eastAsia"/>
          <w:kern w:val="0"/>
          <w:sz w:val="23"/>
          <w:szCs w:val="23"/>
        </w:rPr>
        <w:t xml:space="preserve"> The </w:t>
      </w:r>
      <w:r w:rsidR="004D1D00" w:rsidRPr="00F539EE">
        <w:rPr>
          <w:rFonts w:ascii="TimesNewRoman" w:eastAsia="TimesNewRoman" w:hAnsiTheme="minorHAnsi" w:cs="TimesNewRoman"/>
          <w:kern w:val="0"/>
          <w:sz w:val="23"/>
          <w:szCs w:val="23"/>
        </w:rPr>
        <w:t>Dimensions</w:t>
      </w:r>
      <w:r w:rsidR="004D1D00" w:rsidRPr="00F539EE">
        <w:rPr>
          <w:rFonts w:ascii="TimesNewRoman" w:eastAsia="TimesNewRoman" w:hAnsiTheme="minorHAnsi" w:cs="TimesNewRoman" w:hint="eastAsia"/>
          <w:kern w:val="0"/>
          <w:sz w:val="23"/>
          <w:szCs w:val="23"/>
        </w:rPr>
        <w:t xml:space="preserve"> of the Suspension Bridge and the Sensor Locations (a) The </w:t>
      </w:r>
      <w:r w:rsidR="004D1D00" w:rsidRPr="00F539EE">
        <w:rPr>
          <w:rFonts w:ascii="TimesNewRoman" w:eastAsia="TimesNewRoman" w:hAnsiTheme="minorHAnsi" w:cs="TimesNewRoman"/>
          <w:kern w:val="0"/>
          <w:sz w:val="23"/>
          <w:szCs w:val="23"/>
        </w:rPr>
        <w:t>Dimensions</w:t>
      </w:r>
      <w:r w:rsidR="004D1D00" w:rsidRPr="00F539EE">
        <w:rPr>
          <w:rFonts w:ascii="TimesNewRoman" w:eastAsia="TimesNewRoman" w:hAnsiTheme="minorHAnsi" w:cs="TimesNewRoman" w:hint="eastAsia"/>
          <w:kern w:val="0"/>
          <w:sz w:val="23"/>
          <w:szCs w:val="23"/>
        </w:rPr>
        <w:t xml:space="preserve"> of the Suspension Bridge (3D), (b) the Sensor Locations (X-Y plane)</w:t>
      </w:r>
    </w:p>
    <w:p w:rsidR="00C667F8" w:rsidRDefault="00C667F8">
      <w:pPr>
        <w:rPr>
          <w:rFonts w:ascii="TimesNewRoman" w:hAnsi="TimesNewRoman" w:cs="TimesNewRoman"/>
          <w:kern w:val="0"/>
          <w:sz w:val="23"/>
          <w:szCs w:val="23"/>
        </w:rPr>
      </w:pPr>
    </w:p>
    <w:tbl>
      <w:tblPr>
        <w:tblStyle w:val="TableGrid"/>
        <w:tblW w:w="0" w:type="auto"/>
        <w:jc w:val="center"/>
        <w:tblLayout w:type="fixed"/>
        <w:tblLook w:val="04A0"/>
      </w:tblPr>
      <w:tblGrid>
        <w:gridCol w:w="4077"/>
        <w:gridCol w:w="709"/>
      </w:tblGrid>
      <w:tr w:rsidR="00A37AF6" w:rsidTr="001D148C">
        <w:trPr>
          <w:jc w:val="center"/>
        </w:trPr>
        <w:tc>
          <w:tcPr>
            <w:tcW w:w="4786" w:type="dxa"/>
            <w:gridSpan w:val="2"/>
          </w:tcPr>
          <w:p w:rsidR="00A37AF6" w:rsidRDefault="00A37AF6" w:rsidP="001D148C">
            <w:pPr>
              <w:jc w:val="center"/>
              <w:rPr>
                <w:rFonts w:ascii="TimesNewRoman" w:hAnsi="TimesNewRoman" w:cs="TimesNewRoman"/>
                <w:kern w:val="0"/>
                <w:sz w:val="23"/>
                <w:szCs w:val="23"/>
              </w:rPr>
            </w:pPr>
            <w:r>
              <w:rPr>
                <w:rFonts w:ascii="TimesNewRoman" w:hAnsi="TimesNewRoman" w:cs="TimesNewRoman" w:hint="eastAsia"/>
                <w:kern w:val="0"/>
                <w:sz w:val="23"/>
                <w:szCs w:val="23"/>
              </w:rPr>
              <w:t xml:space="preserve">Table 1: Suspension Bridge </w:t>
            </w:r>
            <w:r>
              <w:rPr>
                <w:rFonts w:ascii="TimesNewRoman" w:hAnsi="TimesNewRoman" w:cs="TimesNewRoman"/>
                <w:kern w:val="0"/>
                <w:sz w:val="23"/>
                <w:szCs w:val="23"/>
              </w:rPr>
              <w:t>Dimensions</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Left span length</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20m</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Number of divisions in the left span</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10</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Middle span length</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80m</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Number of divisions in the middle span</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40</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Right span length</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20m</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Number of divisions in the right span</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10</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Deck width</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8m</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The height of the column below the deck</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5m</w:t>
            </w:r>
          </w:p>
        </w:tc>
      </w:tr>
      <w:tr w:rsidR="00A37AF6" w:rsidTr="001D148C">
        <w:trPr>
          <w:jc w:val="center"/>
        </w:trPr>
        <w:tc>
          <w:tcPr>
            <w:tcW w:w="4077"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The height of the column above the deck</w:t>
            </w:r>
          </w:p>
        </w:tc>
        <w:tc>
          <w:tcPr>
            <w:tcW w:w="709" w:type="dxa"/>
          </w:tcPr>
          <w:p w:rsidR="00A37AF6" w:rsidRDefault="00A37AF6" w:rsidP="001D148C">
            <w:pPr>
              <w:rPr>
                <w:rFonts w:ascii="TimesNewRoman" w:hAnsi="TimesNewRoman" w:cs="TimesNewRoman"/>
                <w:kern w:val="0"/>
                <w:sz w:val="23"/>
                <w:szCs w:val="23"/>
              </w:rPr>
            </w:pPr>
            <w:r>
              <w:rPr>
                <w:rFonts w:ascii="TimesNewRoman" w:hAnsi="TimesNewRoman" w:cs="TimesNewRoman" w:hint="eastAsia"/>
                <w:kern w:val="0"/>
                <w:sz w:val="23"/>
                <w:szCs w:val="23"/>
              </w:rPr>
              <w:t>10m</w:t>
            </w:r>
          </w:p>
        </w:tc>
      </w:tr>
    </w:tbl>
    <w:p w:rsidR="00A37AF6" w:rsidRDefault="00A37AF6" w:rsidP="00A37AF6">
      <w:pPr>
        <w:rPr>
          <w:rFonts w:ascii="TimesNewRoman" w:hAnsi="TimesNewRoman" w:cs="TimesNewRoman"/>
          <w:kern w:val="0"/>
          <w:sz w:val="23"/>
          <w:szCs w:val="23"/>
        </w:rPr>
      </w:pPr>
    </w:p>
    <w:p w:rsidR="00C667F8" w:rsidRDefault="00E15DEF">
      <w:pPr>
        <w:rPr>
          <w:rFonts w:ascii="TimesNewRoman" w:hAnsi="TimesNewRoman" w:cs="TimesNewRoman"/>
          <w:kern w:val="0"/>
          <w:sz w:val="23"/>
          <w:szCs w:val="23"/>
        </w:rPr>
      </w:pPr>
      <w:r>
        <w:rPr>
          <w:rFonts w:ascii="TimesNewRoman" w:hAnsi="TimesNewRoman" w:cs="TimesNewRoman" w:hint="eastAsia"/>
          <w:kern w:val="0"/>
          <w:sz w:val="23"/>
          <w:szCs w:val="23"/>
        </w:rPr>
        <w:lastRenderedPageBreak/>
        <w:t xml:space="preserve">A total of 78 sensor nodes </w:t>
      </w:r>
      <w:r w:rsidR="00BC05A3">
        <w:rPr>
          <w:rFonts w:ascii="TimesNewRoman" w:hAnsi="TimesNewRoman" w:cs="TimesNewRoman" w:hint="eastAsia"/>
          <w:kern w:val="0"/>
          <w:sz w:val="23"/>
          <w:szCs w:val="23"/>
        </w:rPr>
        <w:t xml:space="preserve">are used to monitor the vibration </w:t>
      </w:r>
      <w:r w:rsidR="00CB26F6">
        <w:rPr>
          <w:rFonts w:ascii="TimesNewRoman" w:hAnsi="TimesNewRoman" w:cs="TimesNewRoman" w:hint="eastAsia"/>
          <w:kern w:val="0"/>
          <w:sz w:val="23"/>
          <w:szCs w:val="23"/>
        </w:rPr>
        <w:t>at the transverse direction (z direction in Fig</w:t>
      </w:r>
      <w:proofErr w:type="gramStart"/>
      <w:r w:rsidR="00CB26F6">
        <w:rPr>
          <w:rFonts w:ascii="TimesNewRoman" w:hAnsi="TimesNewRoman" w:cs="TimesNewRoman" w:hint="eastAsia"/>
          <w:kern w:val="0"/>
          <w:sz w:val="23"/>
          <w:szCs w:val="23"/>
        </w:rPr>
        <w:t>.</w:t>
      </w:r>
      <w:proofErr w:type="gramEnd"/>
      <w:del w:id="1585" w:author="lxf" w:date="2010-05-13T21:36:00Z">
        <w:r w:rsidR="00CB26F6" w:rsidDel="00E738E5">
          <w:rPr>
            <w:rFonts w:ascii="TimesNewRoman" w:hAnsi="TimesNewRoman" w:cs="TimesNewRoman" w:hint="eastAsia"/>
            <w:kern w:val="0"/>
            <w:sz w:val="23"/>
            <w:szCs w:val="23"/>
          </w:rPr>
          <w:delText>1</w:delText>
        </w:r>
      </w:del>
      <w:ins w:id="1586" w:author="lxf" w:date="2010-05-14T18:06:00Z">
        <w:r w:rsidR="00D9110B">
          <w:rPr>
            <w:rFonts w:ascii="TimesNewRoman" w:hAnsi="TimesNewRoman" w:cs="TimesNewRoman" w:hint="eastAsia"/>
            <w:kern w:val="0"/>
            <w:sz w:val="23"/>
            <w:szCs w:val="23"/>
          </w:rPr>
          <w:t>9</w:t>
        </w:r>
      </w:ins>
      <w:r w:rsidR="00CB26F6">
        <w:rPr>
          <w:rFonts w:ascii="TimesNewRoman" w:hAnsi="TimesNewRoman" w:cs="TimesNewRoman" w:hint="eastAsia"/>
          <w:kern w:val="0"/>
          <w:sz w:val="23"/>
          <w:szCs w:val="23"/>
        </w:rPr>
        <w:t xml:space="preserve">(a)) of the deck </w:t>
      </w:r>
      <w:r w:rsidR="00BC05A3">
        <w:rPr>
          <w:rFonts w:ascii="TimesNewRoman" w:hAnsi="TimesNewRoman" w:cs="TimesNewRoman" w:hint="eastAsia"/>
          <w:kern w:val="0"/>
          <w:sz w:val="23"/>
          <w:szCs w:val="23"/>
        </w:rPr>
        <w:t>of the bridge</w:t>
      </w:r>
      <w:r w:rsidR="00CB26F6">
        <w:rPr>
          <w:rFonts w:ascii="TimesNewRoman" w:hAnsi="TimesNewRoman" w:cs="TimesNewRoman" w:hint="eastAsia"/>
          <w:kern w:val="0"/>
          <w:sz w:val="23"/>
          <w:szCs w:val="23"/>
        </w:rPr>
        <w:t>. T</w:t>
      </w:r>
      <w:r w:rsidR="00CB26F6">
        <w:rPr>
          <w:rFonts w:ascii="TimesNewRoman" w:hAnsi="TimesNewRoman" w:cs="TimesNewRoman"/>
          <w:kern w:val="0"/>
          <w:sz w:val="23"/>
          <w:szCs w:val="23"/>
        </w:rPr>
        <w:t>h</w:t>
      </w:r>
      <w:r w:rsidR="00CB26F6">
        <w:rPr>
          <w:rFonts w:ascii="TimesNewRoman" w:hAnsi="TimesNewRoman" w:cs="TimesNewRoman" w:hint="eastAsia"/>
          <w:kern w:val="0"/>
          <w:sz w:val="23"/>
          <w:szCs w:val="23"/>
        </w:rPr>
        <w:t>ese sensors are</w:t>
      </w:r>
      <w:r w:rsidR="00BC05A3">
        <w:rPr>
          <w:rFonts w:ascii="TimesNewRoman" w:hAnsi="TimesNewRoman" w:cs="TimesNewRoman" w:hint="eastAsia"/>
          <w:kern w:val="0"/>
          <w:sz w:val="23"/>
          <w:szCs w:val="23"/>
        </w:rPr>
        <w:t xml:space="preserve"> </w:t>
      </w:r>
      <w:r w:rsidR="00CB26F6">
        <w:rPr>
          <w:rFonts w:ascii="TimesNewRoman" w:hAnsi="TimesNewRoman" w:cs="TimesNewRoman" w:hint="eastAsia"/>
          <w:kern w:val="0"/>
          <w:sz w:val="23"/>
          <w:szCs w:val="23"/>
        </w:rPr>
        <w:t xml:space="preserve">evenly spaced at the outer side and inner side in the middle span </w:t>
      </w:r>
      <w:r w:rsidR="00C91E9C">
        <w:rPr>
          <w:rFonts w:ascii="TimesNewRoman" w:hAnsi="TimesNewRoman" w:cs="TimesNewRoman" w:hint="eastAsia"/>
          <w:kern w:val="0"/>
          <w:sz w:val="23"/>
          <w:szCs w:val="23"/>
        </w:rPr>
        <w:t xml:space="preserve">of the deck </w:t>
      </w:r>
      <w:r w:rsidR="00CB26F6">
        <w:rPr>
          <w:rFonts w:ascii="TimesNewRoman" w:hAnsi="TimesNewRoman" w:cs="TimesNewRoman" w:hint="eastAsia"/>
          <w:kern w:val="0"/>
          <w:sz w:val="23"/>
          <w:szCs w:val="23"/>
        </w:rPr>
        <w:t xml:space="preserve">with distance of 2m </w:t>
      </w:r>
      <w:r w:rsidR="00BC05A3">
        <w:rPr>
          <w:rFonts w:ascii="TimesNewRoman" w:hAnsi="TimesNewRoman" w:cs="TimesNewRoman" w:hint="eastAsia"/>
          <w:kern w:val="0"/>
          <w:sz w:val="23"/>
          <w:szCs w:val="23"/>
        </w:rPr>
        <w:t>(</w:t>
      </w:r>
      <w:r w:rsidR="00CB26F6">
        <w:rPr>
          <w:rFonts w:ascii="TimesNewRoman" w:hAnsi="TimesNewRoman" w:cs="TimesNewRoman" w:hint="eastAsia"/>
          <w:kern w:val="0"/>
          <w:sz w:val="23"/>
          <w:szCs w:val="23"/>
        </w:rPr>
        <w:t xml:space="preserve">see </w:t>
      </w:r>
      <w:r w:rsidR="00BC05A3">
        <w:rPr>
          <w:rFonts w:ascii="TimesNewRoman" w:hAnsi="TimesNewRoman" w:cs="TimesNewRoman" w:hint="eastAsia"/>
          <w:kern w:val="0"/>
          <w:sz w:val="23"/>
          <w:szCs w:val="23"/>
        </w:rPr>
        <w:t xml:space="preserve">Fig. </w:t>
      </w:r>
      <w:del w:id="1587" w:author="lxf" w:date="2010-05-13T21:36:00Z">
        <w:r w:rsidR="00CB26F6" w:rsidDel="00E738E5">
          <w:rPr>
            <w:rFonts w:ascii="TimesNewRoman" w:hAnsi="TimesNewRoman" w:cs="TimesNewRoman" w:hint="eastAsia"/>
            <w:kern w:val="0"/>
            <w:sz w:val="23"/>
            <w:szCs w:val="23"/>
          </w:rPr>
          <w:delText>2</w:delText>
        </w:r>
      </w:del>
      <w:proofErr w:type="gramStart"/>
      <w:ins w:id="1588" w:author="lxf" w:date="2010-05-14T18:06:00Z">
        <w:r w:rsidR="00D9110B">
          <w:rPr>
            <w:rFonts w:ascii="TimesNewRoman" w:hAnsi="TimesNewRoman" w:cs="TimesNewRoman" w:hint="eastAsia"/>
            <w:kern w:val="0"/>
            <w:sz w:val="23"/>
            <w:szCs w:val="23"/>
          </w:rPr>
          <w:t>9</w:t>
        </w:r>
      </w:ins>
      <w:r w:rsidR="004D1D00">
        <w:rPr>
          <w:rFonts w:ascii="TimesNewRoman" w:hAnsi="TimesNewRoman" w:cs="TimesNewRoman" w:hint="eastAsia"/>
          <w:kern w:val="0"/>
          <w:sz w:val="23"/>
          <w:szCs w:val="23"/>
        </w:rPr>
        <w:t>(</w:t>
      </w:r>
      <w:r w:rsidR="00CB26F6">
        <w:rPr>
          <w:rFonts w:ascii="TimesNewRoman" w:hAnsi="TimesNewRoman" w:cs="TimesNewRoman" w:hint="eastAsia"/>
          <w:kern w:val="0"/>
          <w:sz w:val="23"/>
          <w:szCs w:val="23"/>
        </w:rPr>
        <w:t>b</w:t>
      </w:r>
      <w:r w:rsidR="004D1D00">
        <w:rPr>
          <w:rFonts w:ascii="TimesNewRoman" w:hAnsi="TimesNewRoman" w:cs="TimesNewRoman" w:hint="eastAsia"/>
          <w:kern w:val="0"/>
          <w:sz w:val="23"/>
          <w:szCs w:val="23"/>
        </w:rPr>
        <w:t>)</w:t>
      </w:r>
      <w:r w:rsidR="00BC05A3">
        <w:rPr>
          <w:rFonts w:ascii="TimesNewRoman" w:hAnsi="TimesNewRoman" w:cs="TimesNewRoman" w:hint="eastAsia"/>
          <w:kern w:val="0"/>
          <w:sz w:val="23"/>
          <w:szCs w:val="23"/>
        </w:rPr>
        <w:t>)</w:t>
      </w:r>
      <w:r w:rsidR="004D1D00">
        <w:rPr>
          <w:rFonts w:ascii="TimesNewRoman" w:hAnsi="TimesNewRoman" w:cs="TimesNewRoman" w:hint="eastAsia"/>
          <w:kern w:val="0"/>
          <w:sz w:val="23"/>
          <w:szCs w:val="23"/>
        </w:rPr>
        <w:t>.</w:t>
      </w:r>
      <w:proofErr w:type="gramEnd"/>
      <w:r w:rsidR="004D1D00">
        <w:rPr>
          <w:rFonts w:ascii="TimesNewRoman" w:hAnsi="TimesNewRoman" w:cs="TimesNewRoman" w:hint="eastAsia"/>
          <w:kern w:val="0"/>
          <w:sz w:val="23"/>
          <w:szCs w:val="23"/>
        </w:rPr>
        <w:t xml:space="preserve"> </w:t>
      </w:r>
    </w:p>
    <w:p w:rsidR="00A37AF6" w:rsidRDefault="00A37AF6" w:rsidP="00CB26F6">
      <w:pPr>
        <w:rPr>
          <w:rFonts w:ascii="TimesNewRoman" w:hAnsi="TimesNewRoman" w:cs="TimesNewRoman"/>
          <w:kern w:val="0"/>
          <w:sz w:val="23"/>
          <w:szCs w:val="23"/>
        </w:rPr>
      </w:pPr>
    </w:p>
    <w:p w:rsidR="00200098" w:rsidRDefault="00200098" w:rsidP="00CB26F6">
      <w:pPr>
        <w:rPr>
          <w:rFonts w:ascii="TimesNewRoman" w:hAnsi="TimesNewRoman" w:cs="TimesNewRoman"/>
          <w:kern w:val="0"/>
          <w:sz w:val="23"/>
          <w:szCs w:val="23"/>
        </w:rPr>
      </w:pPr>
      <w:r>
        <w:rPr>
          <w:rFonts w:ascii="TimesNewRoman" w:hAnsi="TimesNewRoman" w:cs="TimesNewRoman" w:hint="eastAsia"/>
          <w:kern w:val="0"/>
          <w:sz w:val="23"/>
          <w:szCs w:val="23"/>
        </w:rPr>
        <w:t xml:space="preserve">The first 5 </w:t>
      </w:r>
      <w:r w:rsidR="001B7861">
        <w:rPr>
          <w:rFonts w:ascii="TimesNewRoman" w:hAnsi="TimesNewRoman" w:cs="TimesNewRoman"/>
          <w:kern w:val="0"/>
          <w:sz w:val="23"/>
          <w:szCs w:val="23"/>
        </w:rPr>
        <w:t>theoretical</w:t>
      </w:r>
      <w:r w:rsidR="001B7861">
        <w:rPr>
          <w:rFonts w:ascii="TimesNewRoman" w:hAnsi="TimesNewRoman" w:cs="TimesNewRoman" w:hint="eastAsia"/>
          <w:kern w:val="0"/>
          <w:sz w:val="23"/>
          <w:szCs w:val="23"/>
        </w:rPr>
        <w:t xml:space="preserve"> mode shapes</w:t>
      </w:r>
      <w:r>
        <w:rPr>
          <w:rFonts w:ascii="TimesNewRoman" w:hAnsi="TimesNewRoman" w:cs="TimesNewRoman" w:hint="eastAsia"/>
          <w:kern w:val="0"/>
          <w:sz w:val="23"/>
          <w:szCs w:val="23"/>
        </w:rPr>
        <w:t xml:space="preserve"> </w:t>
      </w:r>
      <w:r w:rsidR="00AC1EBF">
        <w:rPr>
          <w:rFonts w:ascii="TimesNewRoman" w:hAnsi="TimesNewRoman" w:cs="TimesNewRoman" w:hint="eastAsia"/>
          <w:kern w:val="0"/>
          <w:sz w:val="23"/>
          <w:szCs w:val="23"/>
        </w:rPr>
        <w:t xml:space="preserve">and corresponding natural frequency in each mode </w:t>
      </w:r>
      <w:r>
        <w:rPr>
          <w:rFonts w:ascii="TimesNewRoman" w:hAnsi="TimesNewRoman" w:cs="TimesNewRoman" w:hint="eastAsia"/>
          <w:kern w:val="0"/>
          <w:sz w:val="23"/>
          <w:szCs w:val="23"/>
        </w:rPr>
        <w:t>of the structure</w:t>
      </w:r>
      <w:r w:rsidR="009609EC">
        <w:rPr>
          <w:rFonts w:ascii="TimesNewRoman" w:hAnsi="TimesNewRoman" w:cs="TimesNewRoman" w:hint="eastAsia"/>
          <w:kern w:val="0"/>
          <w:sz w:val="23"/>
          <w:szCs w:val="23"/>
        </w:rPr>
        <w:t xml:space="preserve"> are illustrated in Fig. </w:t>
      </w:r>
      <w:del w:id="1589" w:author="lxf" w:date="2010-05-13T21:36:00Z">
        <w:r w:rsidR="009609EC" w:rsidDel="00E738E5">
          <w:rPr>
            <w:rFonts w:ascii="TimesNewRoman" w:hAnsi="TimesNewRoman" w:cs="TimesNewRoman" w:hint="eastAsia"/>
            <w:kern w:val="0"/>
            <w:sz w:val="23"/>
            <w:szCs w:val="23"/>
          </w:rPr>
          <w:delText>2</w:delText>
        </w:r>
      </w:del>
      <w:ins w:id="1590" w:author="lxf" w:date="2010-05-14T18:06:00Z">
        <w:r w:rsidR="00D9110B">
          <w:rPr>
            <w:rFonts w:ascii="TimesNewRoman" w:hAnsi="TimesNewRoman" w:cs="TimesNewRoman" w:hint="eastAsia"/>
            <w:kern w:val="0"/>
            <w:sz w:val="23"/>
            <w:szCs w:val="23"/>
          </w:rPr>
          <w:t>10</w:t>
        </w:r>
      </w:ins>
      <w:r w:rsidR="009609EC">
        <w:rPr>
          <w:rFonts w:ascii="TimesNewRoman" w:hAnsi="TimesNewRoman" w:cs="TimesNewRoman" w:hint="eastAsia"/>
          <w:kern w:val="0"/>
          <w:sz w:val="23"/>
          <w:szCs w:val="23"/>
        </w:rPr>
        <w:t xml:space="preserve">. </w:t>
      </w:r>
      <w:r w:rsidR="001B7861">
        <w:rPr>
          <w:rFonts w:ascii="TimesNewRoman" w:hAnsi="TimesNewRoman" w:cs="TimesNewRoman" w:hint="eastAsia"/>
          <w:kern w:val="0"/>
          <w:sz w:val="23"/>
          <w:szCs w:val="23"/>
        </w:rPr>
        <w:t xml:space="preserve">When a subset is </w:t>
      </w:r>
      <w:r w:rsidR="001B7861">
        <w:rPr>
          <w:rFonts w:ascii="TimesNewRoman" w:hAnsi="TimesNewRoman" w:cs="TimesNewRoman"/>
          <w:kern w:val="0"/>
          <w:sz w:val="23"/>
          <w:szCs w:val="23"/>
        </w:rPr>
        <w:t>constructed</w:t>
      </w:r>
      <w:r w:rsidR="001B7861">
        <w:rPr>
          <w:rFonts w:ascii="TimesNewRoman" w:hAnsi="TimesNewRoman" w:cs="TimesNewRoman" w:hint="eastAsia"/>
          <w:kern w:val="0"/>
          <w:sz w:val="23"/>
          <w:szCs w:val="23"/>
        </w:rPr>
        <w:t>, the mode shape matrix of the subset is constructed by selecting the corresponding rows of th</w:t>
      </w:r>
      <w:r w:rsidR="009609EC">
        <w:rPr>
          <w:rFonts w:ascii="TimesNewRoman" w:hAnsi="TimesNewRoman" w:cs="TimesNewRoman" w:hint="eastAsia"/>
          <w:kern w:val="0"/>
          <w:sz w:val="23"/>
          <w:szCs w:val="23"/>
        </w:rPr>
        <w:t xml:space="preserve">ese theoretical </w:t>
      </w:r>
      <w:r>
        <w:rPr>
          <w:rFonts w:ascii="TimesNewRoman" w:hAnsi="TimesNewRoman" w:cs="TimesNewRoman" w:hint="eastAsia"/>
          <w:kern w:val="0"/>
          <w:sz w:val="23"/>
          <w:szCs w:val="23"/>
        </w:rPr>
        <w:t>mode shapes</w:t>
      </w:r>
      <w:r w:rsidR="001B7861">
        <w:rPr>
          <w:rFonts w:ascii="TimesNewRoman" w:hAnsi="TimesNewRoman" w:cs="TimesNewRoman" w:hint="eastAsia"/>
          <w:kern w:val="0"/>
          <w:sz w:val="23"/>
          <w:szCs w:val="23"/>
        </w:rPr>
        <w:t xml:space="preserve"> and then the </w:t>
      </w:r>
      <w:del w:id="1591" w:author="lxf" w:date="2010-05-12T12:56:00Z">
        <w:r w:rsidR="00DE0FFA" w:rsidDel="00522ECD">
          <w:rPr>
            <w:rFonts w:ascii="TimesNewRoman" w:hAnsi="TimesNewRoman" w:cs="TimesNewRoman" w:hint="eastAsia"/>
            <w:kern w:val="0"/>
            <w:sz w:val="23"/>
            <w:szCs w:val="23"/>
          </w:rPr>
          <w:delText>SVD ratio</w:delText>
        </w:r>
      </w:del>
      <w:ins w:id="1592" w:author="lxf" w:date="2010-05-12T12:56:00Z">
        <w:r w:rsidR="00522ECD">
          <w:rPr>
            <w:rFonts w:ascii="TimesNewRoman" w:hAnsi="TimesNewRoman" w:cs="TimesNewRoman" w:hint="eastAsia"/>
            <w:kern w:val="0"/>
            <w:sz w:val="23"/>
            <w:szCs w:val="23"/>
          </w:rPr>
          <w:t>condition number</w:t>
        </w:r>
      </w:ins>
      <w:r w:rsidR="001B7861">
        <w:rPr>
          <w:rFonts w:ascii="TimesNewRoman" w:hAnsi="TimesNewRoman" w:cs="TimesNewRoman" w:hint="eastAsia"/>
          <w:kern w:val="0"/>
          <w:sz w:val="23"/>
          <w:szCs w:val="23"/>
        </w:rPr>
        <w:t xml:space="preserve"> of the mode shape matrix is calculated. </w:t>
      </w:r>
      <w:del w:id="1593" w:author="lxf" w:date="2010-05-14T18:07:00Z">
        <w:r w:rsidR="001B7861" w:rsidDel="00D9110B">
          <w:rPr>
            <w:rFonts w:ascii="TimesNewRoman" w:hAnsi="TimesNewRoman" w:cs="TimesNewRoman" w:hint="eastAsia"/>
            <w:kern w:val="0"/>
            <w:sz w:val="23"/>
            <w:szCs w:val="23"/>
          </w:rPr>
          <w:delText xml:space="preserve"> These</w:delText>
        </w:r>
        <w:r w:rsidR="00DE0FFA" w:rsidDel="00D9110B">
          <w:rPr>
            <w:rFonts w:ascii="TimesNewRoman" w:hAnsi="TimesNewRoman" w:cs="TimesNewRoman" w:hint="eastAsia"/>
            <w:kern w:val="0"/>
            <w:sz w:val="23"/>
            <w:szCs w:val="23"/>
          </w:rPr>
          <w:delText xml:space="preserve"> </w:delText>
        </w:r>
        <w:r w:rsidR="008D67AE" w:rsidDel="00D9110B">
          <w:rPr>
            <w:rFonts w:ascii="TimesNewRoman" w:hAnsi="TimesNewRoman" w:cs="TimesNewRoman" w:hint="eastAsia"/>
            <w:kern w:val="0"/>
            <w:sz w:val="23"/>
            <w:szCs w:val="23"/>
          </w:rPr>
          <w:delText>are used as reference to which the identified modes can be compared.</w:delText>
        </w:r>
      </w:del>
    </w:p>
    <w:p w:rsidR="001B7861" w:rsidRPr="00F539EE" w:rsidRDefault="00AC1EBF" w:rsidP="00F539EE">
      <w:pPr>
        <w:pStyle w:val="Caption"/>
        <w:jc w:val="center"/>
        <w:rPr>
          <w:rFonts w:ascii="TimesNewRoman" w:eastAsia="TimesNewRoman" w:hAnsiTheme="minorHAnsi" w:cs="TimesNewRoman"/>
          <w:kern w:val="0"/>
          <w:sz w:val="23"/>
          <w:szCs w:val="23"/>
        </w:rPr>
      </w:pPr>
      <w:r w:rsidRPr="00F539EE">
        <w:rPr>
          <w:rFonts w:ascii="TimesNewRoman" w:eastAsia="TimesNewRoman" w:hAnsiTheme="minorHAnsi" w:cs="TimesNewRoman"/>
          <w:kern w:val="0"/>
          <w:sz w:val="23"/>
          <w:szCs w:val="23"/>
        </w:rPr>
        <w:object w:dxaOrig="14378" w:dyaOrig="11696">
          <v:shape id="_x0000_i1037" type="#_x0000_t75" style="width:415.1pt;height:337.45pt" o:ole="">
            <v:imagedata r:id="rId26" o:title=""/>
          </v:shape>
          <o:OLEObject Type="Embed" ProgID="Visio.Drawing.11" ShapeID="_x0000_i1037" DrawAspect="Content" ObjectID="_1351932002" r:id="rId27"/>
        </w:object>
      </w:r>
    </w:p>
    <w:p w:rsidR="00C667F8" w:rsidRDefault="001B7861">
      <w:pPr>
        <w:pStyle w:val="Caption"/>
        <w:jc w:val="center"/>
        <w:rPr>
          <w:rFonts w:ascii="TimesNewRoman" w:eastAsia="TimesNewRoman" w:cs="TimesNewRoman"/>
          <w:kern w:val="0"/>
          <w:sz w:val="23"/>
          <w:szCs w:val="23"/>
        </w:rPr>
      </w:pPr>
      <w:r w:rsidRPr="00F539EE">
        <w:rPr>
          <w:rFonts w:ascii="TimesNewRoman" w:eastAsia="TimesNewRoman" w:hAnsiTheme="minorHAnsi" w:cs="TimesNewRoman"/>
          <w:kern w:val="0"/>
          <w:sz w:val="23"/>
          <w:szCs w:val="23"/>
        </w:rPr>
        <w:t xml:space="preserve">Figure </w:t>
      </w:r>
      <w:r w:rsidR="002A7979" w:rsidRPr="00F539EE">
        <w:rPr>
          <w:rFonts w:ascii="TimesNewRoman" w:eastAsia="TimesNewRoman" w:hAnsiTheme="minorHAnsi" w:cs="TimesNewRoman"/>
          <w:kern w:val="0"/>
          <w:sz w:val="23"/>
          <w:szCs w:val="23"/>
        </w:rPr>
        <w:fldChar w:fldCharType="begin"/>
      </w:r>
      <w:r w:rsidR="0000272B" w:rsidRPr="00F539EE">
        <w:rPr>
          <w:rFonts w:ascii="TimesNewRoman" w:eastAsia="TimesNewRoman" w:hAnsiTheme="minorHAnsi" w:cs="TimesNewRoman"/>
          <w:kern w:val="0"/>
          <w:sz w:val="23"/>
          <w:szCs w:val="23"/>
        </w:rPr>
        <w:instrText xml:space="preserve"> SEQ Figure \* ARABIC </w:instrText>
      </w:r>
      <w:r w:rsidR="002A7979" w:rsidRPr="00F539EE">
        <w:rPr>
          <w:rFonts w:ascii="TimesNewRoman" w:eastAsia="TimesNewRoman" w:hAnsiTheme="minorHAnsi" w:cs="TimesNewRoman"/>
          <w:kern w:val="0"/>
          <w:sz w:val="23"/>
          <w:szCs w:val="23"/>
        </w:rPr>
        <w:fldChar w:fldCharType="separate"/>
      </w:r>
      <w:ins w:id="1594" w:author="lxf" w:date="2010-05-14T20:29:00Z">
        <w:r w:rsidR="0058493D">
          <w:rPr>
            <w:rFonts w:ascii="TimesNewRoman" w:eastAsia="TimesNewRoman" w:hAnsiTheme="minorHAnsi" w:cs="TimesNewRoman"/>
            <w:noProof/>
            <w:kern w:val="0"/>
            <w:sz w:val="23"/>
            <w:szCs w:val="23"/>
          </w:rPr>
          <w:t>10</w:t>
        </w:r>
      </w:ins>
      <w:del w:id="1595" w:author="lxf" w:date="2010-05-13T15:47:00Z">
        <w:r w:rsidR="002509EB" w:rsidDel="00C31C39">
          <w:rPr>
            <w:rFonts w:ascii="TimesNewRoman" w:eastAsia="TimesNewRoman" w:hAnsiTheme="minorHAnsi" w:cs="TimesNewRoman"/>
            <w:noProof/>
            <w:kern w:val="0"/>
            <w:sz w:val="23"/>
            <w:szCs w:val="23"/>
          </w:rPr>
          <w:delText>2</w:delText>
        </w:r>
      </w:del>
      <w:r w:rsidR="002A7979" w:rsidRPr="00F539EE">
        <w:rPr>
          <w:rFonts w:ascii="TimesNewRoman" w:eastAsia="TimesNewRoman" w:hAnsiTheme="minorHAnsi" w:cs="TimesNewRoman"/>
          <w:kern w:val="0"/>
          <w:sz w:val="23"/>
          <w:szCs w:val="23"/>
        </w:rPr>
        <w:fldChar w:fldCharType="end"/>
      </w:r>
      <w:r w:rsidRPr="00F539EE">
        <w:rPr>
          <w:rFonts w:ascii="TimesNewRoman" w:eastAsia="TimesNewRoman" w:hAnsiTheme="minorHAnsi" w:cs="TimesNewRoman" w:hint="eastAsia"/>
          <w:kern w:val="0"/>
          <w:sz w:val="23"/>
          <w:szCs w:val="23"/>
        </w:rPr>
        <w:t xml:space="preserve"> </w:t>
      </w:r>
      <w:proofErr w:type="gramStart"/>
      <w:r w:rsidRPr="00F539EE">
        <w:rPr>
          <w:rFonts w:ascii="TimesNewRoman" w:eastAsia="TimesNewRoman" w:hAnsiTheme="minorHAnsi" w:cs="TimesNewRoman" w:hint="eastAsia"/>
          <w:kern w:val="0"/>
          <w:sz w:val="23"/>
          <w:szCs w:val="23"/>
        </w:rPr>
        <w:t>The</w:t>
      </w:r>
      <w:proofErr w:type="gramEnd"/>
      <w:r w:rsidRPr="00F539EE">
        <w:rPr>
          <w:rFonts w:ascii="TimesNewRoman" w:eastAsia="TimesNewRoman" w:hAnsiTheme="minorHAnsi" w:cs="TimesNewRoman" w:hint="eastAsia"/>
          <w:kern w:val="0"/>
          <w:sz w:val="23"/>
          <w:szCs w:val="23"/>
        </w:rPr>
        <w:t xml:space="preserve"> First Five </w:t>
      </w:r>
      <w:r w:rsidRPr="00F539EE">
        <w:rPr>
          <w:rFonts w:ascii="TimesNewRoman" w:eastAsia="TimesNewRoman" w:hAnsiTheme="minorHAnsi" w:cs="TimesNewRoman"/>
          <w:kern w:val="0"/>
          <w:sz w:val="23"/>
          <w:szCs w:val="23"/>
        </w:rPr>
        <w:t>Theoretical</w:t>
      </w:r>
      <w:r w:rsidRPr="00F539EE">
        <w:rPr>
          <w:rFonts w:ascii="TimesNewRoman" w:eastAsia="TimesNewRoman" w:hAnsiTheme="minorHAnsi" w:cs="TimesNewRoman" w:hint="eastAsia"/>
          <w:kern w:val="0"/>
          <w:sz w:val="23"/>
          <w:szCs w:val="23"/>
        </w:rPr>
        <w:t xml:space="preserve"> Mode Shapes of the Structure </w:t>
      </w:r>
    </w:p>
    <w:p w:rsidR="00200098" w:rsidRDefault="00200098" w:rsidP="00CB26F6">
      <w:pPr>
        <w:rPr>
          <w:rFonts w:ascii="TimesNewRoman" w:hAnsi="TimesNewRoman" w:cs="TimesNewRoman"/>
          <w:kern w:val="0"/>
          <w:sz w:val="23"/>
          <w:szCs w:val="23"/>
        </w:rPr>
      </w:pPr>
    </w:p>
    <w:p w:rsidR="00CB26F6" w:rsidRDefault="00DE0FFA" w:rsidP="00CB26F6">
      <w:pPr>
        <w:rPr>
          <w:rFonts w:ascii="TimesNewRoman" w:hAnsi="TimesNewRoman" w:cs="TimesNewRoman"/>
          <w:kern w:val="0"/>
          <w:sz w:val="23"/>
          <w:szCs w:val="23"/>
        </w:rPr>
      </w:pPr>
      <w:r>
        <w:rPr>
          <w:rFonts w:ascii="TimesNewRoman" w:hAnsi="TimesNewRoman" w:cs="TimesNewRoman" w:hint="eastAsia"/>
          <w:kern w:val="0"/>
          <w:sz w:val="23"/>
          <w:szCs w:val="23"/>
        </w:rPr>
        <w:t xml:space="preserve">The </w:t>
      </w:r>
      <w:r w:rsidR="008D67AE">
        <w:rPr>
          <w:rFonts w:ascii="TimesNewRoman" w:hAnsi="TimesNewRoman" w:cs="TimesNewRoman" w:hint="eastAsia"/>
          <w:kern w:val="0"/>
          <w:sz w:val="23"/>
          <w:szCs w:val="23"/>
        </w:rPr>
        <w:t>78</w:t>
      </w:r>
      <w:r w:rsidR="00CB26F6">
        <w:rPr>
          <w:rFonts w:ascii="TimesNewRoman" w:hAnsi="TimesNewRoman" w:cs="TimesNewRoman" w:hint="eastAsia"/>
          <w:kern w:val="0"/>
          <w:sz w:val="23"/>
          <w:szCs w:val="23"/>
        </w:rPr>
        <w:t xml:space="preserve"> sensor nodes </w:t>
      </w:r>
      <w:r>
        <w:rPr>
          <w:rFonts w:ascii="TimesNewRoman" w:hAnsi="TimesNewRoman" w:cs="TimesNewRoman" w:hint="eastAsia"/>
          <w:kern w:val="0"/>
          <w:sz w:val="23"/>
          <w:szCs w:val="23"/>
        </w:rPr>
        <w:t xml:space="preserve">deployed </w:t>
      </w:r>
      <w:r w:rsidR="00CB26F6">
        <w:rPr>
          <w:rFonts w:ascii="TimesNewRoman" w:hAnsi="TimesNewRoman" w:cs="TimesNewRoman" w:hint="eastAsia"/>
          <w:kern w:val="0"/>
          <w:sz w:val="23"/>
          <w:szCs w:val="23"/>
        </w:rPr>
        <w:t xml:space="preserve">are to be divided into subsets. We require that </w:t>
      </w:r>
      <w:del w:id="1596" w:author="lxf" w:date="2010-05-12T12:57:00Z">
        <w:r w:rsidR="00CB26F6" w:rsidDel="00522ECD">
          <w:rPr>
            <w:rFonts w:ascii="TimesNewRoman" w:hAnsi="TimesNewRoman" w:cs="TimesNewRoman" w:hint="eastAsia"/>
            <w:kern w:val="0"/>
            <w:sz w:val="23"/>
            <w:szCs w:val="23"/>
          </w:rPr>
          <w:delText xml:space="preserve">SVD ratio </w:delText>
        </w:r>
      </w:del>
      <w:ins w:id="1597" w:author="lxf" w:date="2010-05-12T12:57:00Z">
        <w:r w:rsidR="00522ECD">
          <w:rPr>
            <w:rFonts w:ascii="TimesNewRoman" w:hAnsi="TimesNewRoman" w:cs="TimesNewRoman" w:hint="eastAsia"/>
            <w:kern w:val="0"/>
            <w:sz w:val="23"/>
            <w:szCs w:val="23"/>
          </w:rPr>
          <w:t xml:space="preserve">condition number </w:t>
        </w:r>
      </w:ins>
      <w:r w:rsidR="00CB26F6">
        <w:rPr>
          <w:rFonts w:ascii="TimesNewRoman" w:hAnsi="TimesNewRoman" w:cs="TimesNewRoman" w:hint="eastAsia"/>
          <w:kern w:val="0"/>
          <w:sz w:val="23"/>
          <w:szCs w:val="23"/>
        </w:rPr>
        <w:t xml:space="preserve">of each subset should be smaller than 2 so that the identified modal parameters can be accurate </w:t>
      </w:r>
      <w:r w:rsidR="00CB26F6">
        <w:rPr>
          <w:rFonts w:ascii="TimesNewRoman" w:hAnsi="TimesNewRoman" w:cs="TimesNewRoman"/>
          <w:kern w:val="0"/>
          <w:sz w:val="23"/>
          <w:szCs w:val="23"/>
        </w:rPr>
        <w:t>enough</w:t>
      </w:r>
      <w:r w:rsidR="00CB26F6">
        <w:rPr>
          <w:rFonts w:ascii="TimesNewRoman" w:hAnsi="TimesNewRoman" w:cs="TimesNewRoman" w:hint="eastAsia"/>
          <w:kern w:val="0"/>
          <w:sz w:val="23"/>
          <w:szCs w:val="23"/>
        </w:rPr>
        <w:t xml:space="preserve"> to detect a certain level of damage. Note that this upper bound is structure-</w:t>
      </w:r>
      <w:r w:rsidR="00CB26F6">
        <w:rPr>
          <w:rFonts w:ascii="TimesNewRoman" w:hAnsi="TimesNewRoman" w:cs="TimesNewRoman"/>
          <w:kern w:val="0"/>
          <w:sz w:val="23"/>
          <w:szCs w:val="23"/>
        </w:rPr>
        <w:t>dependent</w:t>
      </w:r>
      <w:r w:rsidR="00CB26F6">
        <w:rPr>
          <w:rFonts w:ascii="TimesNewRoman" w:hAnsi="TimesNewRoman" w:cs="TimesNewRoman" w:hint="eastAsia"/>
          <w:kern w:val="0"/>
          <w:sz w:val="23"/>
          <w:szCs w:val="23"/>
        </w:rPr>
        <w:t xml:space="preserve">, and should be determined in practice by the </w:t>
      </w:r>
      <w:r w:rsidR="00CB26F6">
        <w:rPr>
          <w:rFonts w:ascii="TimesNewRoman" w:hAnsi="TimesNewRoman" w:cs="TimesNewRoman"/>
          <w:kern w:val="0"/>
          <w:sz w:val="23"/>
          <w:szCs w:val="23"/>
        </w:rPr>
        <w:t>measurement</w:t>
      </w:r>
      <w:r w:rsidR="00CB26F6">
        <w:rPr>
          <w:rFonts w:ascii="TimesNewRoman" w:hAnsi="TimesNewRoman" w:cs="TimesNewRoman" w:hint="eastAsia"/>
          <w:kern w:val="0"/>
          <w:sz w:val="23"/>
          <w:szCs w:val="23"/>
        </w:rPr>
        <w:t xml:space="preserve"> noise and required identification accuracy. We further assume that the communication range of each sensor node is 10m.</w:t>
      </w:r>
    </w:p>
    <w:p w:rsidR="00CB26F6" w:rsidRDefault="00CB26F6" w:rsidP="00CB26F6">
      <w:pPr>
        <w:rPr>
          <w:rFonts w:ascii="TimesNewRoman" w:hAnsi="TimesNewRoman" w:cs="TimesNewRoman"/>
          <w:kern w:val="0"/>
          <w:sz w:val="23"/>
          <w:szCs w:val="23"/>
        </w:rPr>
      </w:pPr>
    </w:p>
    <w:p w:rsidR="00012016" w:rsidRDefault="00012016" w:rsidP="00CB26F6">
      <w:pPr>
        <w:rPr>
          <w:ins w:id="1598" w:author="lxf" w:date="2010-05-12T13:10:00Z"/>
          <w:rFonts w:ascii="TimesNewRoman" w:hAnsi="TimesNewRoman" w:cs="TimesNewRoman"/>
          <w:kern w:val="0"/>
          <w:sz w:val="23"/>
          <w:szCs w:val="23"/>
        </w:rPr>
      </w:pPr>
      <w:proofErr w:type="gramStart"/>
      <w:r>
        <w:rPr>
          <w:rFonts w:ascii="TimesNewRoman" w:hAnsi="TimesNewRoman" w:cs="TimesNewRoman"/>
          <w:kern w:val="0"/>
          <w:sz w:val="23"/>
          <w:szCs w:val="23"/>
        </w:rPr>
        <w:t>Fig.</w:t>
      </w:r>
      <w:proofErr w:type="gramEnd"/>
      <w:r>
        <w:rPr>
          <w:rFonts w:ascii="TimesNewRoman" w:hAnsi="TimesNewRoman" w:cs="TimesNewRoman"/>
          <w:kern w:val="0"/>
          <w:sz w:val="23"/>
          <w:szCs w:val="23"/>
        </w:rPr>
        <w:t xml:space="preserve"> </w:t>
      </w:r>
      <w:del w:id="1599" w:author="lxf" w:date="2010-05-13T21:36:00Z">
        <w:r w:rsidR="001B7861" w:rsidDel="00E738E5">
          <w:rPr>
            <w:rFonts w:ascii="TimesNewRoman" w:hAnsi="TimesNewRoman" w:cs="TimesNewRoman" w:hint="eastAsia"/>
            <w:kern w:val="0"/>
            <w:sz w:val="23"/>
            <w:szCs w:val="23"/>
          </w:rPr>
          <w:delText>3</w:delText>
        </w:r>
        <w:r w:rsidDel="00E738E5">
          <w:rPr>
            <w:rFonts w:ascii="TimesNewRoman" w:hAnsi="TimesNewRoman" w:cs="TimesNewRoman"/>
            <w:kern w:val="0"/>
            <w:sz w:val="23"/>
            <w:szCs w:val="23"/>
          </w:rPr>
          <w:delText xml:space="preserve"> </w:delText>
        </w:r>
      </w:del>
      <w:ins w:id="1600" w:author="lxf" w:date="2010-05-13T21:36:00Z">
        <w:r w:rsidR="00E738E5">
          <w:rPr>
            <w:rFonts w:ascii="TimesNewRoman" w:hAnsi="TimesNewRoman" w:cs="TimesNewRoman" w:hint="eastAsia"/>
            <w:kern w:val="0"/>
            <w:sz w:val="23"/>
            <w:szCs w:val="23"/>
          </w:rPr>
          <w:t>1</w:t>
        </w:r>
      </w:ins>
      <w:ins w:id="1601" w:author="lxf" w:date="2010-05-14T18:07:00Z">
        <w:r w:rsidR="00D9110B">
          <w:rPr>
            <w:rFonts w:ascii="TimesNewRoman" w:hAnsi="TimesNewRoman" w:cs="TimesNewRoman" w:hint="eastAsia"/>
            <w:kern w:val="0"/>
            <w:sz w:val="23"/>
            <w:szCs w:val="23"/>
          </w:rPr>
          <w:t>1</w:t>
        </w:r>
      </w:ins>
      <w:ins w:id="1602" w:author="lxf" w:date="2010-05-13T21:36:00Z">
        <w:r w:rsidR="00E738E5">
          <w:rPr>
            <w:rFonts w:ascii="TimesNewRoman" w:hAnsi="TimesNewRoman" w:cs="TimesNewRoman"/>
            <w:kern w:val="0"/>
            <w:sz w:val="23"/>
            <w:szCs w:val="23"/>
          </w:rPr>
          <w:t xml:space="preserve"> </w:t>
        </w:r>
      </w:ins>
      <w:proofErr w:type="gramStart"/>
      <w:r>
        <w:rPr>
          <w:rFonts w:ascii="TimesNewRoman" w:hAnsi="TimesNewRoman" w:cs="TimesNewRoman"/>
          <w:kern w:val="0"/>
          <w:sz w:val="23"/>
          <w:szCs w:val="23"/>
        </w:rPr>
        <w:t>illustrates</w:t>
      </w:r>
      <w:proofErr w:type="gramEnd"/>
      <w:r>
        <w:rPr>
          <w:rFonts w:ascii="TimesNewRoman" w:hAnsi="TimesNewRoman" w:cs="TimesNewRoman"/>
          <w:kern w:val="0"/>
          <w:sz w:val="23"/>
          <w:szCs w:val="23"/>
        </w:rPr>
        <w:t xml:space="preserve"> the results using the heuristic method proposed in this study. </w:t>
      </w:r>
      <w:r w:rsidR="00D229ED" w:rsidRPr="00D229ED">
        <w:rPr>
          <w:rFonts w:ascii="TimesNewRoman" w:hAnsi="TimesNewRoman" w:cs="TimesNewRoman"/>
          <w:kern w:val="0"/>
          <w:sz w:val="23"/>
          <w:szCs w:val="23"/>
        </w:rPr>
        <w:t xml:space="preserve">Sensor </w:t>
      </w:r>
      <w:r>
        <w:rPr>
          <w:rFonts w:ascii="TimesNewRoman" w:hAnsi="TimesNewRoman" w:cs="TimesNewRoman" w:hint="eastAsia"/>
          <w:kern w:val="0"/>
          <w:sz w:val="23"/>
          <w:szCs w:val="23"/>
        </w:rPr>
        <w:t>c</w:t>
      </w:r>
      <w:r w:rsidR="00D229ED" w:rsidRPr="00D229ED">
        <w:rPr>
          <w:rFonts w:ascii="TimesNewRoman" w:hAnsi="TimesNewRoman" w:cs="TimesNewRoman"/>
          <w:kern w:val="0"/>
          <w:sz w:val="23"/>
          <w:szCs w:val="23"/>
        </w:rPr>
        <w:t>onfiguration in</w:t>
      </w:r>
      <w:r>
        <w:rPr>
          <w:rFonts w:ascii="TimesNewRoman" w:hAnsi="TimesNewRoman" w:cs="TimesNewRoman" w:hint="eastAsia"/>
          <w:kern w:val="0"/>
          <w:sz w:val="23"/>
          <w:szCs w:val="23"/>
        </w:rPr>
        <w:t xml:space="preserve"> each s</w:t>
      </w:r>
      <w:r w:rsidR="00A464DD">
        <w:rPr>
          <w:rFonts w:ascii="TimesNewRoman" w:hAnsi="TimesNewRoman" w:cs="TimesNewRoman"/>
          <w:kern w:val="0"/>
          <w:sz w:val="23"/>
          <w:szCs w:val="23"/>
        </w:rPr>
        <w:t>ubset</w:t>
      </w:r>
      <w:r w:rsidR="00D229ED" w:rsidRPr="00D229ED">
        <w:rPr>
          <w:rFonts w:ascii="TimesNewRoman" w:hAnsi="TimesNewRoman" w:cs="TimesNewRoman"/>
          <w:kern w:val="0"/>
          <w:sz w:val="23"/>
          <w:szCs w:val="23"/>
        </w:rPr>
        <w:t xml:space="preserve"> </w:t>
      </w:r>
      <w:r>
        <w:rPr>
          <w:rFonts w:ascii="TimesNewRoman" w:hAnsi="TimesNewRoman" w:cs="TimesNewRoman" w:hint="eastAsia"/>
          <w:kern w:val="0"/>
          <w:sz w:val="23"/>
          <w:szCs w:val="23"/>
        </w:rPr>
        <w:t xml:space="preserve">and its corresponding </w:t>
      </w:r>
      <w:del w:id="1603" w:author="lxf" w:date="2010-05-12T12:57:00Z">
        <w:r w:rsidR="00A464DD" w:rsidDel="00522ECD">
          <w:rPr>
            <w:rFonts w:ascii="TimesNewRoman" w:hAnsi="TimesNewRoman" w:cs="TimesNewRoman"/>
            <w:kern w:val="0"/>
            <w:sz w:val="23"/>
            <w:szCs w:val="23"/>
          </w:rPr>
          <w:delText xml:space="preserve">SVD </w:delText>
        </w:r>
        <w:r w:rsidDel="00522ECD">
          <w:rPr>
            <w:rFonts w:ascii="TimesNewRoman" w:hAnsi="TimesNewRoman" w:cs="TimesNewRoman" w:hint="eastAsia"/>
            <w:kern w:val="0"/>
            <w:sz w:val="23"/>
            <w:szCs w:val="23"/>
          </w:rPr>
          <w:delText>r</w:delText>
        </w:r>
        <w:r w:rsidR="00D229ED" w:rsidRPr="00D229ED" w:rsidDel="00522ECD">
          <w:rPr>
            <w:rFonts w:ascii="TimesNewRoman" w:hAnsi="TimesNewRoman" w:cs="TimesNewRoman"/>
            <w:kern w:val="0"/>
            <w:sz w:val="23"/>
            <w:szCs w:val="23"/>
          </w:rPr>
          <w:delText>atio</w:delText>
        </w:r>
      </w:del>
      <w:ins w:id="1604" w:author="lxf" w:date="2010-05-12T12:57:00Z">
        <w:r w:rsidR="00522ECD">
          <w:rPr>
            <w:rFonts w:ascii="TimesNewRoman" w:hAnsi="TimesNewRoman" w:cs="TimesNewRoman" w:hint="eastAsia"/>
            <w:kern w:val="0"/>
            <w:sz w:val="23"/>
            <w:szCs w:val="23"/>
          </w:rPr>
          <w:t>condition number</w:t>
        </w:r>
      </w:ins>
      <w:r>
        <w:rPr>
          <w:rFonts w:ascii="TimesNewRoman" w:hAnsi="TimesNewRoman" w:cs="TimesNewRoman" w:hint="eastAsia"/>
          <w:kern w:val="0"/>
          <w:sz w:val="23"/>
          <w:szCs w:val="23"/>
        </w:rPr>
        <w:t xml:space="preserve"> are </w:t>
      </w:r>
      <w:r>
        <w:rPr>
          <w:rFonts w:ascii="TimesNewRoman" w:hAnsi="TimesNewRoman" w:cs="TimesNewRoman" w:hint="eastAsia"/>
          <w:kern w:val="0"/>
          <w:sz w:val="23"/>
          <w:szCs w:val="23"/>
        </w:rPr>
        <w:lastRenderedPageBreak/>
        <w:t>illustrated. It can be seen that using the heuristic method, a total of 6 subsets are generated. Sensor nodes in each subsets are connected and each subset can provide required modal identification accuracy (</w:t>
      </w:r>
      <w:del w:id="1605" w:author="lxf" w:date="2010-05-12T12:57:00Z">
        <w:r w:rsidDel="00522ECD">
          <w:rPr>
            <w:rFonts w:ascii="TimesNewRoman" w:hAnsi="TimesNewRoman" w:cs="TimesNewRoman" w:hint="eastAsia"/>
            <w:kern w:val="0"/>
            <w:sz w:val="23"/>
            <w:szCs w:val="23"/>
          </w:rPr>
          <w:delText>SVD</w:delText>
        </w:r>
      </w:del>
      <w:ins w:id="1606" w:author="lxf" w:date="2010-05-14T18:08:00Z">
        <w:r w:rsidR="00D9110B">
          <w:rPr>
            <w:rFonts w:ascii="TimesNewRoman" w:hAnsi="TimesNewRoman" w:cs="TimesNewRoman" w:hint="eastAsia"/>
            <w:kern w:val="0"/>
            <w:sz w:val="23"/>
            <w:szCs w:val="23"/>
          </w:rPr>
          <w:t xml:space="preserve">condition number </w:t>
        </w:r>
      </w:ins>
      <w:r>
        <w:rPr>
          <w:rFonts w:ascii="TimesNewRoman" w:hAnsi="TimesNewRoman" w:cs="TimesNewRoman" w:hint="eastAsia"/>
          <w:kern w:val="0"/>
          <w:sz w:val="23"/>
          <w:szCs w:val="23"/>
        </w:rPr>
        <w:t>&lt;2).</w:t>
      </w:r>
    </w:p>
    <w:p w:rsidR="004D6859" w:rsidRDefault="004D6859" w:rsidP="00CB26F6">
      <w:pPr>
        <w:rPr>
          <w:rFonts w:ascii="TimesNewRoman" w:hAnsi="TimesNewRoman" w:cs="TimesNewRoman"/>
          <w:kern w:val="0"/>
          <w:sz w:val="23"/>
          <w:szCs w:val="23"/>
        </w:rPr>
      </w:pPr>
      <w:ins w:id="1607" w:author="lxf" w:date="2010-05-12T13:16:00Z">
        <w:r>
          <w:object w:dxaOrig="16846" w:dyaOrig="9037">
            <v:shape id="_x0000_i1038" type="#_x0000_t75" style="width:415.1pt;height:223.5pt" o:ole="">
              <v:imagedata r:id="rId28" o:title=""/>
            </v:shape>
            <o:OLEObject Type="Embed" ProgID="Visio.Drawing.11" ShapeID="_x0000_i1038" DrawAspect="Content" ObjectID="_1351932003" r:id="rId29"/>
          </w:object>
        </w:r>
      </w:ins>
    </w:p>
    <w:p w:rsidR="00C667F8" w:rsidDel="004D6859" w:rsidRDefault="00012016">
      <w:pPr>
        <w:pStyle w:val="Caption"/>
        <w:jc w:val="center"/>
        <w:rPr>
          <w:del w:id="1608" w:author="lxf" w:date="2010-05-12T13:16:00Z"/>
          <w:rFonts w:ascii="TimesNewRoman" w:eastAsia="TimesNewRoman" w:cs="TimesNewRoman"/>
          <w:kern w:val="0"/>
          <w:sz w:val="23"/>
          <w:szCs w:val="23"/>
        </w:rPr>
      </w:pPr>
      <w:del w:id="1609" w:author="lxf" w:date="2010-05-12T13:16:00Z">
        <w:r w:rsidRPr="00F539EE" w:rsidDel="004D6859">
          <w:rPr>
            <w:rFonts w:ascii="TimesNewRoman" w:eastAsia="TimesNewRoman" w:hAnsiTheme="minorHAnsi" w:cs="TimesNewRoman"/>
            <w:kern w:val="0"/>
            <w:sz w:val="23"/>
            <w:szCs w:val="23"/>
          </w:rPr>
          <w:object w:dxaOrig="16846" w:dyaOrig="9037">
            <v:shape id="_x0000_i1039" type="#_x0000_t75" style="width:415.1pt;height:223.5pt" o:ole="">
              <v:imagedata r:id="rId30" o:title=""/>
            </v:shape>
            <o:OLEObject Type="Embed" ProgID="Visio.Drawing.11" ShapeID="_x0000_i1039" DrawAspect="Content" ObjectID="_1351932004" r:id="rId31"/>
          </w:object>
        </w:r>
      </w:del>
    </w:p>
    <w:p w:rsidR="00C667F8" w:rsidRDefault="00BA55CB">
      <w:pPr>
        <w:pStyle w:val="Caption"/>
        <w:jc w:val="center"/>
        <w:rPr>
          <w:rFonts w:ascii="TimesNewRoman" w:eastAsia="TimesNewRoman" w:cs="TimesNewRoman"/>
          <w:kern w:val="0"/>
          <w:sz w:val="23"/>
          <w:szCs w:val="23"/>
        </w:rPr>
      </w:pPr>
      <w:r w:rsidRPr="00F539EE">
        <w:rPr>
          <w:rFonts w:ascii="TimesNewRoman" w:eastAsia="TimesNewRoman" w:hAnsiTheme="minorHAnsi" w:cs="TimesNewRoman"/>
          <w:kern w:val="0"/>
          <w:sz w:val="23"/>
          <w:szCs w:val="23"/>
        </w:rPr>
        <w:t xml:space="preserve">Figure </w:t>
      </w:r>
      <w:r w:rsidR="002A7979" w:rsidRPr="00F539EE">
        <w:rPr>
          <w:rFonts w:ascii="TimesNewRoman" w:eastAsia="TimesNewRoman" w:hAnsiTheme="minorHAnsi" w:cs="TimesNewRoman"/>
          <w:kern w:val="0"/>
          <w:sz w:val="23"/>
          <w:szCs w:val="23"/>
        </w:rPr>
        <w:fldChar w:fldCharType="begin"/>
      </w:r>
      <w:r w:rsidRPr="00F539EE">
        <w:rPr>
          <w:rFonts w:ascii="TimesNewRoman" w:eastAsia="TimesNewRoman" w:hAnsiTheme="minorHAnsi" w:cs="TimesNewRoman"/>
          <w:kern w:val="0"/>
          <w:sz w:val="23"/>
          <w:szCs w:val="23"/>
        </w:rPr>
        <w:instrText xml:space="preserve"> SEQ Figure \* ARABIC </w:instrText>
      </w:r>
      <w:r w:rsidR="002A7979" w:rsidRPr="00F539EE">
        <w:rPr>
          <w:rFonts w:ascii="TimesNewRoman" w:eastAsia="TimesNewRoman" w:hAnsiTheme="minorHAnsi" w:cs="TimesNewRoman"/>
          <w:kern w:val="0"/>
          <w:sz w:val="23"/>
          <w:szCs w:val="23"/>
        </w:rPr>
        <w:fldChar w:fldCharType="separate"/>
      </w:r>
      <w:ins w:id="1610" w:author="lxf" w:date="2010-05-14T20:29:00Z">
        <w:r w:rsidR="0058493D">
          <w:rPr>
            <w:rFonts w:ascii="TimesNewRoman" w:eastAsia="TimesNewRoman" w:hAnsiTheme="minorHAnsi" w:cs="TimesNewRoman"/>
            <w:noProof/>
            <w:kern w:val="0"/>
            <w:sz w:val="23"/>
            <w:szCs w:val="23"/>
          </w:rPr>
          <w:t>11</w:t>
        </w:r>
      </w:ins>
      <w:del w:id="1611" w:author="lxf" w:date="2010-05-13T15:47:00Z">
        <w:r w:rsidR="002509EB" w:rsidDel="00C31C39">
          <w:rPr>
            <w:rFonts w:ascii="TimesNewRoman" w:eastAsia="TimesNewRoman" w:hAnsiTheme="minorHAnsi" w:cs="TimesNewRoman"/>
            <w:noProof/>
            <w:kern w:val="0"/>
            <w:sz w:val="23"/>
            <w:szCs w:val="23"/>
          </w:rPr>
          <w:delText>3</w:delText>
        </w:r>
      </w:del>
      <w:r w:rsidR="002A7979" w:rsidRPr="00F539EE">
        <w:rPr>
          <w:rFonts w:ascii="TimesNewRoman" w:eastAsia="TimesNewRoman" w:hAnsiTheme="minorHAnsi" w:cs="TimesNewRoman"/>
          <w:kern w:val="0"/>
          <w:sz w:val="23"/>
          <w:szCs w:val="23"/>
        </w:rPr>
        <w:fldChar w:fldCharType="end"/>
      </w:r>
      <w:r w:rsidRPr="00F539EE">
        <w:rPr>
          <w:rFonts w:ascii="TimesNewRoman" w:eastAsia="TimesNewRoman" w:hAnsiTheme="minorHAnsi" w:cs="TimesNewRoman" w:hint="eastAsia"/>
          <w:kern w:val="0"/>
          <w:sz w:val="23"/>
          <w:szCs w:val="23"/>
        </w:rPr>
        <w:t xml:space="preserve"> Results from the Heuristic Method (a) Sensor Configuration in Subsets (b) </w:t>
      </w:r>
      <w:del w:id="1612" w:author="lxf" w:date="2010-05-12T12:57:00Z">
        <w:r w:rsidRPr="00F539EE" w:rsidDel="00522ECD">
          <w:rPr>
            <w:rFonts w:ascii="TimesNewRoman" w:eastAsia="TimesNewRoman" w:hAnsiTheme="minorHAnsi" w:cs="TimesNewRoman" w:hint="eastAsia"/>
            <w:kern w:val="0"/>
            <w:sz w:val="23"/>
            <w:szCs w:val="23"/>
          </w:rPr>
          <w:delText>SVD Ratios</w:delText>
        </w:r>
      </w:del>
      <w:ins w:id="1613" w:author="lxf" w:date="2010-05-12T12:57: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 xml:space="preserve"> of Different Subsets</w:t>
      </w:r>
    </w:p>
    <w:p w:rsidR="006E03CB" w:rsidRPr="00D9110B" w:rsidRDefault="006E03CB">
      <w:pPr>
        <w:rPr>
          <w:rFonts w:ascii="TimesNewRoman" w:hAnsi="TimesNewRoman" w:cs="TimesNewRoman"/>
          <w:kern w:val="0"/>
          <w:sz w:val="23"/>
          <w:szCs w:val="23"/>
          <w:rPrChange w:id="1614" w:author="lxf" w:date="2010-05-14T18:08:00Z">
            <w:rPr/>
          </w:rPrChange>
        </w:rPr>
      </w:pPr>
    </w:p>
    <w:p w:rsidR="00A37AF6" w:rsidRPr="00D9110B" w:rsidRDefault="002A7979" w:rsidP="00F539EE">
      <w:pPr>
        <w:pStyle w:val="Caption"/>
        <w:rPr>
          <w:rFonts w:ascii="TimesNewRoman" w:eastAsiaTheme="minorEastAsia" w:hAnsi="TimesNewRoman" w:cs="TimesNewRoman"/>
          <w:kern w:val="0"/>
          <w:sz w:val="23"/>
          <w:szCs w:val="23"/>
          <w:rPrChange w:id="1615" w:author="lxf" w:date="2010-05-14T18:08:00Z">
            <w:rPr>
              <w:rFonts w:ascii="TimesNewRoman" w:eastAsia="TimesNewRoman" w:hAnsiTheme="minorHAnsi" w:cs="TimesNewRoman"/>
              <w:kern w:val="0"/>
              <w:sz w:val="23"/>
              <w:szCs w:val="23"/>
            </w:rPr>
          </w:rPrChange>
        </w:rPr>
      </w:pPr>
      <w:proofErr w:type="gramStart"/>
      <w:r w:rsidRPr="002A7979">
        <w:rPr>
          <w:rFonts w:ascii="TimesNewRoman" w:eastAsiaTheme="minorEastAsia" w:hAnsi="TimesNewRoman" w:cs="TimesNewRoman"/>
          <w:kern w:val="0"/>
          <w:sz w:val="23"/>
          <w:szCs w:val="23"/>
          <w:rPrChange w:id="1616" w:author="lxf" w:date="2010-05-14T18:08:00Z">
            <w:rPr>
              <w:rFonts w:ascii="TimesNewRoman" w:eastAsia="TimesNewRoman" w:hAnsiTheme="minorHAnsi" w:cs="TimesNewRoman"/>
              <w:kern w:val="0"/>
              <w:sz w:val="23"/>
              <w:szCs w:val="23"/>
              <w:vertAlign w:val="superscript"/>
            </w:rPr>
          </w:rPrChange>
        </w:rPr>
        <w:t>Fig.</w:t>
      </w:r>
      <w:proofErr w:type="gramEnd"/>
      <w:del w:id="1617" w:author="lxf" w:date="2010-05-13T21:36:00Z">
        <w:r w:rsidRPr="002A7979">
          <w:rPr>
            <w:rFonts w:ascii="TimesNewRoman" w:eastAsiaTheme="minorEastAsia" w:hAnsi="TimesNewRoman" w:cs="TimesNewRoman"/>
            <w:kern w:val="0"/>
            <w:sz w:val="23"/>
            <w:szCs w:val="23"/>
            <w:rPrChange w:id="1618" w:author="lxf" w:date="2010-05-14T18:08:00Z">
              <w:rPr>
                <w:rFonts w:ascii="TimesNewRoman" w:eastAsia="TimesNewRoman" w:hAnsiTheme="minorHAnsi" w:cs="TimesNewRoman"/>
                <w:kern w:val="0"/>
                <w:sz w:val="23"/>
                <w:szCs w:val="23"/>
                <w:vertAlign w:val="superscript"/>
              </w:rPr>
            </w:rPrChange>
          </w:rPr>
          <w:delText xml:space="preserve">4 </w:delText>
        </w:r>
      </w:del>
      <w:proofErr w:type="gramStart"/>
      <w:ins w:id="1619" w:author="lxf" w:date="2010-05-13T21:36:00Z">
        <w:r w:rsidRPr="002A7979">
          <w:rPr>
            <w:rFonts w:ascii="TimesNewRoman" w:eastAsiaTheme="minorEastAsia" w:hAnsi="TimesNewRoman" w:cs="TimesNewRoman"/>
            <w:kern w:val="0"/>
            <w:sz w:val="23"/>
            <w:szCs w:val="23"/>
            <w:rPrChange w:id="1620" w:author="lxf" w:date="2010-05-14T18:08:00Z">
              <w:rPr>
                <w:rFonts w:ascii="TimesNewRoman" w:eastAsia="TimesNewRoman" w:hAnsiTheme="minorHAnsi" w:cs="TimesNewRoman"/>
                <w:kern w:val="0"/>
                <w:sz w:val="23"/>
                <w:szCs w:val="23"/>
                <w:vertAlign w:val="superscript"/>
              </w:rPr>
            </w:rPrChange>
          </w:rPr>
          <w:t>1</w:t>
        </w:r>
      </w:ins>
      <w:ins w:id="1621" w:author="lxf" w:date="2010-05-14T18:08:00Z">
        <w:r w:rsidRPr="002A7979">
          <w:rPr>
            <w:rFonts w:ascii="TimesNewRoman" w:eastAsiaTheme="minorEastAsia" w:hAnsi="TimesNewRoman" w:cs="TimesNewRoman"/>
            <w:kern w:val="0"/>
            <w:sz w:val="23"/>
            <w:szCs w:val="23"/>
            <w:rPrChange w:id="1622" w:author="lxf" w:date="2010-05-14T18:08:00Z">
              <w:rPr>
                <w:rFonts w:ascii="TimesNewRoman" w:eastAsia="TimesNewRoman" w:hAnsiTheme="minorHAnsi" w:cs="TimesNewRoman"/>
                <w:kern w:val="0"/>
                <w:sz w:val="23"/>
                <w:szCs w:val="23"/>
                <w:vertAlign w:val="superscript"/>
              </w:rPr>
            </w:rPrChange>
          </w:rPr>
          <w:t>2</w:t>
        </w:r>
      </w:ins>
      <w:ins w:id="1623" w:author="lxf" w:date="2010-05-13T21:36:00Z">
        <w:r w:rsidRPr="002A7979">
          <w:rPr>
            <w:rFonts w:ascii="TimesNewRoman" w:eastAsiaTheme="minorEastAsia" w:hAnsi="TimesNewRoman" w:cs="TimesNewRoman"/>
            <w:kern w:val="0"/>
            <w:sz w:val="23"/>
            <w:szCs w:val="23"/>
            <w:rPrChange w:id="1624" w:author="lxf" w:date="2010-05-14T18:08:00Z">
              <w:rPr>
                <w:rFonts w:ascii="TimesNewRoman" w:eastAsia="TimesNewRoman" w:hAnsiTheme="minorHAnsi" w:cs="TimesNewRoman"/>
                <w:kern w:val="0"/>
                <w:sz w:val="23"/>
                <w:szCs w:val="23"/>
                <w:vertAlign w:val="superscript"/>
              </w:rPr>
            </w:rPrChange>
          </w:rPr>
          <w:t xml:space="preserve"> </w:t>
        </w:r>
      </w:ins>
      <w:r w:rsidRPr="002A7979">
        <w:rPr>
          <w:rFonts w:ascii="TimesNewRoman" w:eastAsiaTheme="minorEastAsia" w:hAnsi="TimesNewRoman" w:cs="TimesNewRoman"/>
          <w:kern w:val="0"/>
          <w:sz w:val="23"/>
          <w:szCs w:val="23"/>
          <w:rPrChange w:id="1625" w:author="lxf" w:date="2010-05-14T18:08:00Z">
            <w:rPr>
              <w:rFonts w:ascii="TimesNewRoman" w:eastAsia="TimesNewRoman" w:hAnsiTheme="minorHAnsi" w:cs="TimesNewRoman"/>
              <w:kern w:val="0"/>
              <w:sz w:val="23"/>
              <w:szCs w:val="23"/>
              <w:vertAlign w:val="superscript"/>
            </w:rPr>
          </w:rPrChange>
        </w:rPr>
        <w:t>and Fig.</w:t>
      </w:r>
      <w:proofErr w:type="gramEnd"/>
      <w:r w:rsidRPr="002A7979">
        <w:rPr>
          <w:rFonts w:ascii="TimesNewRoman" w:eastAsiaTheme="minorEastAsia" w:hAnsi="TimesNewRoman" w:cs="TimesNewRoman"/>
          <w:kern w:val="0"/>
          <w:sz w:val="23"/>
          <w:szCs w:val="23"/>
          <w:rPrChange w:id="1626" w:author="lxf" w:date="2010-05-14T18:08:00Z">
            <w:rPr>
              <w:rFonts w:ascii="TimesNewRoman" w:eastAsia="TimesNewRoman" w:hAnsiTheme="minorHAnsi" w:cs="TimesNewRoman"/>
              <w:kern w:val="0"/>
              <w:sz w:val="23"/>
              <w:szCs w:val="23"/>
              <w:vertAlign w:val="superscript"/>
            </w:rPr>
          </w:rPrChange>
        </w:rPr>
        <w:t xml:space="preserve"> </w:t>
      </w:r>
      <w:del w:id="1627" w:author="lxf" w:date="2010-05-13T21:36:00Z">
        <w:r w:rsidRPr="002A7979">
          <w:rPr>
            <w:rFonts w:ascii="TimesNewRoman" w:eastAsiaTheme="minorEastAsia" w:hAnsi="TimesNewRoman" w:cs="TimesNewRoman"/>
            <w:kern w:val="0"/>
            <w:sz w:val="23"/>
            <w:szCs w:val="23"/>
            <w:rPrChange w:id="1628" w:author="lxf" w:date="2010-05-14T18:08:00Z">
              <w:rPr>
                <w:rFonts w:ascii="TimesNewRoman" w:eastAsia="TimesNewRoman" w:hAnsiTheme="minorHAnsi" w:cs="TimesNewRoman"/>
                <w:kern w:val="0"/>
                <w:sz w:val="23"/>
                <w:szCs w:val="23"/>
                <w:vertAlign w:val="superscript"/>
              </w:rPr>
            </w:rPrChange>
          </w:rPr>
          <w:delText xml:space="preserve">5 </w:delText>
        </w:r>
      </w:del>
      <w:ins w:id="1629" w:author="lxf" w:date="2010-05-13T21:36:00Z">
        <w:r w:rsidRPr="002A7979">
          <w:rPr>
            <w:rFonts w:ascii="TimesNewRoman" w:eastAsiaTheme="minorEastAsia" w:hAnsi="TimesNewRoman" w:cs="TimesNewRoman"/>
            <w:kern w:val="0"/>
            <w:sz w:val="23"/>
            <w:szCs w:val="23"/>
            <w:rPrChange w:id="1630" w:author="lxf" w:date="2010-05-14T18:08:00Z">
              <w:rPr>
                <w:rFonts w:ascii="TimesNewRoman" w:eastAsia="TimesNewRoman" w:hAnsiTheme="minorHAnsi" w:cs="TimesNewRoman"/>
                <w:kern w:val="0"/>
                <w:sz w:val="23"/>
                <w:szCs w:val="23"/>
                <w:vertAlign w:val="superscript"/>
              </w:rPr>
            </w:rPrChange>
          </w:rPr>
          <w:t>1</w:t>
        </w:r>
      </w:ins>
      <w:ins w:id="1631" w:author="lxf" w:date="2010-05-14T18:08:00Z">
        <w:r w:rsidRPr="002A7979">
          <w:rPr>
            <w:rFonts w:ascii="TimesNewRoman" w:eastAsiaTheme="minorEastAsia" w:hAnsi="TimesNewRoman" w:cs="TimesNewRoman"/>
            <w:kern w:val="0"/>
            <w:sz w:val="23"/>
            <w:szCs w:val="23"/>
            <w:rPrChange w:id="1632" w:author="lxf" w:date="2010-05-14T18:08:00Z">
              <w:rPr>
                <w:rFonts w:ascii="TimesNewRoman" w:eastAsia="TimesNewRoman" w:hAnsiTheme="minorHAnsi" w:cs="TimesNewRoman"/>
                <w:kern w:val="0"/>
                <w:sz w:val="23"/>
                <w:szCs w:val="23"/>
                <w:vertAlign w:val="superscript"/>
              </w:rPr>
            </w:rPrChange>
          </w:rPr>
          <w:t>3</w:t>
        </w:r>
      </w:ins>
      <w:ins w:id="1633" w:author="lxf" w:date="2010-05-13T21:36:00Z">
        <w:r w:rsidRPr="002A7979">
          <w:rPr>
            <w:rFonts w:ascii="TimesNewRoman" w:eastAsiaTheme="minorEastAsia" w:hAnsi="TimesNewRoman" w:cs="TimesNewRoman"/>
            <w:kern w:val="0"/>
            <w:sz w:val="23"/>
            <w:szCs w:val="23"/>
            <w:rPrChange w:id="1634" w:author="lxf" w:date="2010-05-14T18:08:00Z">
              <w:rPr>
                <w:rFonts w:ascii="TimesNewRoman" w:eastAsia="TimesNewRoman" w:hAnsiTheme="minorHAnsi" w:cs="TimesNewRoman"/>
                <w:kern w:val="0"/>
                <w:sz w:val="23"/>
                <w:szCs w:val="23"/>
                <w:vertAlign w:val="superscript"/>
              </w:rPr>
            </w:rPrChange>
          </w:rPr>
          <w:t xml:space="preserve"> </w:t>
        </w:r>
      </w:ins>
      <w:r w:rsidRPr="002A7979">
        <w:rPr>
          <w:rFonts w:ascii="TimesNewRoman" w:eastAsiaTheme="minorEastAsia" w:hAnsi="TimesNewRoman" w:cs="TimesNewRoman"/>
          <w:kern w:val="0"/>
          <w:sz w:val="23"/>
          <w:szCs w:val="23"/>
          <w:rPrChange w:id="1635" w:author="lxf" w:date="2010-05-14T18:08:00Z">
            <w:rPr>
              <w:rFonts w:ascii="TimesNewRoman" w:eastAsia="TimesNewRoman" w:hAnsiTheme="minorHAnsi" w:cs="TimesNewRoman"/>
              <w:kern w:val="0"/>
              <w:sz w:val="23"/>
              <w:szCs w:val="23"/>
              <w:vertAlign w:val="superscript"/>
            </w:rPr>
          </w:rPrChange>
        </w:rPr>
        <w:t xml:space="preserve">show the results of the GA method proposed in this paper. Remember the GA method </w:t>
      </w:r>
      <w:proofErr w:type="gramStart"/>
      <w:r w:rsidRPr="002A7979">
        <w:rPr>
          <w:rFonts w:ascii="TimesNewRoman" w:eastAsiaTheme="minorEastAsia" w:hAnsi="TimesNewRoman" w:cs="TimesNewRoman"/>
          <w:kern w:val="0"/>
          <w:sz w:val="23"/>
          <w:szCs w:val="23"/>
          <w:rPrChange w:id="1636" w:author="lxf" w:date="2010-05-14T18:08:00Z">
            <w:rPr>
              <w:rFonts w:ascii="TimesNewRoman" w:eastAsia="TimesNewRoman" w:hAnsiTheme="minorHAnsi" w:cs="TimesNewRoman"/>
              <w:kern w:val="0"/>
              <w:sz w:val="23"/>
              <w:szCs w:val="23"/>
              <w:vertAlign w:val="superscript"/>
            </w:rPr>
          </w:rPrChange>
        </w:rPr>
        <w:t>uses  are</w:t>
      </w:r>
      <w:proofErr w:type="gramEnd"/>
      <w:r w:rsidRPr="002A7979">
        <w:rPr>
          <w:rFonts w:ascii="TimesNewRoman" w:eastAsiaTheme="minorEastAsia" w:hAnsi="TimesNewRoman" w:cs="TimesNewRoman"/>
          <w:kern w:val="0"/>
          <w:sz w:val="23"/>
          <w:szCs w:val="23"/>
          <w:rPrChange w:id="1637" w:author="lxf" w:date="2010-05-14T18:08:00Z">
            <w:rPr>
              <w:rFonts w:ascii="TimesNewRoman" w:eastAsia="TimesNewRoman" w:hAnsiTheme="minorHAnsi" w:cs="TimesNewRoman"/>
              <w:kern w:val="0"/>
              <w:sz w:val="23"/>
              <w:szCs w:val="23"/>
              <w:vertAlign w:val="superscript"/>
            </w:rPr>
          </w:rPrChange>
        </w:rPr>
        <w:t xml:space="preserve"> generated. Sensor nodes in each subsets are connected and each subset can provide required modal identification a</w:t>
      </w:r>
      <w:del w:id="1638" w:author="lxf" w:date="2010-05-13T21:37:00Z">
        <w:r w:rsidRPr="002A7979">
          <w:rPr>
            <w:rFonts w:ascii="TimesNewRoman" w:eastAsiaTheme="minorEastAsia" w:hAnsi="TimesNewRoman" w:cs="TimesNewRoman"/>
            <w:kern w:val="0"/>
            <w:sz w:val="23"/>
            <w:szCs w:val="23"/>
            <w:rPrChange w:id="1639" w:author="lxf" w:date="2010-05-14T18:08:00Z">
              <w:rPr>
                <w:rFonts w:ascii="TimesNewRoman" w:eastAsia="TimesNewRoman" w:hAnsiTheme="minorHAnsi" w:cs="TimesNewRoman"/>
                <w:kern w:val="0"/>
                <w:sz w:val="23"/>
                <w:szCs w:val="23"/>
                <w:vertAlign w:val="superscript"/>
              </w:rPr>
            </w:rPrChange>
          </w:rPr>
          <w:delText>4</w:delText>
        </w:r>
      </w:del>
      <w:ins w:id="1640" w:author="lxf" w:date="2010-05-13T21:37:00Z">
        <w:r w:rsidRPr="002A7979">
          <w:rPr>
            <w:rFonts w:ascii="TimesNewRoman" w:eastAsiaTheme="minorEastAsia" w:hAnsi="TimesNewRoman" w:cs="TimesNewRoman"/>
            <w:kern w:val="0"/>
            <w:sz w:val="23"/>
            <w:szCs w:val="23"/>
            <w:rPrChange w:id="1641" w:author="lxf" w:date="2010-05-14T18:08:00Z">
              <w:rPr>
                <w:rFonts w:ascii="TimesNewRoman" w:eastAsia="TimesNewRoman" w:hAnsiTheme="minorHAnsi" w:cs="TimesNewRoman"/>
                <w:kern w:val="0"/>
                <w:sz w:val="23"/>
                <w:szCs w:val="23"/>
                <w:vertAlign w:val="superscript"/>
              </w:rPr>
            </w:rPrChange>
          </w:rPr>
          <w:t>1</w:t>
        </w:r>
      </w:ins>
      <w:ins w:id="1642" w:author="lxf" w:date="2010-05-14T18:08:00Z">
        <w:r w:rsidR="00D9110B">
          <w:rPr>
            <w:rFonts w:ascii="TimesNewRoman" w:eastAsiaTheme="minorEastAsia" w:hAnsi="TimesNewRoman" w:cs="TimesNewRoman" w:hint="eastAsia"/>
            <w:kern w:val="0"/>
            <w:sz w:val="23"/>
            <w:szCs w:val="23"/>
          </w:rPr>
          <w:t>2</w:t>
        </w:r>
      </w:ins>
      <w:r w:rsidRPr="002A7979">
        <w:rPr>
          <w:rFonts w:ascii="TimesNewRoman" w:eastAsiaTheme="minorEastAsia" w:hAnsi="TimesNewRoman" w:cs="TimesNewRoman"/>
          <w:kern w:val="0"/>
          <w:sz w:val="23"/>
          <w:szCs w:val="23"/>
          <w:rPrChange w:id="1643" w:author="lxf" w:date="2010-05-14T18:08:00Z">
            <w:rPr>
              <w:rFonts w:ascii="TimesNewRoman" w:eastAsia="TimesNewRoman" w:hAnsiTheme="minorHAnsi" w:cs="TimesNewRoman"/>
              <w:kern w:val="0"/>
              <w:sz w:val="23"/>
              <w:szCs w:val="23"/>
              <w:vertAlign w:val="superscript"/>
            </w:rPr>
          </w:rPrChange>
        </w:rPr>
        <w:t xml:space="preserve">) and since the </w:t>
      </w:r>
      <w:del w:id="1644" w:author="lxf" w:date="2010-05-12T12:57:00Z">
        <w:r w:rsidRPr="002A7979">
          <w:rPr>
            <w:rFonts w:ascii="TimesNewRoman" w:eastAsiaTheme="minorEastAsia" w:hAnsi="TimesNewRoman" w:cs="TimesNewRoman"/>
            <w:kern w:val="0"/>
            <w:sz w:val="23"/>
            <w:szCs w:val="23"/>
            <w:rPrChange w:id="1645" w:author="lxf" w:date="2010-05-14T18:08:00Z">
              <w:rPr>
                <w:rFonts w:ascii="TimesNewRoman" w:eastAsia="TimesNewRoman" w:hAnsiTheme="minorHAnsi" w:cs="TimesNewRoman"/>
                <w:kern w:val="0"/>
                <w:sz w:val="23"/>
                <w:szCs w:val="23"/>
                <w:vertAlign w:val="superscript"/>
              </w:rPr>
            </w:rPrChange>
          </w:rPr>
          <w:delText>SVD ratio</w:delText>
        </w:r>
      </w:del>
      <w:ins w:id="1646" w:author="lxf" w:date="2010-05-12T12:57:00Z">
        <w:r w:rsidRPr="002A7979">
          <w:rPr>
            <w:rFonts w:ascii="TimesNewRoman" w:eastAsiaTheme="minorEastAsia" w:hAnsi="TimesNewRoman" w:cs="TimesNewRoman"/>
            <w:kern w:val="0"/>
            <w:sz w:val="23"/>
            <w:szCs w:val="23"/>
            <w:rPrChange w:id="1647" w:author="lxf" w:date="2010-05-14T18:08:00Z">
              <w:rPr>
                <w:rFonts w:ascii="TimesNewRoman" w:eastAsia="TimesNewRoman" w:hAnsiTheme="minorHAnsi" w:cs="TimesNewRoman"/>
                <w:kern w:val="0"/>
                <w:sz w:val="23"/>
                <w:szCs w:val="23"/>
                <w:vertAlign w:val="superscript"/>
              </w:rPr>
            </w:rPrChange>
          </w:rPr>
          <w:t>condition number</w:t>
        </w:r>
      </w:ins>
      <w:r w:rsidRPr="002A7979">
        <w:rPr>
          <w:rFonts w:ascii="TimesNewRoman" w:eastAsiaTheme="minorEastAsia" w:hAnsi="TimesNewRoman" w:cs="TimesNewRoman"/>
          <w:kern w:val="0"/>
          <w:sz w:val="23"/>
          <w:szCs w:val="23"/>
          <w:rPrChange w:id="1648" w:author="lxf" w:date="2010-05-14T18:08:00Z">
            <w:rPr>
              <w:rFonts w:ascii="TimesNewRoman" w:eastAsia="TimesNewRoman" w:hAnsiTheme="minorHAnsi" w:cs="TimesNewRoman"/>
              <w:kern w:val="0"/>
              <w:sz w:val="23"/>
              <w:szCs w:val="23"/>
              <w:vertAlign w:val="superscript"/>
            </w:rPr>
          </w:rPrChange>
        </w:rPr>
        <w:t xml:space="preserve">s of all the subset generated by the GA are smaller than the </w:t>
      </w:r>
      <w:del w:id="1649" w:author="lxf" w:date="2010-05-12T12:58:00Z">
        <w:r w:rsidRPr="002A7979">
          <w:rPr>
            <w:rFonts w:ascii="TimesNewRoman" w:eastAsiaTheme="minorEastAsia" w:hAnsi="TimesNewRoman" w:cs="TimesNewRoman"/>
            <w:kern w:val="0"/>
            <w:sz w:val="23"/>
            <w:szCs w:val="23"/>
            <w:rPrChange w:id="1650" w:author="lxf" w:date="2010-05-14T18:08:00Z">
              <w:rPr>
                <w:rFonts w:ascii="TimesNewRoman" w:eastAsia="TimesNewRoman" w:hAnsiTheme="minorHAnsi" w:cs="TimesNewRoman"/>
                <w:kern w:val="0"/>
                <w:sz w:val="23"/>
                <w:szCs w:val="23"/>
                <w:vertAlign w:val="superscript"/>
              </w:rPr>
            </w:rPrChange>
          </w:rPr>
          <w:delText xml:space="preserve">SVD </w:delText>
        </w:r>
      </w:del>
      <w:r w:rsidRPr="002A7979">
        <w:rPr>
          <w:rFonts w:ascii="TimesNewRoman" w:eastAsiaTheme="minorEastAsia" w:hAnsi="TimesNewRoman" w:cs="TimesNewRoman"/>
          <w:kern w:val="0"/>
          <w:sz w:val="23"/>
          <w:szCs w:val="23"/>
          <w:rPrChange w:id="1651" w:author="lxf" w:date="2010-05-14T18:08:00Z">
            <w:rPr>
              <w:rFonts w:ascii="TimesNewRoman" w:eastAsia="TimesNewRoman" w:hAnsiTheme="minorHAnsi" w:cs="TimesNewRoman"/>
              <w:kern w:val="0"/>
              <w:sz w:val="23"/>
              <w:szCs w:val="23"/>
              <w:vertAlign w:val="superscript"/>
            </w:rPr>
          </w:rPrChange>
        </w:rPr>
        <w:t xml:space="preserve">upper bound, this number is </w:t>
      </w:r>
      <w:ins w:id="1652" w:author="lxf" w:date="2010-05-14T18:09:00Z">
        <w:r w:rsidR="00D9110B">
          <w:rPr>
            <w:rFonts w:ascii="TimesNewRoman" w:eastAsiaTheme="minorEastAsia" w:hAnsi="TimesNewRoman" w:cs="TimesNewRoman" w:hint="eastAsia"/>
            <w:kern w:val="0"/>
            <w:sz w:val="23"/>
            <w:szCs w:val="23"/>
          </w:rPr>
          <w:t xml:space="preserve">further </w:t>
        </w:r>
      </w:ins>
      <w:r w:rsidRPr="002A7979">
        <w:rPr>
          <w:rFonts w:ascii="TimesNewRoman" w:eastAsiaTheme="minorEastAsia" w:hAnsi="TimesNewRoman" w:cs="TimesNewRoman"/>
          <w:kern w:val="0"/>
          <w:sz w:val="23"/>
          <w:szCs w:val="23"/>
          <w:rPrChange w:id="1653" w:author="lxf" w:date="2010-05-14T18:08:00Z">
            <w:rPr>
              <w:rFonts w:ascii="TimesNewRoman" w:eastAsia="TimesNewRoman" w:hAnsiTheme="minorHAnsi" w:cs="TimesNewRoman"/>
              <w:kern w:val="0"/>
              <w:sz w:val="23"/>
              <w:szCs w:val="23"/>
              <w:vertAlign w:val="superscript"/>
            </w:rPr>
          </w:rPrChange>
        </w:rPr>
        <w:t xml:space="preserve">increased to 7 (see Fig. </w:t>
      </w:r>
      <w:del w:id="1654" w:author="lxf" w:date="2010-05-13T21:37:00Z">
        <w:r w:rsidRPr="002A7979">
          <w:rPr>
            <w:rFonts w:ascii="TimesNewRoman" w:eastAsiaTheme="minorEastAsia" w:hAnsi="TimesNewRoman" w:cs="TimesNewRoman"/>
            <w:kern w:val="0"/>
            <w:sz w:val="23"/>
            <w:szCs w:val="23"/>
            <w:rPrChange w:id="1655" w:author="lxf" w:date="2010-05-14T18:08:00Z">
              <w:rPr>
                <w:rFonts w:ascii="TimesNewRoman" w:eastAsia="TimesNewRoman" w:hAnsiTheme="minorHAnsi" w:cs="TimesNewRoman"/>
                <w:kern w:val="0"/>
                <w:sz w:val="23"/>
                <w:szCs w:val="23"/>
                <w:vertAlign w:val="superscript"/>
              </w:rPr>
            </w:rPrChange>
          </w:rPr>
          <w:delText>5</w:delText>
        </w:r>
      </w:del>
      <w:ins w:id="1656" w:author="lxf" w:date="2010-05-13T21:37:00Z">
        <w:r w:rsidRPr="002A7979">
          <w:rPr>
            <w:rFonts w:ascii="TimesNewRoman" w:eastAsiaTheme="minorEastAsia" w:hAnsi="TimesNewRoman" w:cs="TimesNewRoman"/>
            <w:kern w:val="0"/>
            <w:sz w:val="23"/>
            <w:szCs w:val="23"/>
            <w:rPrChange w:id="1657" w:author="lxf" w:date="2010-05-14T18:08:00Z">
              <w:rPr>
                <w:rFonts w:ascii="TimesNewRoman" w:eastAsia="TimesNewRoman" w:hAnsiTheme="minorHAnsi" w:cs="TimesNewRoman"/>
                <w:kern w:val="0"/>
                <w:sz w:val="23"/>
                <w:szCs w:val="23"/>
                <w:vertAlign w:val="superscript"/>
              </w:rPr>
            </w:rPrChange>
          </w:rPr>
          <w:t>1</w:t>
        </w:r>
      </w:ins>
      <w:ins w:id="1658" w:author="lxf" w:date="2010-05-14T18:09:00Z">
        <w:r w:rsidR="00D9110B">
          <w:rPr>
            <w:rFonts w:ascii="TimesNewRoman" w:eastAsiaTheme="minorEastAsia" w:hAnsi="TimesNewRoman" w:cs="TimesNewRoman" w:hint="eastAsia"/>
            <w:kern w:val="0"/>
            <w:sz w:val="23"/>
            <w:szCs w:val="23"/>
          </w:rPr>
          <w:t>3</w:t>
        </w:r>
      </w:ins>
      <w:r w:rsidRPr="002A7979">
        <w:rPr>
          <w:rFonts w:ascii="TimesNewRoman" w:eastAsiaTheme="minorEastAsia" w:hAnsi="TimesNewRoman" w:cs="TimesNewRoman"/>
          <w:kern w:val="0"/>
          <w:sz w:val="23"/>
          <w:szCs w:val="23"/>
          <w:rPrChange w:id="1659" w:author="lxf" w:date="2010-05-14T18:08:00Z">
            <w:rPr>
              <w:rFonts w:ascii="TimesNewRoman" w:eastAsia="TimesNewRoman" w:hAnsiTheme="minorHAnsi" w:cs="TimesNewRoman"/>
              <w:kern w:val="0"/>
              <w:sz w:val="23"/>
              <w:szCs w:val="23"/>
              <w:vertAlign w:val="superscript"/>
            </w:rPr>
          </w:rPrChange>
        </w:rPr>
        <w:t xml:space="preserve">). </w:t>
      </w:r>
      <w:moveFromRangeStart w:id="1660" w:author="lxf" w:date="2010-05-14T18:09:00Z" w:name="move261623919"/>
      <w:moveFrom w:id="1661" w:author="lxf" w:date="2010-05-14T18:09:00Z">
        <w:r w:rsidRPr="002A7979">
          <w:rPr>
            <w:rFonts w:ascii="TimesNewRoman" w:eastAsiaTheme="minorEastAsia" w:hAnsi="TimesNewRoman" w:cs="TimesNewRoman"/>
            <w:kern w:val="0"/>
            <w:sz w:val="23"/>
            <w:szCs w:val="23"/>
            <w:rPrChange w:id="1662" w:author="lxf" w:date="2010-05-14T18:08:00Z">
              <w:rPr>
                <w:rFonts w:ascii="TimesNewRoman" w:eastAsia="TimesNewRoman" w:hAnsiTheme="minorHAnsi" w:cs="TimesNewRoman"/>
                <w:kern w:val="0"/>
                <w:sz w:val="23"/>
                <w:szCs w:val="23"/>
                <w:vertAlign w:val="superscript"/>
              </w:rPr>
            </w:rPrChange>
          </w:rPr>
          <w:t xml:space="preserve">When using the GA methods, we found that it is highly advisable not to generate the chromosome from random, but to use a various chromosomes that can guarantee the connectivity first. This technique can significantly increase the computational time of the GA method. </w:t>
        </w:r>
      </w:moveFrom>
      <w:moveFromRangeEnd w:id="1660"/>
      <w:r w:rsidRPr="002A7979">
        <w:rPr>
          <w:rFonts w:ascii="TimesNewRoman" w:eastAsiaTheme="minorEastAsia" w:hAnsi="TimesNewRoman" w:cs="TimesNewRoman"/>
          <w:kern w:val="0"/>
          <w:sz w:val="23"/>
          <w:szCs w:val="23"/>
          <w:rPrChange w:id="1663" w:author="lxf" w:date="2010-05-14T18:08:00Z">
            <w:rPr>
              <w:rFonts w:ascii="TimesNewRoman" w:eastAsia="TimesNewRoman" w:hAnsiTheme="minorHAnsi" w:cs="TimesNewRoman"/>
              <w:kern w:val="0"/>
              <w:sz w:val="23"/>
              <w:szCs w:val="23"/>
              <w:vertAlign w:val="superscript"/>
            </w:rPr>
          </w:rPrChange>
        </w:rPr>
        <w:t xml:space="preserve">It can be </w:t>
      </w:r>
      <w:r w:rsidRPr="002A7979">
        <w:rPr>
          <w:rFonts w:ascii="TimesNewRoman" w:eastAsiaTheme="minorEastAsia" w:hAnsi="TimesNewRoman" w:cs="TimesNewRoman"/>
          <w:kern w:val="0"/>
          <w:sz w:val="23"/>
          <w:szCs w:val="23"/>
          <w:rPrChange w:id="1664" w:author="lxf" w:date="2010-05-14T18:08:00Z">
            <w:rPr>
              <w:rFonts w:ascii="TimesNewRoman" w:eastAsia="TimesNewRoman" w:hAnsiTheme="minorHAnsi" w:cs="TimesNewRoman"/>
              <w:kern w:val="0"/>
              <w:sz w:val="23"/>
              <w:szCs w:val="23"/>
              <w:vertAlign w:val="superscript"/>
            </w:rPr>
          </w:rPrChange>
        </w:rPr>
        <w:lastRenderedPageBreak/>
        <w:t xml:space="preserve">seen from the Fig. </w:t>
      </w:r>
      <w:del w:id="1665" w:author="lxf" w:date="2010-05-13T21:37:00Z">
        <w:r w:rsidRPr="002A7979">
          <w:rPr>
            <w:rFonts w:ascii="TimesNewRoman" w:eastAsiaTheme="minorEastAsia" w:hAnsi="TimesNewRoman" w:cs="TimesNewRoman"/>
            <w:kern w:val="0"/>
            <w:sz w:val="23"/>
            <w:szCs w:val="23"/>
            <w:rPrChange w:id="1666" w:author="lxf" w:date="2010-05-14T18:08:00Z">
              <w:rPr>
                <w:rFonts w:ascii="TimesNewRoman" w:eastAsia="TimesNewRoman" w:hAnsiTheme="minorHAnsi" w:cs="TimesNewRoman"/>
                <w:kern w:val="0"/>
                <w:sz w:val="23"/>
                <w:szCs w:val="23"/>
                <w:vertAlign w:val="superscript"/>
              </w:rPr>
            </w:rPrChange>
          </w:rPr>
          <w:delText xml:space="preserve">5 </w:delText>
        </w:r>
      </w:del>
      <w:ins w:id="1667" w:author="lxf" w:date="2010-05-13T21:37:00Z">
        <w:r w:rsidRPr="002A7979">
          <w:rPr>
            <w:rFonts w:ascii="TimesNewRoman" w:eastAsiaTheme="minorEastAsia" w:hAnsi="TimesNewRoman" w:cs="TimesNewRoman"/>
            <w:kern w:val="0"/>
            <w:sz w:val="23"/>
            <w:szCs w:val="23"/>
            <w:rPrChange w:id="1668" w:author="lxf" w:date="2010-05-14T18:08:00Z">
              <w:rPr>
                <w:rFonts w:ascii="TimesNewRoman" w:eastAsia="TimesNewRoman" w:hAnsiTheme="minorHAnsi" w:cs="TimesNewRoman"/>
                <w:kern w:val="0"/>
                <w:sz w:val="23"/>
                <w:szCs w:val="23"/>
                <w:vertAlign w:val="superscript"/>
              </w:rPr>
            </w:rPrChange>
          </w:rPr>
          <w:t xml:space="preserve">12 </w:t>
        </w:r>
      </w:ins>
      <w:r w:rsidRPr="002A7979">
        <w:rPr>
          <w:rFonts w:ascii="TimesNewRoman" w:eastAsiaTheme="minorEastAsia" w:hAnsi="TimesNewRoman" w:cs="TimesNewRoman"/>
          <w:kern w:val="0"/>
          <w:sz w:val="23"/>
          <w:szCs w:val="23"/>
          <w:rPrChange w:id="1669" w:author="lxf" w:date="2010-05-14T18:08:00Z">
            <w:rPr>
              <w:rFonts w:ascii="TimesNewRoman" w:eastAsia="TimesNewRoman" w:hAnsiTheme="minorHAnsi" w:cs="TimesNewRoman"/>
              <w:kern w:val="0"/>
              <w:sz w:val="23"/>
              <w:szCs w:val="23"/>
              <w:vertAlign w:val="superscript"/>
            </w:rPr>
          </w:rPrChange>
        </w:rPr>
        <w:t xml:space="preserve">that compared with the heuristic method, the GA method seems to be able to generate more subsets each can SHM-covers the structure. However, it should be noted that the GA method needs an initial guess of subset number and cannot directly give the maximum number of subset that can generate as was in the heuristic method. Therefore, the GA method is much slower than the heuristic method. </w:t>
      </w:r>
      <w:ins w:id="1670" w:author="lxf" w:date="2010-05-14T18:09:00Z">
        <w:r w:rsidR="00D9110B">
          <w:rPr>
            <w:rFonts w:ascii="TimesNewRoman" w:eastAsiaTheme="minorEastAsia" w:hAnsi="TimesNewRoman" w:cs="TimesNewRoman" w:hint="eastAsia"/>
            <w:kern w:val="0"/>
            <w:sz w:val="23"/>
            <w:szCs w:val="23"/>
          </w:rPr>
          <w:t>In addition, w</w:t>
        </w:r>
      </w:ins>
      <w:moveToRangeStart w:id="1671" w:author="lxf" w:date="2010-05-14T18:09:00Z" w:name="move261623919"/>
      <w:moveTo w:id="1672" w:author="lxf" w:date="2010-05-14T18:09:00Z">
        <w:del w:id="1673" w:author="lxf" w:date="2010-05-14T18:09:00Z">
          <w:r w:rsidR="00D9110B" w:rsidRPr="00D9110B" w:rsidDel="00D9110B">
            <w:rPr>
              <w:rFonts w:ascii="TimesNewRoman" w:eastAsiaTheme="minorEastAsia" w:hAnsi="TimesNewRoman" w:cs="TimesNewRoman" w:hint="eastAsia"/>
              <w:kern w:val="0"/>
              <w:sz w:val="23"/>
              <w:szCs w:val="23"/>
            </w:rPr>
            <w:delText>W</w:delText>
          </w:r>
        </w:del>
        <w:r w:rsidR="00D9110B" w:rsidRPr="00D9110B">
          <w:rPr>
            <w:rFonts w:ascii="TimesNewRoman" w:eastAsiaTheme="minorEastAsia" w:hAnsi="TimesNewRoman" w:cs="TimesNewRoman" w:hint="eastAsia"/>
            <w:kern w:val="0"/>
            <w:sz w:val="23"/>
            <w:szCs w:val="23"/>
          </w:rPr>
          <w:t xml:space="preserve">hen using the GA methods, we found that it is highly advisable not to generate the chromosome from random, but to use a </w:t>
        </w:r>
        <w:r w:rsidR="00D9110B" w:rsidRPr="00D9110B">
          <w:rPr>
            <w:rFonts w:ascii="TimesNewRoman" w:eastAsiaTheme="minorEastAsia" w:hAnsi="TimesNewRoman" w:cs="TimesNewRoman"/>
            <w:kern w:val="0"/>
            <w:sz w:val="23"/>
            <w:szCs w:val="23"/>
          </w:rPr>
          <w:t>various</w:t>
        </w:r>
        <w:r w:rsidR="00D9110B" w:rsidRPr="00D9110B">
          <w:rPr>
            <w:rFonts w:ascii="TimesNewRoman" w:eastAsiaTheme="minorEastAsia" w:hAnsi="TimesNewRoman" w:cs="TimesNewRoman" w:hint="eastAsia"/>
            <w:kern w:val="0"/>
            <w:sz w:val="23"/>
            <w:szCs w:val="23"/>
          </w:rPr>
          <w:t xml:space="preserve"> chromosomes that can guarantee the connectivity first. This technique can significantly </w:t>
        </w:r>
        <w:del w:id="1674" w:author="lxf" w:date="2010-05-14T18:10:00Z">
          <w:r w:rsidR="00D9110B" w:rsidRPr="00D9110B" w:rsidDel="00D9110B">
            <w:rPr>
              <w:rFonts w:ascii="TimesNewRoman" w:eastAsiaTheme="minorEastAsia" w:hAnsi="TimesNewRoman" w:cs="TimesNewRoman" w:hint="eastAsia"/>
              <w:kern w:val="0"/>
              <w:sz w:val="23"/>
              <w:szCs w:val="23"/>
            </w:rPr>
            <w:delText>increase</w:delText>
          </w:r>
        </w:del>
      </w:moveTo>
      <w:ins w:id="1675" w:author="lxf" w:date="2010-05-14T18:10:00Z">
        <w:r w:rsidR="00D9110B">
          <w:rPr>
            <w:rFonts w:ascii="TimesNewRoman" w:eastAsiaTheme="minorEastAsia" w:hAnsi="TimesNewRoman" w:cs="TimesNewRoman" w:hint="eastAsia"/>
            <w:kern w:val="0"/>
            <w:sz w:val="23"/>
            <w:szCs w:val="23"/>
          </w:rPr>
          <w:t>decrease</w:t>
        </w:r>
      </w:ins>
      <w:moveTo w:id="1676" w:author="lxf" w:date="2010-05-14T18:09:00Z">
        <w:r w:rsidR="00D9110B" w:rsidRPr="00D9110B">
          <w:rPr>
            <w:rFonts w:ascii="TimesNewRoman" w:eastAsiaTheme="minorEastAsia" w:hAnsi="TimesNewRoman" w:cs="TimesNewRoman" w:hint="eastAsia"/>
            <w:kern w:val="0"/>
            <w:sz w:val="23"/>
            <w:szCs w:val="23"/>
          </w:rPr>
          <w:t xml:space="preserve"> the computational time of the GA method.</w:t>
        </w:r>
      </w:moveTo>
      <w:moveToRangeEnd w:id="1671"/>
    </w:p>
    <w:p w:rsidR="00E97DF4" w:rsidRPr="00D9110B" w:rsidRDefault="00E97DF4" w:rsidP="00542F36">
      <w:pPr>
        <w:rPr>
          <w:rFonts w:ascii="TimesNewRoman" w:hAnsi="TimesNewRoman" w:cs="TimesNewRoman"/>
          <w:kern w:val="0"/>
          <w:sz w:val="23"/>
          <w:szCs w:val="23"/>
        </w:rPr>
      </w:pPr>
    </w:p>
    <w:p w:rsidR="00A37AF6" w:rsidRPr="00F539EE" w:rsidDel="004D6859" w:rsidRDefault="00E97DF4" w:rsidP="00F539EE">
      <w:pPr>
        <w:pStyle w:val="Caption"/>
        <w:jc w:val="center"/>
        <w:rPr>
          <w:del w:id="1677" w:author="lxf" w:date="2010-05-12T13:10:00Z"/>
          <w:rFonts w:ascii="TimesNewRoman" w:eastAsia="TimesNewRoman" w:hAnsiTheme="minorHAnsi" w:cs="TimesNewRoman"/>
          <w:kern w:val="0"/>
          <w:sz w:val="23"/>
          <w:szCs w:val="23"/>
        </w:rPr>
      </w:pPr>
      <w:del w:id="1678" w:author="lxf" w:date="2010-05-12T13:10:00Z">
        <w:r w:rsidRPr="00F539EE" w:rsidDel="004D6859">
          <w:rPr>
            <w:rFonts w:ascii="TimesNewRoman" w:eastAsia="TimesNewRoman" w:hAnsiTheme="minorHAnsi" w:cs="TimesNewRoman"/>
            <w:kern w:val="0"/>
            <w:sz w:val="23"/>
            <w:szCs w:val="23"/>
          </w:rPr>
          <w:object w:dxaOrig="16846" w:dyaOrig="9387">
            <v:shape id="_x0000_i1040" type="#_x0000_t75" style="width:415.1pt;height:231.65pt" o:ole="">
              <v:imagedata r:id="rId32" o:title=""/>
            </v:shape>
            <o:OLEObject Type="Embed" ProgID="Visio.Drawing.11" ShapeID="_x0000_i1040" DrawAspect="Content" ObjectID="_1351932005" r:id="rId33"/>
          </w:object>
        </w:r>
      </w:del>
      <w:ins w:id="1679" w:author="lxf" w:date="2010-05-12T13:10:00Z">
        <w:r w:rsidR="004D6859" w:rsidRPr="00E83291">
          <w:object w:dxaOrig="16667" w:dyaOrig="9387">
            <v:shape id="_x0000_i1041" type="#_x0000_t75" style="width:416.95pt;height:234.8pt" o:ole="">
              <v:imagedata r:id="rId34" o:title=""/>
            </v:shape>
            <o:OLEObject Type="Embed" ProgID="Visio.Drawing.11" ShapeID="_x0000_i1041" DrawAspect="Content" ObjectID="_1351932006" r:id="rId35"/>
          </w:object>
        </w:r>
      </w:ins>
    </w:p>
    <w:p w:rsidR="00A37AF6" w:rsidRDefault="00A37AF6" w:rsidP="00A37AF6">
      <w:pPr>
        <w:pStyle w:val="Caption"/>
        <w:jc w:val="center"/>
        <w:rPr>
          <w:ins w:id="1680" w:author="lxf" w:date="2010-05-12T13:12:00Z"/>
          <w:rFonts w:ascii="TimesNewRoman" w:eastAsia="TimesNewRoman" w:hAnsiTheme="minorHAnsi" w:cs="TimesNewRoman"/>
          <w:kern w:val="0"/>
          <w:sz w:val="23"/>
          <w:szCs w:val="23"/>
        </w:rPr>
      </w:pPr>
      <w:r w:rsidRPr="00F539EE">
        <w:rPr>
          <w:rFonts w:ascii="TimesNewRoman" w:eastAsia="TimesNewRoman" w:hAnsiTheme="minorHAnsi" w:cs="TimesNewRoman"/>
          <w:kern w:val="0"/>
          <w:sz w:val="23"/>
          <w:szCs w:val="23"/>
        </w:rPr>
        <w:t xml:space="preserve">Figure </w:t>
      </w:r>
      <w:r w:rsidR="002A7979" w:rsidRPr="00F539EE">
        <w:rPr>
          <w:rFonts w:ascii="TimesNewRoman" w:eastAsia="TimesNewRoman" w:hAnsiTheme="minorHAnsi" w:cs="TimesNewRoman"/>
          <w:kern w:val="0"/>
          <w:sz w:val="23"/>
          <w:szCs w:val="23"/>
        </w:rPr>
        <w:fldChar w:fldCharType="begin"/>
      </w:r>
      <w:r w:rsidRPr="00F539EE">
        <w:rPr>
          <w:rFonts w:ascii="TimesNewRoman" w:eastAsia="TimesNewRoman" w:hAnsiTheme="minorHAnsi" w:cs="TimesNewRoman"/>
          <w:kern w:val="0"/>
          <w:sz w:val="23"/>
          <w:szCs w:val="23"/>
        </w:rPr>
        <w:instrText xml:space="preserve"> SEQ Figure \* ARABIC </w:instrText>
      </w:r>
      <w:r w:rsidR="002A7979" w:rsidRPr="00F539EE">
        <w:rPr>
          <w:rFonts w:ascii="TimesNewRoman" w:eastAsia="TimesNewRoman" w:hAnsiTheme="minorHAnsi" w:cs="TimesNewRoman"/>
          <w:kern w:val="0"/>
          <w:sz w:val="23"/>
          <w:szCs w:val="23"/>
        </w:rPr>
        <w:fldChar w:fldCharType="separate"/>
      </w:r>
      <w:ins w:id="1681" w:author="lxf" w:date="2010-05-14T20:29:00Z">
        <w:r w:rsidR="0058493D">
          <w:rPr>
            <w:rFonts w:ascii="TimesNewRoman" w:eastAsia="TimesNewRoman" w:hAnsiTheme="minorHAnsi" w:cs="TimesNewRoman"/>
            <w:noProof/>
            <w:kern w:val="0"/>
            <w:sz w:val="23"/>
            <w:szCs w:val="23"/>
          </w:rPr>
          <w:t>12</w:t>
        </w:r>
      </w:ins>
      <w:del w:id="1682" w:author="lxf" w:date="2010-05-13T15:47:00Z">
        <w:r w:rsidR="002509EB" w:rsidDel="00C31C39">
          <w:rPr>
            <w:rFonts w:ascii="TimesNewRoman" w:eastAsia="TimesNewRoman" w:hAnsiTheme="minorHAnsi" w:cs="TimesNewRoman"/>
            <w:noProof/>
            <w:kern w:val="0"/>
            <w:sz w:val="23"/>
            <w:szCs w:val="23"/>
          </w:rPr>
          <w:delText>4</w:delText>
        </w:r>
      </w:del>
      <w:r w:rsidR="002A7979" w:rsidRPr="00F539EE">
        <w:rPr>
          <w:rFonts w:ascii="TimesNewRoman" w:eastAsia="TimesNewRoman" w:hAnsiTheme="minorHAnsi" w:cs="TimesNewRoman"/>
          <w:kern w:val="0"/>
          <w:sz w:val="23"/>
          <w:szCs w:val="23"/>
        </w:rPr>
        <w:fldChar w:fldCharType="end"/>
      </w:r>
      <w:r w:rsidRPr="00F539EE">
        <w:rPr>
          <w:rFonts w:ascii="TimesNewRoman" w:eastAsia="TimesNewRoman" w:hAnsiTheme="minorHAnsi" w:cs="TimesNewRoman" w:hint="eastAsia"/>
          <w:kern w:val="0"/>
          <w:sz w:val="23"/>
          <w:szCs w:val="23"/>
        </w:rPr>
        <w:t xml:space="preserve"> Results from the GA Method (Subset number =6) (a) Sensor Configuration in Subsets (b) </w:t>
      </w:r>
      <w:del w:id="1683" w:author="lxf" w:date="2010-05-12T12:58:00Z">
        <w:r w:rsidRPr="00F539EE" w:rsidDel="00522ECD">
          <w:rPr>
            <w:rFonts w:ascii="TimesNewRoman" w:eastAsia="TimesNewRoman" w:hAnsiTheme="minorHAnsi" w:cs="TimesNewRoman" w:hint="eastAsia"/>
            <w:kern w:val="0"/>
            <w:sz w:val="23"/>
            <w:szCs w:val="23"/>
          </w:rPr>
          <w:delText>SVD Ratio</w:delText>
        </w:r>
      </w:del>
      <w:ins w:id="1684" w:author="lxf" w:date="2010-05-12T12:58: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s of Different Subsets</w:t>
      </w:r>
    </w:p>
    <w:p w:rsidR="00000000" w:rsidRDefault="004D6859">
      <w:pPr>
        <w:jc w:val="center"/>
        <w:rPr>
          <w:del w:id="1685" w:author="lxf" w:date="2010-05-12T13:12:00Z"/>
          <w:rPrChange w:id="1686" w:author="lxf" w:date="2010-05-12T13:12:00Z">
            <w:rPr>
              <w:del w:id="1687" w:author="lxf" w:date="2010-05-12T13:12:00Z"/>
              <w:rFonts w:ascii="TimesNewRoman" w:eastAsia="TimesNewRoman" w:hAnsiTheme="minorHAnsi" w:cs="TimesNewRoman"/>
              <w:kern w:val="0"/>
              <w:sz w:val="23"/>
              <w:szCs w:val="23"/>
            </w:rPr>
          </w:rPrChange>
        </w:rPr>
        <w:pPrChange w:id="1688" w:author="lxf" w:date="2010-05-12T13:12:00Z">
          <w:pPr>
            <w:pStyle w:val="Caption"/>
            <w:jc w:val="center"/>
          </w:pPr>
        </w:pPrChange>
      </w:pPr>
      <w:ins w:id="1689" w:author="lxf" w:date="2010-05-12T13:12:00Z">
        <w:r>
          <w:object w:dxaOrig="16667" w:dyaOrig="9566">
            <v:shape id="_x0000_i1042" type="#_x0000_t75" style="width:416.95pt;height:239.8pt" o:ole="">
              <v:imagedata r:id="rId36" o:title=""/>
            </v:shape>
            <o:OLEObject Type="Embed" ProgID="Visio.Drawing.11" ShapeID="_x0000_i1042" DrawAspect="Content" ObjectID="_1351932007" r:id="rId37"/>
          </w:object>
        </w:r>
      </w:ins>
    </w:p>
    <w:p w:rsidR="00000000" w:rsidRDefault="00E97DF4">
      <w:pPr>
        <w:jc w:val="center"/>
        <w:rPr>
          <w:del w:id="1690" w:author="lxf" w:date="2010-05-12T13:12:00Z"/>
          <w:rFonts w:ascii="TimesNewRoman" w:eastAsia="TimesNewRoman" w:cs="TimesNewRoman"/>
          <w:kern w:val="0"/>
          <w:sz w:val="23"/>
          <w:szCs w:val="23"/>
        </w:rPr>
        <w:pPrChange w:id="1691" w:author="lxf" w:date="2010-05-12T13:12:00Z">
          <w:pPr>
            <w:pStyle w:val="Caption"/>
            <w:jc w:val="center"/>
          </w:pPr>
        </w:pPrChange>
      </w:pPr>
      <w:del w:id="1692" w:author="lxf" w:date="2010-05-12T13:12:00Z">
        <w:r w:rsidRPr="00F539EE" w:rsidDel="004D6859">
          <w:rPr>
            <w:rFonts w:ascii="TimesNewRoman" w:eastAsia="TimesNewRoman" w:cs="TimesNewRoman"/>
            <w:kern w:val="0"/>
            <w:sz w:val="23"/>
            <w:szCs w:val="23"/>
          </w:rPr>
          <w:object w:dxaOrig="16787" w:dyaOrig="9686">
            <v:shape id="_x0000_i1043" type="#_x0000_t75" style="width:414.45pt;height:238.55pt" o:ole="">
              <v:imagedata r:id="rId38" o:title=""/>
            </v:shape>
            <o:OLEObject Type="Embed" ProgID="Visio.Drawing.11" ShapeID="_x0000_i1043" DrawAspect="Content" ObjectID="_1351932008" r:id="rId39"/>
          </w:object>
        </w:r>
      </w:del>
    </w:p>
    <w:p w:rsidR="00000000" w:rsidRDefault="00A37AF6">
      <w:pPr>
        <w:jc w:val="center"/>
        <w:rPr>
          <w:rFonts w:ascii="TimesNewRoman" w:eastAsia="TimesNewRoman" w:cs="TimesNewRoman"/>
          <w:kern w:val="0"/>
          <w:sz w:val="23"/>
          <w:szCs w:val="23"/>
        </w:rPr>
        <w:pPrChange w:id="1693" w:author="lxf" w:date="2010-05-12T13:12:00Z">
          <w:pPr>
            <w:pStyle w:val="Caption"/>
            <w:jc w:val="center"/>
          </w:pPr>
        </w:pPrChange>
      </w:pPr>
      <w:r w:rsidRPr="00F539EE">
        <w:rPr>
          <w:rFonts w:ascii="TimesNewRoman" w:eastAsia="TimesNewRoman" w:cs="TimesNewRoman"/>
          <w:kern w:val="0"/>
          <w:sz w:val="23"/>
          <w:szCs w:val="23"/>
        </w:rPr>
        <w:t xml:space="preserve">Figure </w:t>
      </w:r>
      <w:r w:rsidR="002A7979" w:rsidRPr="00F539EE">
        <w:rPr>
          <w:rFonts w:ascii="TimesNewRoman" w:eastAsia="TimesNewRoman" w:cs="TimesNewRoman"/>
          <w:kern w:val="0"/>
          <w:sz w:val="23"/>
          <w:szCs w:val="23"/>
        </w:rPr>
        <w:fldChar w:fldCharType="begin"/>
      </w:r>
      <w:r w:rsidRPr="00F539EE">
        <w:rPr>
          <w:rFonts w:ascii="TimesNewRoman" w:eastAsia="TimesNewRoman" w:cs="TimesNewRoman"/>
          <w:kern w:val="0"/>
          <w:sz w:val="23"/>
          <w:szCs w:val="23"/>
        </w:rPr>
        <w:instrText xml:space="preserve"> SEQ Figure \* ARABIC </w:instrText>
      </w:r>
      <w:r w:rsidR="002A7979" w:rsidRPr="00F539EE">
        <w:rPr>
          <w:rFonts w:ascii="TimesNewRoman" w:eastAsia="TimesNewRoman" w:cs="TimesNewRoman"/>
          <w:kern w:val="0"/>
          <w:sz w:val="23"/>
          <w:szCs w:val="23"/>
        </w:rPr>
        <w:fldChar w:fldCharType="separate"/>
      </w:r>
      <w:ins w:id="1694" w:author="lxf" w:date="2010-05-14T20:29:00Z">
        <w:r w:rsidR="0058493D">
          <w:rPr>
            <w:rFonts w:ascii="TimesNewRoman" w:eastAsia="TimesNewRoman" w:cs="TimesNewRoman"/>
            <w:noProof/>
            <w:kern w:val="0"/>
            <w:sz w:val="23"/>
            <w:szCs w:val="23"/>
          </w:rPr>
          <w:t>13</w:t>
        </w:r>
      </w:ins>
      <w:del w:id="1695" w:author="lxf" w:date="2010-05-13T15:47:00Z">
        <w:r w:rsidR="002509EB" w:rsidDel="00C31C39">
          <w:rPr>
            <w:rFonts w:ascii="TimesNewRoman" w:eastAsia="TimesNewRoman" w:cs="TimesNewRoman"/>
            <w:noProof/>
            <w:kern w:val="0"/>
            <w:sz w:val="23"/>
            <w:szCs w:val="23"/>
          </w:rPr>
          <w:delText>5</w:delText>
        </w:r>
      </w:del>
      <w:r w:rsidR="002A7979" w:rsidRPr="00F539EE">
        <w:rPr>
          <w:rFonts w:ascii="TimesNewRoman" w:eastAsia="TimesNewRoman" w:cs="TimesNewRoman"/>
          <w:kern w:val="0"/>
          <w:sz w:val="23"/>
          <w:szCs w:val="23"/>
        </w:rPr>
        <w:fldChar w:fldCharType="end"/>
      </w:r>
      <w:r w:rsidRPr="00F539EE">
        <w:rPr>
          <w:rFonts w:ascii="TimesNewRoman" w:eastAsia="TimesNewRoman" w:cs="TimesNewRoman" w:hint="eastAsia"/>
          <w:kern w:val="0"/>
          <w:sz w:val="23"/>
          <w:szCs w:val="23"/>
        </w:rPr>
        <w:t xml:space="preserve"> Results from the GA Method (Subset number =7) (a) Sensor Configuration in Subsets (b</w:t>
      </w:r>
      <w:proofErr w:type="gramStart"/>
      <w:r w:rsidRPr="00F539EE">
        <w:rPr>
          <w:rFonts w:ascii="TimesNewRoman" w:eastAsia="TimesNewRoman" w:cs="TimesNewRoman" w:hint="eastAsia"/>
          <w:kern w:val="0"/>
          <w:sz w:val="23"/>
          <w:szCs w:val="23"/>
        </w:rPr>
        <w:t>)</w:t>
      </w:r>
      <w:proofErr w:type="gramEnd"/>
      <w:del w:id="1696" w:author="lxf" w:date="2010-05-12T12:58:00Z">
        <w:r w:rsidRPr="00F539EE" w:rsidDel="00522ECD">
          <w:rPr>
            <w:rFonts w:ascii="TimesNewRoman" w:eastAsia="TimesNewRoman" w:cs="TimesNewRoman" w:hint="eastAsia"/>
            <w:kern w:val="0"/>
            <w:sz w:val="23"/>
            <w:szCs w:val="23"/>
          </w:rPr>
          <w:delText xml:space="preserve"> SVD Ratio</w:delText>
        </w:r>
      </w:del>
      <w:ins w:id="1697" w:author="lxf" w:date="2010-05-12T12:58:00Z">
        <w:r w:rsidR="00522ECD">
          <w:rPr>
            <w:rFonts w:ascii="TimesNewRoman" w:eastAsia="TimesNewRoman" w:cs="TimesNewRoman" w:hint="eastAsia"/>
            <w:kern w:val="0"/>
            <w:sz w:val="23"/>
            <w:szCs w:val="23"/>
          </w:rPr>
          <w:t>Condition number</w:t>
        </w:r>
      </w:ins>
      <w:r w:rsidRPr="00F539EE">
        <w:rPr>
          <w:rFonts w:ascii="TimesNewRoman" w:eastAsia="TimesNewRoman" w:cs="TimesNewRoman" w:hint="eastAsia"/>
          <w:kern w:val="0"/>
          <w:sz w:val="23"/>
          <w:szCs w:val="23"/>
        </w:rPr>
        <w:t>s of Different Subsets</w:t>
      </w:r>
    </w:p>
    <w:p w:rsidR="005B147B" w:rsidRPr="00A37AF6" w:rsidRDefault="005B147B" w:rsidP="00542F36">
      <w:pPr>
        <w:rPr>
          <w:rFonts w:ascii="TimesNewRoman" w:hAnsi="TimesNewRoman" w:cs="TimesNewRoman"/>
          <w:kern w:val="0"/>
          <w:sz w:val="23"/>
          <w:szCs w:val="23"/>
        </w:rPr>
      </w:pPr>
    </w:p>
    <w:p w:rsidR="00000000" w:rsidRDefault="00542F36">
      <w:pPr>
        <w:pStyle w:val="Caption"/>
        <w:rPr>
          <w:ins w:id="1698" w:author="lxf" w:date="2010-05-12T13:19:00Z"/>
          <w:rFonts w:ascii="TimesNewRoman" w:eastAsia="TimesNewRoman" w:cs="TimesNewRoman"/>
          <w:kern w:val="0"/>
          <w:sz w:val="23"/>
          <w:szCs w:val="23"/>
        </w:rPr>
        <w:pPrChange w:id="1699" w:author="lxf" w:date="2010-05-12T13:19:00Z">
          <w:pPr>
            <w:keepNext/>
            <w:jc w:val="center"/>
          </w:pPr>
        </w:pPrChange>
      </w:pPr>
      <w:proofErr w:type="gramStart"/>
      <w:r w:rsidRPr="00F539EE">
        <w:rPr>
          <w:rFonts w:ascii="TimesNewRoman" w:eastAsia="TimesNewRoman" w:hAnsiTheme="minorHAnsi" w:cs="TimesNewRoman" w:hint="eastAsia"/>
          <w:kern w:val="0"/>
          <w:sz w:val="23"/>
          <w:szCs w:val="23"/>
        </w:rPr>
        <w:t>For comparison, Fig.</w:t>
      </w:r>
      <w:proofErr w:type="gramEnd"/>
      <w:r w:rsidRPr="00F539EE">
        <w:rPr>
          <w:rFonts w:ascii="TimesNewRoman" w:eastAsia="TimesNewRoman" w:hAnsiTheme="minorHAnsi" w:cs="TimesNewRoman" w:hint="eastAsia"/>
          <w:kern w:val="0"/>
          <w:sz w:val="23"/>
          <w:szCs w:val="23"/>
        </w:rPr>
        <w:t xml:space="preserve"> </w:t>
      </w:r>
      <w:del w:id="1700" w:author="lxf" w:date="2010-05-13T21:37:00Z">
        <w:r w:rsidR="00C41F17" w:rsidRPr="00F539EE" w:rsidDel="00E738E5">
          <w:rPr>
            <w:rFonts w:ascii="TimesNewRoman" w:eastAsia="TimesNewRoman" w:hAnsiTheme="minorHAnsi" w:cs="TimesNewRoman" w:hint="eastAsia"/>
            <w:kern w:val="0"/>
            <w:sz w:val="23"/>
            <w:szCs w:val="23"/>
          </w:rPr>
          <w:delText>6</w:delText>
        </w:r>
        <w:r w:rsidRPr="00F539EE" w:rsidDel="00E738E5">
          <w:rPr>
            <w:rFonts w:ascii="TimesNewRoman" w:eastAsia="TimesNewRoman" w:hAnsiTheme="minorHAnsi" w:cs="TimesNewRoman" w:hint="eastAsia"/>
            <w:kern w:val="0"/>
            <w:sz w:val="23"/>
            <w:szCs w:val="23"/>
          </w:rPr>
          <w:delText xml:space="preserve"> </w:delText>
        </w:r>
      </w:del>
      <w:ins w:id="1701" w:author="lxf" w:date="2010-05-13T21:37:00Z">
        <w:r w:rsidR="00E738E5">
          <w:rPr>
            <w:rFonts w:ascii="TimesNewRoman" w:eastAsia="TimesNewRoman" w:hAnsiTheme="minorHAnsi" w:cs="TimesNewRoman" w:hint="eastAsia"/>
            <w:kern w:val="0"/>
            <w:sz w:val="23"/>
            <w:szCs w:val="23"/>
          </w:rPr>
          <w:t>1</w:t>
        </w:r>
      </w:ins>
      <w:ins w:id="1702" w:author="lxf" w:date="2010-05-14T18:10:00Z">
        <w:r w:rsidR="00D9110B">
          <w:rPr>
            <w:rFonts w:ascii="TimesNewRoman" w:eastAsia="TimesNewRoman" w:hAnsiTheme="minorHAnsi" w:cs="TimesNewRoman" w:hint="eastAsia"/>
            <w:kern w:val="0"/>
            <w:sz w:val="23"/>
            <w:szCs w:val="23"/>
          </w:rPr>
          <w:t>4</w:t>
        </w:r>
      </w:ins>
      <w:ins w:id="1703" w:author="lxf" w:date="2010-05-13T21:37:00Z">
        <w:r w:rsidR="00E738E5" w:rsidRPr="00F539EE">
          <w:rPr>
            <w:rFonts w:ascii="TimesNewRoman" w:eastAsia="TimesNewRoman" w:hAnsiTheme="minorHAnsi" w:cs="TimesNewRoman" w:hint="eastAsia"/>
            <w:kern w:val="0"/>
            <w:sz w:val="23"/>
            <w:szCs w:val="23"/>
          </w:rPr>
          <w:t xml:space="preserve"> </w:t>
        </w:r>
      </w:ins>
      <w:r w:rsidRPr="00F539EE">
        <w:rPr>
          <w:rFonts w:ascii="TimesNewRoman" w:eastAsia="TimesNewRoman" w:hAnsiTheme="minorHAnsi" w:cs="TimesNewRoman" w:hint="eastAsia"/>
          <w:kern w:val="0"/>
          <w:sz w:val="23"/>
          <w:szCs w:val="23"/>
        </w:rPr>
        <w:t xml:space="preserve">shows the results </w:t>
      </w:r>
      <w:del w:id="1704" w:author="lxf" w:date="2010-05-14T18:11:00Z">
        <w:r w:rsidRPr="00F539EE" w:rsidDel="00D9110B">
          <w:rPr>
            <w:rFonts w:ascii="TimesNewRoman" w:eastAsia="TimesNewRoman" w:hAnsiTheme="minorHAnsi" w:cs="TimesNewRoman" w:hint="eastAsia"/>
            <w:kern w:val="0"/>
            <w:sz w:val="23"/>
            <w:szCs w:val="23"/>
          </w:rPr>
          <w:delText xml:space="preserve">using the </w:delText>
        </w:r>
      </w:del>
      <w:del w:id="1705" w:author="lxf" w:date="2010-05-13T21:34:00Z">
        <w:r w:rsidRPr="00F539EE" w:rsidDel="00E738E5">
          <w:rPr>
            <w:rFonts w:ascii="TimesNewRoman" w:eastAsia="TimesNewRoman" w:hAnsiTheme="minorHAnsi" w:cs="TimesNewRoman" w:hint="eastAsia"/>
            <w:kern w:val="0"/>
            <w:sz w:val="23"/>
            <w:szCs w:val="23"/>
          </w:rPr>
          <w:delText>engineering judgment</w:delText>
        </w:r>
      </w:del>
      <w:del w:id="1706" w:author="lxf" w:date="2010-05-14T18:11:00Z">
        <w:r w:rsidRPr="00F539EE" w:rsidDel="00D9110B">
          <w:rPr>
            <w:rFonts w:ascii="TimesNewRoman" w:eastAsia="TimesNewRoman" w:hAnsiTheme="minorHAnsi" w:cs="TimesNewRoman" w:hint="eastAsia"/>
            <w:kern w:val="0"/>
            <w:sz w:val="23"/>
            <w:szCs w:val="23"/>
          </w:rPr>
          <w:delText xml:space="preserve"> which</w:delText>
        </w:r>
      </w:del>
      <w:ins w:id="1707" w:author="lxf" w:date="2010-05-14T18:11:00Z">
        <w:r w:rsidR="00D9110B">
          <w:rPr>
            <w:rFonts w:ascii="TimesNewRoman" w:eastAsia="TimesNewRoman" w:hAnsiTheme="minorHAnsi" w:cs="TimesNewRoman" w:hint="eastAsia"/>
            <w:kern w:val="0"/>
            <w:sz w:val="23"/>
            <w:szCs w:val="23"/>
          </w:rPr>
          <w:t>of a clustering which</w:t>
        </w:r>
      </w:ins>
      <w:r w:rsidRPr="00F539EE">
        <w:rPr>
          <w:rFonts w:ascii="TimesNewRoman" w:eastAsia="TimesNewRoman" w:hAnsiTheme="minorHAnsi" w:cs="TimesNewRoman" w:hint="eastAsia"/>
          <w:kern w:val="0"/>
          <w:sz w:val="23"/>
          <w:szCs w:val="23"/>
        </w:rPr>
        <w:t xml:space="preserve"> quite </w:t>
      </w:r>
      <w:r w:rsidRPr="00F539EE">
        <w:rPr>
          <w:rFonts w:ascii="TimesNewRoman" w:eastAsia="TimesNewRoman" w:hAnsiTheme="minorHAnsi" w:cs="TimesNewRoman"/>
          <w:kern w:val="0"/>
          <w:sz w:val="23"/>
          <w:szCs w:val="23"/>
        </w:rPr>
        <w:t>arbitrarily</w:t>
      </w:r>
      <w:r w:rsidRPr="00F539EE">
        <w:rPr>
          <w:rFonts w:ascii="TimesNewRoman" w:eastAsia="TimesNewRoman" w:hAnsiTheme="minorHAnsi" w:cs="TimesNewRoman" w:hint="eastAsia"/>
          <w:kern w:val="0"/>
          <w:sz w:val="23"/>
          <w:szCs w:val="23"/>
        </w:rPr>
        <w:t xml:space="preserve"> divides the available 78 sensor into 6 clusters</w:t>
      </w:r>
      <w:del w:id="1708" w:author="lxf" w:date="2010-05-14T18:11:00Z">
        <w:r w:rsidRPr="00F539EE" w:rsidDel="00D9110B">
          <w:rPr>
            <w:rFonts w:ascii="TimesNewRoman" w:eastAsia="TimesNewRoman" w:hAnsiTheme="minorHAnsi" w:cs="TimesNewRoman" w:hint="eastAsia"/>
            <w:kern w:val="0"/>
            <w:sz w:val="23"/>
            <w:szCs w:val="23"/>
          </w:rPr>
          <w:delText>.  This method</w:delText>
        </w:r>
      </w:del>
      <w:ins w:id="1709" w:author="lxf" w:date="2010-05-14T18:11:00Z">
        <w:r w:rsidR="00D9110B">
          <w:rPr>
            <w:rFonts w:ascii="TimesNewRoman" w:eastAsia="TimesNewRoman" w:hAnsiTheme="minorHAnsi" w:cs="TimesNewRoman" w:hint="eastAsia"/>
            <w:kern w:val="0"/>
            <w:sz w:val="23"/>
            <w:szCs w:val="23"/>
          </w:rPr>
          <w:t xml:space="preserve"> and</w:t>
        </w:r>
      </w:ins>
      <w:r w:rsidRPr="00F539EE">
        <w:rPr>
          <w:rFonts w:ascii="TimesNewRoman" w:eastAsia="TimesNewRoman" w:hAnsiTheme="minorHAnsi" w:cs="TimesNewRoman" w:hint="eastAsia"/>
          <w:kern w:val="0"/>
          <w:sz w:val="23"/>
          <w:szCs w:val="23"/>
        </w:rPr>
        <w:t xml:space="preserve"> only ensures the connectivity of each subset without considering the </w:t>
      </w:r>
      <w:del w:id="1710" w:author="lxf" w:date="2010-05-12T12:58:00Z">
        <w:r w:rsidRPr="00F539EE" w:rsidDel="00522ECD">
          <w:rPr>
            <w:rFonts w:ascii="TimesNewRoman" w:eastAsia="TimesNewRoman" w:hAnsiTheme="minorHAnsi" w:cs="TimesNewRoman" w:hint="eastAsia"/>
            <w:kern w:val="0"/>
            <w:sz w:val="23"/>
            <w:szCs w:val="23"/>
          </w:rPr>
          <w:delText>SVD ratio</w:delText>
        </w:r>
      </w:del>
      <w:ins w:id="1711" w:author="lxf" w:date="2010-05-12T12:58: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 xml:space="preserve"> of each subset.  It can be seen from the figure that without carefully </w:t>
      </w:r>
      <w:r w:rsidRPr="00F539EE">
        <w:rPr>
          <w:rFonts w:ascii="TimesNewRoman" w:eastAsia="TimesNewRoman" w:hAnsiTheme="minorHAnsi" w:cs="TimesNewRoman"/>
          <w:kern w:val="0"/>
          <w:sz w:val="23"/>
          <w:szCs w:val="23"/>
        </w:rPr>
        <w:t>consider</w:t>
      </w:r>
      <w:r w:rsidRPr="00F539EE">
        <w:rPr>
          <w:rFonts w:ascii="TimesNewRoman" w:eastAsia="TimesNewRoman" w:hAnsiTheme="minorHAnsi" w:cs="TimesNewRoman" w:hint="eastAsia"/>
          <w:kern w:val="0"/>
          <w:sz w:val="23"/>
          <w:szCs w:val="23"/>
        </w:rPr>
        <w:t xml:space="preserve">ing the </w:t>
      </w:r>
      <w:del w:id="1712" w:author="lxf" w:date="2010-05-12T12:59:00Z">
        <w:r w:rsidRPr="00F539EE" w:rsidDel="00522ECD">
          <w:rPr>
            <w:rFonts w:ascii="TimesNewRoman" w:eastAsia="TimesNewRoman" w:hAnsiTheme="minorHAnsi" w:cs="TimesNewRoman" w:hint="eastAsia"/>
            <w:kern w:val="0"/>
            <w:sz w:val="23"/>
            <w:szCs w:val="23"/>
          </w:rPr>
          <w:delText>SVD ratio</w:delText>
        </w:r>
      </w:del>
      <w:ins w:id="1713" w:author="lxf" w:date="2010-05-12T12:59: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 xml:space="preserve"> in each subset, these values can exceed far from the </w:t>
      </w:r>
      <w:r w:rsidRPr="00F539EE">
        <w:rPr>
          <w:rFonts w:ascii="TimesNewRoman" w:eastAsia="TimesNewRoman" w:hAnsiTheme="minorHAnsi" w:cs="TimesNewRoman"/>
          <w:kern w:val="0"/>
          <w:sz w:val="23"/>
          <w:szCs w:val="23"/>
        </w:rPr>
        <w:t>required</w:t>
      </w:r>
      <w:r w:rsidRPr="00F539EE">
        <w:rPr>
          <w:rFonts w:ascii="TimesNewRoman" w:eastAsia="TimesNewRoman" w:hAnsiTheme="minorHAnsi" w:cs="TimesNewRoman" w:hint="eastAsia"/>
          <w:kern w:val="0"/>
          <w:sz w:val="23"/>
          <w:szCs w:val="23"/>
        </w:rPr>
        <w:t xml:space="preserve"> threshold. In this division, the maximum </w:t>
      </w:r>
      <w:del w:id="1714" w:author="lxf" w:date="2010-05-12T13:01:00Z">
        <w:r w:rsidRPr="00F539EE" w:rsidDel="00522ECD">
          <w:rPr>
            <w:rFonts w:ascii="TimesNewRoman" w:eastAsia="TimesNewRoman" w:hAnsiTheme="minorHAnsi" w:cs="TimesNewRoman" w:hint="eastAsia"/>
            <w:kern w:val="0"/>
            <w:sz w:val="23"/>
            <w:szCs w:val="23"/>
          </w:rPr>
          <w:delText>SVD ratio</w:delText>
        </w:r>
      </w:del>
      <w:ins w:id="1715" w:author="lxf" w:date="2010-05-12T13:01: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 xml:space="preserve"> is higher than 1000 (in subset #1 and #6) and even the smallest </w:t>
      </w:r>
      <w:del w:id="1716" w:author="lxf" w:date="2010-05-12T12:59:00Z">
        <w:r w:rsidRPr="00F539EE" w:rsidDel="00522ECD">
          <w:rPr>
            <w:rFonts w:ascii="TimesNewRoman" w:eastAsia="TimesNewRoman" w:hAnsiTheme="minorHAnsi" w:cs="TimesNewRoman" w:hint="eastAsia"/>
            <w:kern w:val="0"/>
            <w:sz w:val="23"/>
            <w:szCs w:val="23"/>
          </w:rPr>
          <w:delText xml:space="preserve">SVD </w:delText>
        </w:r>
      </w:del>
      <w:ins w:id="1717" w:author="lxf" w:date="2010-05-12T12:59:00Z">
        <w:r w:rsidR="00522ECD">
          <w:rPr>
            <w:rFonts w:ascii="TimesNewRoman" w:eastAsia="TimesNewRoman" w:hAnsiTheme="minorHAnsi" w:cs="TimesNewRoman"/>
            <w:kern w:val="0"/>
            <w:sz w:val="23"/>
            <w:szCs w:val="23"/>
          </w:rPr>
          <w:t>condition</w:t>
        </w:r>
        <w:r w:rsidR="00522ECD">
          <w:rPr>
            <w:rFonts w:ascii="TimesNewRoman" w:eastAsia="TimesNewRoman" w:hAnsiTheme="minorHAnsi" w:cs="TimesNewRoman" w:hint="eastAsia"/>
            <w:kern w:val="0"/>
            <w:sz w:val="23"/>
            <w:szCs w:val="23"/>
          </w:rPr>
          <w:t xml:space="preserve"> number</w:t>
        </w:r>
        <w:r w:rsidR="00522ECD" w:rsidRPr="00F539EE">
          <w:rPr>
            <w:rFonts w:ascii="TimesNewRoman" w:eastAsia="TimesNewRoman" w:hAnsiTheme="minorHAnsi" w:cs="TimesNewRoman" w:hint="eastAsia"/>
            <w:kern w:val="0"/>
            <w:sz w:val="23"/>
            <w:szCs w:val="23"/>
          </w:rPr>
          <w:t xml:space="preserve"> </w:t>
        </w:r>
      </w:ins>
      <w:del w:id="1718" w:author="lxf" w:date="2010-05-12T12:59:00Z">
        <w:r w:rsidRPr="00F539EE" w:rsidDel="00522ECD">
          <w:rPr>
            <w:rFonts w:ascii="TimesNewRoman" w:eastAsia="TimesNewRoman" w:hAnsiTheme="minorHAnsi" w:cs="TimesNewRoman" w:hint="eastAsia"/>
            <w:kern w:val="0"/>
            <w:sz w:val="23"/>
            <w:szCs w:val="23"/>
          </w:rPr>
          <w:delText xml:space="preserve">ratio </w:delText>
        </w:r>
      </w:del>
      <w:r w:rsidRPr="00F539EE">
        <w:rPr>
          <w:rFonts w:ascii="TimesNewRoman" w:eastAsia="TimesNewRoman" w:hAnsiTheme="minorHAnsi" w:cs="TimesNewRoman" w:hint="eastAsia"/>
          <w:kern w:val="0"/>
          <w:sz w:val="23"/>
          <w:szCs w:val="23"/>
        </w:rPr>
        <w:t xml:space="preserve">(subset #3) is well above the </w:t>
      </w:r>
      <w:r w:rsidRPr="00F539EE">
        <w:rPr>
          <w:rFonts w:ascii="TimesNewRoman" w:eastAsia="TimesNewRoman" w:hAnsiTheme="minorHAnsi" w:cs="TimesNewRoman"/>
          <w:kern w:val="0"/>
          <w:sz w:val="23"/>
          <w:szCs w:val="23"/>
        </w:rPr>
        <w:t>threshold</w:t>
      </w:r>
      <w:r w:rsidRPr="00F539EE">
        <w:rPr>
          <w:rFonts w:ascii="TimesNewRoman" w:eastAsia="TimesNewRoman" w:hAnsiTheme="minorHAnsi" w:cs="TimesNewRoman" w:hint="eastAsia"/>
          <w:kern w:val="0"/>
          <w:sz w:val="23"/>
          <w:szCs w:val="23"/>
        </w:rPr>
        <w:t xml:space="preserve"> 2.  It will be shown later that that when these </w:t>
      </w:r>
      <w:r w:rsidRPr="00F539EE">
        <w:rPr>
          <w:rFonts w:ascii="TimesNewRoman" w:eastAsia="TimesNewRoman" w:hAnsiTheme="minorHAnsi" w:cs="TimesNewRoman" w:hint="eastAsia"/>
          <w:kern w:val="0"/>
          <w:sz w:val="23"/>
          <w:szCs w:val="23"/>
        </w:rPr>
        <w:lastRenderedPageBreak/>
        <w:t xml:space="preserve">subsets with large </w:t>
      </w:r>
      <w:del w:id="1719" w:author="lxf" w:date="2010-05-12T12:59:00Z">
        <w:r w:rsidRPr="00F539EE" w:rsidDel="00522ECD">
          <w:rPr>
            <w:rFonts w:ascii="TimesNewRoman" w:eastAsia="TimesNewRoman" w:hAnsiTheme="minorHAnsi" w:cs="TimesNewRoman" w:hint="eastAsia"/>
            <w:kern w:val="0"/>
            <w:sz w:val="23"/>
            <w:szCs w:val="23"/>
          </w:rPr>
          <w:delText>SVD ratio</w:delText>
        </w:r>
      </w:del>
      <w:ins w:id="1720" w:author="lxf" w:date="2010-05-12T12:59: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 xml:space="preserve">s are used to monitor the structure, the modal parameters </w:t>
      </w:r>
      <w:r w:rsidRPr="00F539EE">
        <w:rPr>
          <w:rFonts w:ascii="TimesNewRoman" w:eastAsia="TimesNewRoman" w:hAnsiTheme="minorHAnsi" w:cs="TimesNewRoman"/>
          <w:kern w:val="0"/>
          <w:sz w:val="23"/>
          <w:szCs w:val="23"/>
        </w:rPr>
        <w:t>identified</w:t>
      </w:r>
      <w:r w:rsidRPr="00F539EE">
        <w:rPr>
          <w:rFonts w:ascii="TimesNewRoman" w:eastAsia="TimesNewRoman" w:hAnsiTheme="minorHAnsi" w:cs="TimesNewRoman" w:hint="eastAsia"/>
          <w:kern w:val="0"/>
          <w:sz w:val="23"/>
          <w:szCs w:val="23"/>
        </w:rPr>
        <w:t xml:space="preserve"> from these subsets would not be accurate </w:t>
      </w:r>
      <w:r w:rsidRPr="00F539EE">
        <w:rPr>
          <w:rFonts w:ascii="TimesNewRoman" w:eastAsia="TimesNewRoman" w:hAnsiTheme="minorHAnsi" w:cs="TimesNewRoman"/>
          <w:kern w:val="0"/>
          <w:sz w:val="23"/>
          <w:szCs w:val="23"/>
        </w:rPr>
        <w:t>enough</w:t>
      </w:r>
      <w:r w:rsidRPr="00F539EE">
        <w:rPr>
          <w:rFonts w:ascii="TimesNewRoman" w:eastAsia="TimesNewRoman" w:hAnsiTheme="minorHAnsi" w:cs="TimesNewRoman" w:hint="eastAsia"/>
          <w:kern w:val="0"/>
          <w:sz w:val="23"/>
          <w:szCs w:val="23"/>
        </w:rPr>
        <w:t xml:space="preserve"> to detect damage.</w:t>
      </w:r>
    </w:p>
    <w:p w:rsidR="00000000" w:rsidRDefault="00FD67E6">
      <w:pPr>
        <w:pStyle w:val="Caption"/>
        <w:jc w:val="center"/>
        <w:rPr>
          <w:del w:id="1721" w:author="lxf" w:date="2010-05-12T13:19:00Z"/>
          <w:rFonts w:ascii="TimesNewRoman" w:eastAsia="TimesNewRoman" w:hAnsiTheme="minorHAnsi" w:cs="TimesNewRoman"/>
          <w:kern w:val="0"/>
          <w:sz w:val="23"/>
          <w:szCs w:val="23"/>
        </w:rPr>
        <w:pPrChange w:id="1722" w:author="lxf" w:date="2010-05-12T13:19:00Z">
          <w:pPr>
            <w:pStyle w:val="Caption"/>
          </w:pPr>
        </w:pPrChange>
      </w:pPr>
      <w:ins w:id="1723" w:author="lxf" w:date="2010-05-13T21:41:00Z">
        <w:r w:rsidRPr="00FD303C">
          <w:object w:dxaOrig="16667" w:dyaOrig="9566">
            <v:shape id="_x0000_i1044" type="#_x0000_t75" style="width:416.95pt;height:239.15pt" o:ole="">
              <v:imagedata r:id="rId40" o:title=""/>
            </v:shape>
            <o:OLEObject Type="Embed" ProgID="Visio.Drawing.11" ShapeID="_x0000_i1044" DrawAspect="Content" ObjectID="_1351932009" r:id="rId41"/>
          </w:object>
        </w:r>
      </w:ins>
      <w:del w:id="1724" w:author="lxf" w:date="2010-05-13T21:41:00Z">
        <w:r w:rsidR="002A7979" w:rsidDel="00FD67E6">
          <w:fldChar w:fldCharType="begin"/>
        </w:r>
        <w:r w:rsidR="002A7979" w:rsidDel="00FD67E6">
          <w:fldChar w:fldCharType="end"/>
        </w:r>
      </w:del>
    </w:p>
    <w:p w:rsidR="00000000" w:rsidRDefault="003C3F5A">
      <w:pPr>
        <w:pStyle w:val="Caption"/>
        <w:jc w:val="center"/>
        <w:rPr>
          <w:del w:id="1725" w:author="lxf" w:date="2010-05-12T13:19:00Z"/>
        </w:rPr>
        <w:pPrChange w:id="1726" w:author="lxf" w:date="2010-05-12T13:19:00Z">
          <w:pPr>
            <w:keepNext/>
            <w:jc w:val="center"/>
          </w:pPr>
        </w:pPrChange>
      </w:pPr>
      <w:del w:id="1727" w:author="lxf" w:date="2010-05-12T13:19:00Z">
        <w:r w:rsidRPr="00E83291" w:rsidDel="004D6859">
          <w:object w:dxaOrig="16787" w:dyaOrig="9686">
            <v:shape id="_x0000_i1045" type="#_x0000_t75" style="width:414.45pt;height:238.55pt" o:ole="">
              <v:imagedata r:id="rId42" o:title=""/>
            </v:shape>
            <o:OLEObject Type="Embed" ProgID="Visio.Drawing.11" ShapeID="_x0000_i1045" DrawAspect="Content" ObjectID="_1351932010" r:id="rId43"/>
          </w:object>
        </w:r>
      </w:del>
    </w:p>
    <w:p w:rsidR="00C62830" w:rsidRDefault="003C3F5A">
      <w:pPr>
        <w:pStyle w:val="Caption"/>
        <w:jc w:val="center"/>
        <w:rPr>
          <w:rFonts w:ascii="TimesNewRoman" w:eastAsia="TimesNewRoman" w:cs="TimesNewRoman"/>
          <w:kern w:val="0"/>
          <w:sz w:val="23"/>
          <w:szCs w:val="23"/>
        </w:rPr>
      </w:pPr>
      <w:r w:rsidRPr="00F539EE">
        <w:rPr>
          <w:rFonts w:ascii="TimesNewRoman" w:eastAsia="TimesNewRoman" w:hAnsiTheme="minorHAnsi" w:cs="TimesNewRoman"/>
          <w:kern w:val="0"/>
          <w:sz w:val="23"/>
          <w:szCs w:val="23"/>
        </w:rPr>
        <w:t xml:space="preserve">Figure </w:t>
      </w:r>
      <w:r w:rsidR="002A7979" w:rsidRPr="00F539EE">
        <w:rPr>
          <w:rFonts w:ascii="TimesNewRoman" w:eastAsia="TimesNewRoman" w:hAnsiTheme="minorHAnsi" w:cs="TimesNewRoman"/>
          <w:kern w:val="0"/>
          <w:sz w:val="23"/>
          <w:szCs w:val="23"/>
        </w:rPr>
        <w:fldChar w:fldCharType="begin"/>
      </w:r>
      <w:r w:rsidRPr="00F539EE">
        <w:rPr>
          <w:rFonts w:ascii="TimesNewRoman" w:eastAsia="TimesNewRoman" w:hAnsiTheme="minorHAnsi" w:cs="TimesNewRoman"/>
          <w:kern w:val="0"/>
          <w:sz w:val="23"/>
          <w:szCs w:val="23"/>
        </w:rPr>
        <w:instrText xml:space="preserve"> SEQ Figure \* ARABIC </w:instrText>
      </w:r>
      <w:r w:rsidR="002A7979" w:rsidRPr="00F539EE">
        <w:rPr>
          <w:rFonts w:ascii="TimesNewRoman" w:eastAsia="TimesNewRoman" w:hAnsiTheme="minorHAnsi" w:cs="TimesNewRoman"/>
          <w:kern w:val="0"/>
          <w:sz w:val="23"/>
          <w:szCs w:val="23"/>
        </w:rPr>
        <w:fldChar w:fldCharType="separate"/>
      </w:r>
      <w:ins w:id="1728" w:author="lxf" w:date="2010-05-14T20:29:00Z">
        <w:r w:rsidR="0058493D">
          <w:rPr>
            <w:rFonts w:ascii="TimesNewRoman" w:eastAsia="TimesNewRoman" w:hAnsiTheme="minorHAnsi" w:cs="TimesNewRoman"/>
            <w:noProof/>
            <w:kern w:val="0"/>
            <w:sz w:val="23"/>
            <w:szCs w:val="23"/>
          </w:rPr>
          <w:t>14</w:t>
        </w:r>
      </w:ins>
      <w:del w:id="1729" w:author="lxf" w:date="2010-05-13T15:47:00Z">
        <w:r w:rsidR="002509EB" w:rsidDel="00C31C39">
          <w:rPr>
            <w:rFonts w:ascii="TimesNewRoman" w:eastAsia="TimesNewRoman" w:hAnsiTheme="minorHAnsi" w:cs="TimesNewRoman"/>
            <w:noProof/>
            <w:kern w:val="0"/>
            <w:sz w:val="23"/>
            <w:szCs w:val="23"/>
          </w:rPr>
          <w:delText>6</w:delText>
        </w:r>
      </w:del>
      <w:r w:rsidR="002A7979" w:rsidRPr="00F539EE">
        <w:rPr>
          <w:rFonts w:ascii="TimesNewRoman" w:eastAsia="TimesNewRoman" w:hAnsiTheme="minorHAnsi" w:cs="TimesNewRoman"/>
          <w:kern w:val="0"/>
          <w:sz w:val="23"/>
          <w:szCs w:val="23"/>
        </w:rPr>
        <w:fldChar w:fldCharType="end"/>
      </w:r>
      <w:r w:rsidRPr="00F539EE">
        <w:rPr>
          <w:rFonts w:ascii="TimesNewRoman" w:eastAsia="TimesNewRoman" w:hAnsiTheme="minorHAnsi" w:cs="TimesNewRoman" w:hint="eastAsia"/>
          <w:kern w:val="0"/>
          <w:sz w:val="23"/>
          <w:szCs w:val="23"/>
        </w:rPr>
        <w:t xml:space="preserve"> Results from the </w:t>
      </w:r>
      <w:del w:id="1730" w:author="lxf" w:date="2010-05-13T21:34:00Z">
        <w:r w:rsidRPr="00F539EE" w:rsidDel="00E738E5">
          <w:rPr>
            <w:rFonts w:ascii="TimesNewRoman" w:eastAsia="TimesNewRoman" w:hAnsiTheme="minorHAnsi" w:cs="TimesNewRoman" w:hint="eastAsia"/>
            <w:kern w:val="0"/>
            <w:sz w:val="23"/>
            <w:szCs w:val="23"/>
          </w:rPr>
          <w:delText xml:space="preserve">Engineering </w:delText>
        </w:r>
        <w:r w:rsidRPr="00F539EE" w:rsidDel="00E738E5">
          <w:rPr>
            <w:rFonts w:ascii="TimesNewRoman" w:eastAsia="TimesNewRoman" w:hAnsiTheme="minorHAnsi" w:cs="TimesNewRoman"/>
            <w:kern w:val="0"/>
            <w:sz w:val="23"/>
            <w:szCs w:val="23"/>
          </w:rPr>
          <w:delText>Judgment</w:delText>
        </w:r>
      </w:del>
      <w:ins w:id="1731" w:author="lxf" w:date="2010-05-13T21:34:00Z">
        <w:r w:rsidR="00E738E5">
          <w:rPr>
            <w:rFonts w:ascii="TimesNewRoman" w:eastAsia="TimesNewRoman" w:hAnsiTheme="minorHAnsi" w:cs="TimesNewRoman" w:hint="eastAsia"/>
            <w:kern w:val="0"/>
            <w:sz w:val="23"/>
            <w:szCs w:val="23"/>
          </w:rPr>
          <w:t xml:space="preserve">Traditional </w:t>
        </w:r>
        <w:r w:rsidR="00E738E5">
          <w:rPr>
            <w:rFonts w:ascii="TimesNewRoman" w:eastAsia="TimesNewRoman" w:hAnsiTheme="minorHAnsi" w:cs="TimesNewRoman"/>
            <w:kern w:val="0"/>
            <w:sz w:val="23"/>
            <w:szCs w:val="23"/>
          </w:rPr>
          <w:t>Clustering</w:t>
        </w:r>
      </w:ins>
      <w:r w:rsidRPr="00F539EE">
        <w:rPr>
          <w:rFonts w:ascii="TimesNewRoman" w:eastAsia="TimesNewRoman" w:hAnsiTheme="minorHAnsi" w:cs="TimesNewRoman" w:hint="eastAsia"/>
          <w:kern w:val="0"/>
          <w:sz w:val="23"/>
          <w:szCs w:val="23"/>
        </w:rPr>
        <w:t xml:space="preserve"> (a) Sensor Configuration in Subsets (b) </w:t>
      </w:r>
      <w:del w:id="1732" w:author="lxf" w:date="2010-05-12T12:59:00Z">
        <w:r w:rsidRPr="00F539EE" w:rsidDel="00522ECD">
          <w:rPr>
            <w:rFonts w:ascii="TimesNewRoman" w:eastAsia="TimesNewRoman" w:hAnsiTheme="minorHAnsi" w:cs="TimesNewRoman" w:hint="eastAsia"/>
            <w:kern w:val="0"/>
            <w:sz w:val="23"/>
            <w:szCs w:val="23"/>
          </w:rPr>
          <w:delText>SVD Ratio</w:delText>
        </w:r>
      </w:del>
      <w:ins w:id="1733" w:author="lxf" w:date="2010-05-12T12:59:00Z">
        <w:r w:rsidR="00522ECD">
          <w:rPr>
            <w:rFonts w:ascii="TimesNewRoman" w:eastAsia="TimesNewRoman" w:hAnsiTheme="minorHAnsi" w:cs="TimesNewRoman" w:hint="eastAsia"/>
            <w:kern w:val="0"/>
            <w:sz w:val="23"/>
            <w:szCs w:val="23"/>
          </w:rPr>
          <w:t>Condition Number</w:t>
        </w:r>
      </w:ins>
      <w:r w:rsidRPr="00F539EE">
        <w:rPr>
          <w:rFonts w:ascii="TimesNewRoman" w:eastAsia="TimesNewRoman" w:hAnsiTheme="minorHAnsi" w:cs="TimesNewRoman" w:hint="eastAsia"/>
          <w:kern w:val="0"/>
          <w:sz w:val="23"/>
          <w:szCs w:val="23"/>
        </w:rPr>
        <w:t>s of Different Subsets</w:t>
      </w:r>
    </w:p>
    <w:p w:rsidR="003E39E3" w:rsidRDefault="003E39E3" w:rsidP="003E39E3">
      <w:pPr>
        <w:pStyle w:val="Caption"/>
      </w:pPr>
    </w:p>
    <w:p w:rsidR="00C667F8" w:rsidRDefault="003E12C9">
      <w:pPr>
        <w:pStyle w:val="Caption"/>
        <w:rPr>
          <w:rFonts w:ascii="TimesNewRoman" w:eastAsia="TimesNewRoman" w:cs="TimesNewRoman"/>
          <w:kern w:val="0"/>
          <w:sz w:val="23"/>
          <w:szCs w:val="23"/>
        </w:rPr>
      </w:pPr>
      <w:r>
        <w:rPr>
          <w:rFonts w:ascii="TimesNewRoman" w:eastAsia="TimesNewRoman" w:hAnsiTheme="minorHAnsi" w:cs="TimesNewRoman"/>
          <w:kern w:val="0"/>
          <w:sz w:val="23"/>
          <w:szCs w:val="23"/>
        </w:rPr>
        <w:t>To</w:t>
      </w:r>
      <w:r>
        <w:rPr>
          <w:rFonts w:ascii="TimesNewRoman" w:eastAsia="TimesNewRoman" w:hAnsiTheme="minorHAnsi" w:cs="TimesNewRoman" w:hint="eastAsia"/>
          <w:kern w:val="0"/>
          <w:sz w:val="23"/>
          <w:szCs w:val="23"/>
        </w:rPr>
        <w:t xml:space="preserve"> complete simulation part, we wish t</w:t>
      </w:r>
      <w:r w:rsidR="003E39E3" w:rsidRPr="003E39E3">
        <w:rPr>
          <w:rFonts w:ascii="TimesNewRoman" w:eastAsia="TimesNewRoman" w:hAnsiTheme="minorHAnsi" w:cs="TimesNewRoman" w:hint="eastAsia"/>
          <w:kern w:val="0"/>
          <w:sz w:val="23"/>
          <w:szCs w:val="23"/>
        </w:rPr>
        <w:t>o further demonstrate</w:t>
      </w:r>
      <w:r w:rsidR="003E39E3">
        <w:rPr>
          <w:rFonts w:ascii="TimesNewRoman" w:eastAsia="TimesNewRoman" w:hAnsiTheme="minorHAnsi" w:cs="TimesNewRoman" w:hint="eastAsia"/>
          <w:kern w:val="0"/>
          <w:sz w:val="23"/>
          <w:szCs w:val="23"/>
        </w:rPr>
        <w:t xml:space="preserve"> the </w:t>
      </w:r>
      <w:r w:rsidR="003E39E3">
        <w:rPr>
          <w:rFonts w:ascii="TimesNewRoman" w:eastAsia="TimesNewRoman" w:hAnsiTheme="minorHAnsi" w:cs="TimesNewRoman"/>
          <w:kern w:val="0"/>
          <w:sz w:val="23"/>
          <w:szCs w:val="23"/>
        </w:rPr>
        <w:t>connectivity</w:t>
      </w:r>
      <w:r w:rsidR="003E39E3">
        <w:rPr>
          <w:rFonts w:ascii="TimesNewRoman" w:eastAsia="TimesNewRoman" w:hAnsiTheme="minorHAnsi" w:cs="TimesNewRoman" w:hint="eastAsia"/>
          <w:kern w:val="0"/>
          <w:sz w:val="23"/>
          <w:szCs w:val="23"/>
        </w:rPr>
        <w:t xml:space="preserve"> between </w:t>
      </w:r>
      <w:del w:id="1734" w:author="lxf" w:date="2010-05-12T12:59:00Z">
        <w:r w:rsidR="003E39E3" w:rsidDel="00522ECD">
          <w:rPr>
            <w:rFonts w:ascii="TimesNewRoman" w:eastAsia="TimesNewRoman" w:hAnsiTheme="minorHAnsi" w:cs="TimesNewRoman" w:hint="eastAsia"/>
            <w:kern w:val="0"/>
            <w:sz w:val="23"/>
            <w:szCs w:val="23"/>
          </w:rPr>
          <w:delText>SVD ratio</w:delText>
        </w:r>
      </w:del>
      <w:ins w:id="1735" w:author="lxf" w:date="2010-05-12T12:59:00Z">
        <w:r w:rsidR="00522ECD">
          <w:rPr>
            <w:rFonts w:ascii="TimesNewRoman" w:eastAsia="TimesNewRoman" w:hAnsiTheme="minorHAnsi" w:cs="TimesNewRoman" w:hint="eastAsia"/>
            <w:kern w:val="0"/>
            <w:sz w:val="23"/>
            <w:szCs w:val="23"/>
          </w:rPr>
          <w:t>condition number</w:t>
        </w:r>
      </w:ins>
      <w:r w:rsidR="003E39E3">
        <w:rPr>
          <w:rFonts w:ascii="TimesNewRoman" w:eastAsia="TimesNewRoman" w:hAnsiTheme="minorHAnsi" w:cs="TimesNewRoman" w:hint="eastAsia"/>
          <w:kern w:val="0"/>
          <w:sz w:val="23"/>
          <w:szCs w:val="23"/>
        </w:rPr>
        <w:t xml:space="preserve"> and the accuracy of identified modal parameters</w:t>
      </w:r>
      <w:r>
        <w:rPr>
          <w:rFonts w:ascii="TimesNewRoman" w:eastAsia="TimesNewRoman" w:hAnsiTheme="minorHAnsi" w:cs="TimesNewRoman" w:hint="eastAsia"/>
          <w:kern w:val="0"/>
          <w:sz w:val="23"/>
          <w:szCs w:val="23"/>
        </w:rPr>
        <w:t>.</w:t>
      </w:r>
      <w:r w:rsidR="003E39E3">
        <w:rPr>
          <w:rFonts w:ascii="TimesNewRoman" w:eastAsia="TimesNewRoman" w:hAnsiTheme="minorHAnsi" w:cs="TimesNewRoman" w:hint="eastAsia"/>
          <w:kern w:val="0"/>
          <w:sz w:val="23"/>
          <w:szCs w:val="23"/>
        </w:rPr>
        <w:t xml:space="preserve"> </w:t>
      </w:r>
      <w:r>
        <w:rPr>
          <w:rFonts w:ascii="TimesNewRoman" w:eastAsia="TimesNewRoman" w:hAnsiTheme="minorHAnsi" w:cs="TimesNewRoman" w:hint="eastAsia"/>
          <w:kern w:val="0"/>
          <w:sz w:val="23"/>
          <w:szCs w:val="23"/>
        </w:rPr>
        <w:t>I</w:t>
      </w:r>
      <w:r w:rsidR="003E39E3">
        <w:rPr>
          <w:rFonts w:ascii="TimesNewRoman" w:eastAsia="TimesNewRoman" w:hAnsiTheme="minorHAnsi" w:cs="TimesNewRoman" w:hint="eastAsia"/>
          <w:kern w:val="0"/>
          <w:sz w:val="23"/>
          <w:szCs w:val="23"/>
        </w:rPr>
        <w:t xml:space="preserve">mpulse responses of the suspension bridge </w:t>
      </w:r>
      <w:r>
        <w:rPr>
          <w:rFonts w:ascii="TimesNewRoman" w:eastAsia="TimesNewRoman" w:hAnsiTheme="minorHAnsi" w:cs="TimesNewRoman" w:hint="eastAsia"/>
          <w:kern w:val="0"/>
          <w:sz w:val="23"/>
          <w:szCs w:val="23"/>
        </w:rPr>
        <w:t xml:space="preserve">are generated </w:t>
      </w:r>
      <w:r w:rsidR="003E39E3">
        <w:rPr>
          <w:rFonts w:ascii="TimesNewRoman" w:eastAsia="TimesNewRoman" w:hAnsiTheme="minorHAnsi" w:cs="TimesNewRoman" w:hint="eastAsia"/>
          <w:kern w:val="0"/>
          <w:sz w:val="23"/>
          <w:szCs w:val="23"/>
        </w:rPr>
        <w:t>at these 78 sensor nodes</w:t>
      </w:r>
      <w:r w:rsidR="00820DB9">
        <w:rPr>
          <w:rFonts w:ascii="TimesNewRoman" w:eastAsia="TimesNewRoman" w:hAnsiTheme="minorHAnsi" w:cs="TimesNewRoman" w:hint="eastAsia"/>
          <w:kern w:val="0"/>
          <w:sz w:val="23"/>
          <w:szCs w:val="23"/>
        </w:rPr>
        <w:t xml:space="preserve"> using only the first 5 modes. </w:t>
      </w:r>
      <w:r w:rsidR="00AC1EBF">
        <w:rPr>
          <w:rFonts w:ascii="TimesNewRoman" w:eastAsia="TimesNewRoman" w:hAnsiTheme="minorHAnsi" w:cs="TimesNewRoman" w:hint="eastAsia"/>
          <w:kern w:val="0"/>
          <w:sz w:val="23"/>
          <w:szCs w:val="23"/>
        </w:rPr>
        <w:t xml:space="preserve"> T</w:t>
      </w:r>
      <w:r w:rsidR="00AC1EBF">
        <w:rPr>
          <w:rFonts w:ascii="TimesNewRoman" w:eastAsia="TimesNewRoman" w:hAnsiTheme="minorHAnsi" w:cs="TimesNewRoman"/>
          <w:kern w:val="0"/>
          <w:sz w:val="23"/>
          <w:szCs w:val="23"/>
        </w:rPr>
        <w:t>h</w:t>
      </w:r>
      <w:r w:rsidR="00AC1EBF">
        <w:rPr>
          <w:rFonts w:ascii="TimesNewRoman" w:eastAsia="TimesNewRoman" w:hAnsiTheme="minorHAnsi" w:cs="TimesNewRoman" w:hint="eastAsia"/>
          <w:kern w:val="0"/>
          <w:sz w:val="23"/>
          <w:szCs w:val="23"/>
        </w:rPr>
        <w:t xml:space="preserve">e response time series was sampled at 200Hz, providing approximately 28 points </w:t>
      </w:r>
      <w:r w:rsidR="00E423E7">
        <w:rPr>
          <w:rFonts w:ascii="TimesNewRoman" w:eastAsia="TimesNewRoman" w:hAnsiTheme="minorHAnsi" w:cs="TimesNewRoman" w:hint="eastAsia"/>
          <w:kern w:val="0"/>
          <w:sz w:val="23"/>
          <w:szCs w:val="23"/>
        </w:rPr>
        <w:t xml:space="preserve">per period for the highest </w:t>
      </w:r>
      <w:r w:rsidR="00E423E7">
        <w:rPr>
          <w:rFonts w:ascii="TimesNewRoman" w:eastAsia="TimesNewRoman" w:hAnsiTheme="minorHAnsi" w:cs="TimesNewRoman"/>
          <w:kern w:val="0"/>
          <w:sz w:val="23"/>
          <w:szCs w:val="23"/>
        </w:rPr>
        <w:t>frequency</w:t>
      </w:r>
      <w:r w:rsidR="00E423E7">
        <w:rPr>
          <w:rFonts w:ascii="TimesNewRoman" w:eastAsia="TimesNewRoman" w:hAnsiTheme="minorHAnsi" w:cs="TimesNewRoman" w:hint="eastAsia"/>
          <w:kern w:val="0"/>
          <w:sz w:val="23"/>
          <w:szCs w:val="23"/>
        </w:rPr>
        <w:t xml:space="preserve"> mode in the simulation.  Noise was added to the sensor data at each sample as a zero-mean Gaussian sequence with </w:t>
      </w:r>
      <w:proofErr w:type="gramStart"/>
      <w:r w:rsidR="00E423E7">
        <w:rPr>
          <w:rFonts w:ascii="TimesNewRoman" w:eastAsia="TimesNewRoman" w:hAnsiTheme="minorHAnsi" w:cs="TimesNewRoman" w:hint="eastAsia"/>
          <w:kern w:val="0"/>
          <w:sz w:val="23"/>
          <w:szCs w:val="23"/>
        </w:rPr>
        <w:t xml:space="preserve">variance </w:t>
      </w:r>
      <m:oMath>
        <w:proofErr w:type="gramEnd"/>
        <m:sSup>
          <m:sSupPr>
            <m:ctrlPr>
              <w:rPr>
                <w:rFonts w:ascii="Cambria Math" w:eastAsia="TimesNewRoman" w:hAnsi="Cambria Math" w:cs="TimesNewRoman"/>
                <w:kern w:val="0"/>
                <w:sz w:val="23"/>
                <w:szCs w:val="23"/>
              </w:rPr>
            </m:ctrlPr>
          </m:sSupPr>
          <m:e>
            <m:r>
              <m:rPr>
                <m:sty m:val="p"/>
              </m:rPr>
              <w:rPr>
                <w:rFonts w:ascii="Cambria Math" w:eastAsia="TimesNewRoman" w:hAnsi="Cambria Math" w:cs="TimesNewRoman"/>
                <w:kern w:val="0"/>
                <w:sz w:val="23"/>
                <w:szCs w:val="23"/>
              </w:rPr>
              <m:t>σ</m:t>
            </m:r>
          </m:e>
          <m:sup>
            <m:r>
              <m:rPr>
                <m:sty m:val="p"/>
              </m:rPr>
              <w:rPr>
                <w:rFonts w:ascii="Cambria Math" w:eastAsia="TimesNewRoman" w:hAnsi="Cambria Math" w:cs="TimesNewRoman"/>
                <w:kern w:val="0"/>
                <w:sz w:val="23"/>
                <w:szCs w:val="23"/>
              </w:rPr>
              <m:t>2</m:t>
            </m:r>
          </m:sup>
        </m:sSup>
      </m:oMath>
      <w:r w:rsidR="00E423E7">
        <w:rPr>
          <w:rFonts w:ascii="TimesNewRoman" w:eastAsia="TimesNewRoman" w:hAnsiTheme="minorHAnsi" w:cs="TimesNewRoman" w:hint="eastAsia"/>
          <w:kern w:val="0"/>
          <w:sz w:val="23"/>
          <w:szCs w:val="23"/>
        </w:rPr>
        <w:t xml:space="preserve">.  In this simulation, </w:t>
      </w:r>
      <m:oMath>
        <m:sSup>
          <m:sSupPr>
            <m:ctrlPr>
              <w:rPr>
                <w:rFonts w:ascii="Cambria Math" w:eastAsia="TimesNewRoman" w:hAnsi="Cambria Math" w:cs="TimesNewRoman"/>
                <w:kern w:val="0"/>
                <w:sz w:val="23"/>
                <w:szCs w:val="23"/>
              </w:rPr>
            </m:ctrlPr>
          </m:sSupPr>
          <m:e>
            <m:r>
              <m:rPr>
                <m:sty m:val="p"/>
              </m:rPr>
              <w:rPr>
                <w:rFonts w:ascii="Cambria Math" w:eastAsia="TimesNewRoman" w:hAnsi="Cambria Math" w:cs="TimesNewRoman"/>
                <w:kern w:val="0"/>
                <w:sz w:val="23"/>
                <w:szCs w:val="23"/>
              </w:rPr>
              <m:t>σ</m:t>
            </m:r>
          </m:e>
          <m:sup>
            <m:r>
              <m:rPr>
                <m:sty m:val="p"/>
              </m:rPr>
              <w:rPr>
                <w:rFonts w:ascii="Cambria Math" w:eastAsia="TimesNewRoman" w:hAnsi="Cambria Math" w:cs="TimesNewRoman"/>
                <w:kern w:val="0"/>
                <w:sz w:val="23"/>
                <w:szCs w:val="23"/>
              </w:rPr>
              <m:t>2</m:t>
            </m:r>
          </m:sup>
        </m:sSup>
      </m:oMath>
      <w:r w:rsidR="00E423E7">
        <w:rPr>
          <w:rFonts w:ascii="TimesNewRoman" w:eastAsia="TimesNewRoman" w:hAnsiTheme="minorHAnsi" w:cs="TimesNewRoman" w:hint="eastAsia"/>
          <w:kern w:val="0"/>
          <w:sz w:val="23"/>
          <w:szCs w:val="23"/>
        </w:rPr>
        <w:t xml:space="preserve"> is chosen such that the ratio of the </w:t>
      </w:r>
      <m:oMath>
        <m:r>
          <m:rPr>
            <m:sty m:val="p"/>
          </m:rPr>
          <w:rPr>
            <w:rFonts w:ascii="Cambria Math" w:eastAsia="TimesNewRoman" w:hAnsi="Cambria Math" w:cs="TimesNewRoman"/>
            <w:kern w:val="0"/>
            <w:sz w:val="23"/>
            <w:szCs w:val="23"/>
          </w:rPr>
          <m:t>σ</m:t>
        </m:r>
      </m:oMath>
      <w:r w:rsidR="00E423E7">
        <w:rPr>
          <w:rFonts w:ascii="TimesNewRoman" w:eastAsia="TimesNewRoman" w:hAnsiTheme="minorHAnsi" w:cs="TimesNewRoman" w:hint="eastAsia"/>
          <w:kern w:val="0"/>
          <w:sz w:val="23"/>
          <w:szCs w:val="23"/>
        </w:rPr>
        <w:t xml:space="preserve"> to the root-mean-square sensor </w:t>
      </w:r>
      <w:r w:rsidR="00E423E7">
        <w:rPr>
          <w:rFonts w:ascii="TimesNewRoman" w:eastAsia="TimesNewRoman" w:hAnsiTheme="minorHAnsi" w:cs="TimesNewRoman" w:hint="eastAsia"/>
          <w:kern w:val="0"/>
          <w:sz w:val="23"/>
          <w:szCs w:val="23"/>
        </w:rPr>
        <w:lastRenderedPageBreak/>
        <w:t>output averaged over all the 78 sensors is 1</w:t>
      </w:r>
      <w:r w:rsidR="00820DB9">
        <w:rPr>
          <w:rFonts w:ascii="TimesNewRoman" w:eastAsia="TimesNewRoman" w:hAnsiTheme="minorHAnsi" w:cs="TimesNewRoman" w:hint="eastAsia"/>
          <w:kern w:val="0"/>
          <w:sz w:val="23"/>
          <w:szCs w:val="23"/>
        </w:rPr>
        <w:t>5</w:t>
      </w:r>
      <w:r w:rsidR="00E423E7">
        <w:rPr>
          <w:rFonts w:ascii="TimesNewRoman" w:eastAsia="TimesNewRoman" w:hAnsiTheme="minorHAnsi" w:cs="TimesNewRoman" w:hint="eastAsia"/>
          <w:kern w:val="0"/>
          <w:sz w:val="23"/>
          <w:szCs w:val="23"/>
        </w:rPr>
        <w:t xml:space="preserve">%.  </w:t>
      </w:r>
      <w:r w:rsidR="003E39E3">
        <w:rPr>
          <w:rFonts w:ascii="TimesNewRoman" w:eastAsia="TimesNewRoman" w:hAnsiTheme="minorHAnsi" w:cs="TimesNewRoman" w:hint="eastAsia"/>
          <w:kern w:val="0"/>
          <w:sz w:val="23"/>
          <w:szCs w:val="23"/>
        </w:rPr>
        <w:t>As was described, t</w:t>
      </w:r>
      <w:r w:rsidR="003E39E3">
        <w:rPr>
          <w:rFonts w:ascii="TimesNewRoman" w:eastAsia="TimesNewRoman" w:hAnsiTheme="minorHAnsi" w:cs="TimesNewRoman"/>
          <w:kern w:val="0"/>
          <w:sz w:val="23"/>
          <w:szCs w:val="23"/>
        </w:rPr>
        <w:t>he</w:t>
      </w:r>
      <w:r w:rsidR="003E39E3">
        <w:rPr>
          <w:rFonts w:ascii="TimesNewRoman" w:eastAsia="TimesNewRoman" w:hAnsiTheme="minorHAnsi" w:cs="TimesNewRoman" w:hint="eastAsia"/>
          <w:kern w:val="0"/>
          <w:sz w:val="23"/>
          <w:szCs w:val="23"/>
        </w:rPr>
        <w:t xml:space="preserve"> ERA was used to extract the mode shapes and natural frequencies from simulated response.</w:t>
      </w:r>
      <w:r w:rsidR="00AC1EBF">
        <w:rPr>
          <w:rFonts w:ascii="TimesNewRoman" w:eastAsia="TimesNewRoman" w:hAnsiTheme="minorHAnsi" w:cs="TimesNewRoman" w:hint="eastAsia"/>
          <w:kern w:val="0"/>
          <w:sz w:val="23"/>
          <w:szCs w:val="23"/>
        </w:rPr>
        <w:t xml:space="preserve"> The </w:t>
      </w:r>
      <w:r w:rsidR="00820DB9">
        <w:rPr>
          <w:rFonts w:ascii="TimesNewRoman" w:eastAsia="TimesNewRoman" w:hAnsiTheme="minorHAnsi" w:cs="TimesNewRoman" w:hint="eastAsia"/>
          <w:kern w:val="0"/>
          <w:sz w:val="23"/>
          <w:szCs w:val="23"/>
        </w:rPr>
        <w:t xml:space="preserve">block </w:t>
      </w:r>
      <w:proofErr w:type="spellStart"/>
      <w:r w:rsidR="00820DB9">
        <w:rPr>
          <w:rFonts w:ascii="TimesNewRoman" w:eastAsia="TimesNewRoman" w:hAnsiTheme="minorHAnsi" w:cs="TimesNewRoman" w:hint="eastAsia"/>
          <w:kern w:val="0"/>
          <w:sz w:val="23"/>
          <w:szCs w:val="23"/>
        </w:rPr>
        <w:t>Hankel</w:t>
      </w:r>
      <w:proofErr w:type="spellEnd"/>
      <w:r w:rsidR="00820DB9">
        <w:rPr>
          <w:rFonts w:ascii="TimesNewRoman" w:eastAsia="TimesNewRoman" w:hAnsiTheme="minorHAnsi" w:cs="TimesNewRoman" w:hint="eastAsia"/>
          <w:kern w:val="0"/>
          <w:sz w:val="23"/>
          <w:szCs w:val="23"/>
        </w:rPr>
        <w:t xml:space="preserve"> matrix in ERA has 50 block rows and 250 columns. In this work, the </w:t>
      </w:r>
      <w:r w:rsidR="00820DB9">
        <w:rPr>
          <w:rFonts w:ascii="TimesNewRoman" w:eastAsia="TimesNewRoman" w:hAnsiTheme="minorHAnsi" w:cs="TimesNewRoman"/>
          <w:kern w:val="0"/>
          <w:sz w:val="23"/>
          <w:szCs w:val="23"/>
        </w:rPr>
        <w:t>correct</w:t>
      </w:r>
      <w:r w:rsidR="00820DB9">
        <w:rPr>
          <w:rFonts w:ascii="TimesNewRoman" w:eastAsia="TimesNewRoman" w:hAnsiTheme="minorHAnsi" w:cs="TimesNewRoman" w:hint="eastAsia"/>
          <w:kern w:val="0"/>
          <w:sz w:val="23"/>
          <w:szCs w:val="23"/>
        </w:rPr>
        <w:t xml:space="preserve"> order of the system was always assumed to be known such that the results of each identification analysis for each subset sensor configuration could be compared </w:t>
      </w:r>
      <w:r w:rsidR="00820DB9">
        <w:rPr>
          <w:rFonts w:ascii="TimesNewRoman" w:eastAsia="TimesNewRoman" w:hAnsiTheme="minorHAnsi" w:cs="TimesNewRoman"/>
          <w:kern w:val="0"/>
          <w:sz w:val="23"/>
          <w:szCs w:val="23"/>
        </w:rPr>
        <w:t>directly</w:t>
      </w:r>
      <w:r w:rsidR="00820DB9">
        <w:rPr>
          <w:rFonts w:ascii="TimesNewRoman" w:eastAsia="TimesNewRoman" w:hAnsiTheme="minorHAnsi" w:cs="TimesNewRoman" w:hint="eastAsia"/>
          <w:kern w:val="0"/>
          <w:sz w:val="23"/>
          <w:szCs w:val="23"/>
        </w:rPr>
        <w:t>.</w:t>
      </w:r>
    </w:p>
    <w:p w:rsidR="00820DB9" w:rsidRDefault="00820DB9" w:rsidP="00820DB9">
      <w:pPr>
        <w:rPr>
          <w:rFonts w:ascii="TimesNewRoman" w:eastAsia="TimesNewRoman" w:cs="TimesNewRoman"/>
          <w:kern w:val="0"/>
          <w:sz w:val="23"/>
          <w:szCs w:val="23"/>
        </w:rPr>
      </w:pPr>
    </w:p>
    <w:p w:rsidR="00820DB9" w:rsidRDefault="00820DB9" w:rsidP="00820DB9">
      <w:pPr>
        <w:rPr>
          <w:rFonts w:ascii="TimesNewRoman" w:eastAsia="TimesNewRoman" w:cs="TimesNewRoman"/>
          <w:kern w:val="0"/>
          <w:sz w:val="23"/>
          <w:szCs w:val="23"/>
        </w:rPr>
      </w:pPr>
      <w:r>
        <w:rPr>
          <w:rFonts w:ascii="TimesNewRoman" w:eastAsia="TimesNewRoman" w:cs="TimesNewRoman" w:hint="eastAsia"/>
          <w:kern w:val="0"/>
          <w:sz w:val="23"/>
          <w:szCs w:val="23"/>
        </w:rPr>
        <w:t xml:space="preserve">The error of the identified modes (including mode shapes and natural </w:t>
      </w:r>
      <w:r>
        <w:rPr>
          <w:rFonts w:ascii="TimesNewRoman" w:eastAsia="TimesNewRoman" w:cs="TimesNewRoman"/>
          <w:kern w:val="0"/>
          <w:sz w:val="23"/>
          <w:szCs w:val="23"/>
        </w:rPr>
        <w:t>frequencies</w:t>
      </w:r>
      <w:r>
        <w:rPr>
          <w:rFonts w:ascii="TimesNewRoman" w:eastAsia="TimesNewRoman" w:cs="TimesNewRoman" w:hint="eastAsia"/>
          <w:kern w:val="0"/>
          <w:sz w:val="23"/>
          <w:szCs w:val="23"/>
        </w:rPr>
        <w:t xml:space="preserve">) is calculated as follows. For </w:t>
      </w:r>
      <w:proofErr w:type="spellStart"/>
      <w:r w:rsidR="00AF1290">
        <w:rPr>
          <w:rFonts w:ascii="TimesNewRoman" w:eastAsia="TimesNewRoman" w:cs="TimesNewRoman" w:hint="eastAsia"/>
          <w:kern w:val="0"/>
          <w:sz w:val="23"/>
          <w:szCs w:val="23"/>
        </w:rPr>
        <w:t>i</w:t>
      </w:r>
      <w:r w:rsidR="00AF1290" w:rsidRPr="00AF1290">
        <w:rPr>
          <w:rFonts w:ascii="TimesNewRoman" w:eastAsia="TimesNewRoman" w:cs="TimesNewRoman" w:hint="eastAsia"/>
          <w:kern w:val="0"/>
          <w:sz w:val="23"/>
          <w:szCs w:val="23"/>
          <w:vertAlign w:val="superscript"/>
        </w:rPr>
        <w:t>th</w:t>
      </w:r>
      <w:proofErr w:type="spellEnd"/>
      <w:r w:rsidR="00AF1290">
        <w:rPr>
          <w:rFonts w:ascii="TimesNewRoman" w:eastAsia="TimesNewRoman" w:cs="TimesNewRoman" w:hint="eastAsia"/>
          <w:kern w:val="0"/>
          <w:sz w:val="23"/>
          <w:szCs w:val="23"/>
        </w:rPr>
        <w:t xml:space="preserve"> mode (</w:t>
      </w:r>
      <w:proofErr w:type="spellStart"/>
      <w:r w:rsidR="00AF1290">
        <w:rPr>
          <w:rFonts w:ascii="TimesNewRoman" w:eastAsia="TimesNewRoman" w:cs="TimesNewRoman" w:hint="eastAsia"/>
          <w:kern w:val="0"/>
          <w:sz w:val="23"/>
          <w:szCs w:val="23"/>
        </w:rPr>
        <w:t>i</w:t>
      </w:r>
      <w:proofErr w:type="spellEnd"/>
      <w:r w:rsidR="00AF1290">
        <w:rPr>
          <w:rFonts w:ascii="TimesNewRoman" w:eastAsia="TimesNewRoman" w:cs="TimesNewRoman" w:hint="eastAsia"/>
          <w:kern w:val="0"/>
          <w:sz w:val="23"/>
          <w:szCs w:val="23"/>
        </w:rPr>
        <w:t>=1</w:t>
      </w:r>
      <w:proofErr w:type="gramStart"/>
      <w:r w:rsidR="00AF1290">
        <w:rPr>
          <w:rFonts w:ascii="TimesNewRoman" w:eastAsia="TimesNewRoman" w:cs="TimesNewRoman" w:hint="eastAsia"/>
          <w:kern w:val="0"/>
          <w:sz w:val="23"/>
          <w:szCs w:val="23"/>
        </w:rPr>
        <w:t>..5</w:t>
      </w:r>
      <w:proofErr w:type="gramEnd"/>
      <w:r w:rsidR="00AF1290">
        <w:rPr>
          <w:rFonts w:ascii="TimesNewRoman" w:eastAsia="TimesNewRoman" w:cs="TimesNewRoman" w:hint="eastAsia"/>
          <w:kern w:val="0"/>
          <w:sz w:val="23"/>
          <w:szCs w:val="23"/>
        </w:rPr>
        <w:t>)</w:t>
      </w:r>
      <w:r>
        <w:rPr>
          <w:rFonts w:ascii="TimesNewRoman" w:eastAsia="TimesNewRoman" w:cs="TimesNewRoman" w:hint="eastAsia"/>
          <w:kern w:val="0"/>
          <w:sz w:val="23"/>
          <w:szCs w:val="23"/>
        </w:rPr>
        <w:t xml:space="preserve">, </w:t>
      </w:r>
      <w:r w:rsidR="00AF1290">
        <w:rPr>
          <w:rFonts w:ascii="TimesNewRoman" w:eastAsia="TimesNewRoman" w:cs="TimesNewRoman" w:hint="eastAsia"/>
          <w:kern w:val="0"/>
          <w:sz w:val="23"/>
          <w:szCs w:val="23"/>
        </w:rPr>
        <w:t xml:space="preserve">the natural </w:t>
      </w:r>
      <w:r w:rsidR="00AF1290">
        <w:rPr>
          <w:rFonts w:ascii="TimesNewRoman" w:eastAsia="TimesNewRoman" w:cs="TimesNewRoman"/>
          <w:kern w:val="0"/>
          <w:sz w:val="23"/>
          <w:szCs w:val="23"/>
        </w:rPr>
        <w:t>frequency</w:t>
      </w:r>
      <w:r w:rsidR="00AF1290">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 xml:space="preserve">error </w:t>
      </w:r>
      <w:proofErr w:type="spellStart"/>
      <w:r w:rsidR="00AF1290">
        <w:rPr>
          <w:rFonts w:ascii="TimesNewRoman" w:eastAsia="TimesNewRoman" w:cs="TimesNewRoman" w:hint="eastAsia"/>
          <w:kern w:val="0"/>
          <w:sz w:val="23"/>
          <w:szCs w:val="23"/>
        </w:rPr>
        <w:t>Err_f</w:t>
      </w:r>
      <w:proofErr w:type="spellEnd"/>
      <w:r w:rsidR="00AF1290">
        <w:rPr>
          <w:rFonts w:ascii="TimesNewRoman" w:eastAsia="TimesNewRoman" w:cs="TimesNewRoman" w:hint="eastAsia"/>
          <w:kern w:val="0"/>
          <w:sz w:val="23"/>
          <w:szCs w:val="23"/>
        </w:rPr>
        <w:t>(</w:t>
      </w:r>
      <w:proofErr w:type="spellStart"/>
      <w:r w:rsidR="00AF1290">
        <w:rPr>
          <w:rFonts w:ascii="TimesNewRoman" w:eastAsia="TimesNewRoman" w:cs="TimesNewRoman" w:hint="eastAsia"/>
          <w:kern w:val="0"/>
          <w:sz w:val="23"/>
          <w:szCs w:val="23"/>
        </w:rPr>
        <w:t>i</w:t>
      </w:r>
      <w:proofErr w:type="spellEnd"/>
      <w:r w:rsidR="00AF1290">
        <w:rPr>
          <w:rFonts w:ascii="TimesNewRoman" w:eastAsia="TimesNewRoman" w:cs="TimesNewRoman" w:hint="eastAsia"/>
          <w:kern w:val="0"/>
          <w:sz w:val="23"/>
          <w:szCs w:val="23"/>
        </w:rPr>
        <w:t xml:space="preserve">) </w:t>
      </w:r>
      <w:r>
        <w:rPr>
          <w:rFonts w:ascii="TimesNewRoman" w:eastAsia="TimesNewRoman" w:cs="TimesNewRoman" w:hint="eastAsia"/>
          <w:kern w:val="0"/>
          <w:sz w:val="23"/>
          <w:szCs w:val="23"/>
        </w:rPr>
        <w:t xml:space="preserve">is </w:t>
      </w:r>
      <w:r w:rsidR="00AF1290">
        <w:rPr>
          <w:rFonts w:ascii="TimesNewRoman" w:eastAsia="TimesNewRoman" w:cs="TimesNewRoman" w:hint="eastAsia"/>
          <w:kern w:val="0"/>
          <w:sz w:val="23"/>
          <w:szCs w:val="23"/>
        </w:rPr>
        <w:t>defined as:</w:t>
      </w:r>
    </w:p>
    <w:p w:rsidR="00AF1290" w:rsidRPr="00820DB9" w:rsidRDefault="00AF1290" w:rsidP="00820DB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gridCol w:w="1043"/>
      </w:tblGrid>
      <w:tr w:rsidR="00AF1290" w:rsidTr="00AF1290">
        <w:tc>
          <w:tcPr>
            <w:tcW w:w="959" w:type="dxa"/>
            <w:vAlign w:val="center"/>
          </w:tcPr>
          <w:p w:rsidR="00AF1290" w:rsidRDefault="00AF1290" w:rsidP="00AF1290">
            <w:pPr>
              <w:autoSpaceDE w:val="0"/>
              <w:autoSpaceDN w:val="0"/>
              <w:adjustRightInd w:val="0"/>
              <w:jc w:val="center"/>
              <w:rPr>
                <w:rFonts w:ascii="TimesNewRoman" w:hAnsi="TimesNewRoman" w:cs="TimesNewRoman"/>
                <w:kern w:val="0"/>
                <w:sz w:val="23"/>
                <w:szCs w:val="23"/>
              </w:rPr>
            </w:pPr>
          </w:p>
        </w:tc>
        <w:tc>
          <w:tcPr>
            <w:tcW w:w="6520" w:type="dxa"/>
            <w:vAlign w:val="center"/>
          </w:tcPr>
          <w:p w:rsidR="00AF1290" w:rsidRPr="00AF1290" w:rsidRDefault="00AF1290" w:rsidP="00981FC1">
            <w:pPr>
              <w:autoSpaceDE w:val="0"/>
              <w:autoSpaceDN w:val="0"/>
              <w:adjustRightInd w:val="0"/>
              <w:jc w:val="center"/>
              <w:rPr>
                <w:rFonts w:ascii="TimesNewRoman" w:hAnsi="TimesNewRoman" w:cs="TimesNewRoman"/>
                <w:kern w:val="0"/>
                <w:sz w:val="23"/>
                <w:szCs w:val="23"/>
              </w:rPr>
            </w:pPr>
            <m:oMathPara>
              <m:oMath>
                <m:r>
                  <m:rPr>
                    <m:sty m:val="p"/>
                  </m:rPr>
                  <w:rPr>
                    <w:rFonts w:ascii="Cambria Math" w:hAnsi="Cambria Math" w:cs="TimesNewRoman"/>
                    <w:kern w:val="0"/>
                    <w:sz w:val="23"/>
                    <w:szCs w:val="23"/>
                  </w:rPr>
                  <m:t>Err_f(i)=</m:t>
                </m:r>
                <m:f>
                  <m:fPr>
                    <m:ctrlPr>
                      <w:rPr>
                        <w:rFonts w:ascii="Cambria Math" w:hAnsi="Cambria Math" w:cs="TimesNewRoman"/>
                        <w:kern w:val="0"/>
                        <w:sz w:val="23"/>
                        <w:szCs w:val="23"/>
                      </w:rPr>
                    </m:ctrlPr>
                  </m:fPr>
                  <m:num>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f</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I</m:t>
                            </m:r>
                          </m:sup>
                        </m:sSubSup>
                        <m:r>
                          <m:rPr>
                            <m:sty m:val="p"/>
                          </m:rPr>
                          <w:rPr>
                            <w:rFonts w:ascii="Cambria Math" w:hAnsi="Cambria Math" w:cs="TimesNewRoman"/>
                            <w:kern w:val="0"/>
                            <w:sz w:val="23"/>
                            <w:szCs w:val="23"/>
                          </w:rPr>
                          <m:t>-</m:t>
                        </m:r>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f</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R</m:t>
                            </m:r>
                          </m:sup>
                        </m:sSubSup>
                      </m:e>
                    </m:d>
                  </m:num>
                  <m:den>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f</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T</m:t>
                        </m:r>
                      </m:sup>
                    </m:sSubSup>
                  </m:den>
                </m:f>
              </m:oMath>
            </m:oMathPara>
          </w:p>
        </w:tc>
        <w:tc>
          <w:tcPr>
            <w:tcW w:w="1043" w:type="dxa"/>
            <w:vAlign w:val="center"/>
          </w:tcPr>
          <w:p w:rsidR="004D782E" w:rsidRDefault="00AF1290">
            <w:pPr>
              <w:autoSpaceDE w:val="0"/>
              <w:autoSpaceDN w:val="0"/>
              <w:adjustRightInd w:val="0"/>
              <w:jc w:val="center"/>
              <w:rPr>
                <w:rFonts w:ascii="TimesNewRoman" w:hAnsi="TimesNewRoman" w:cs="TimesNewRoman"/>
                <w:kern w:val="0"/>
                <w:sz w:val="23"/>
                <w:szCs w:val="23"/>
              </w:rPr>
            </w:pPr>
            <w:r>
              <w:rPr>
                <w:rFonts w:ascii="TimesNewRoman" w:hAnsi="TimesNewRoman" w:cs="TimesNewRoman" w:hint="eastAsia"/>
                <w:kern w:val="0"/>
                <w:sz w:val="23"/>
                <w:szCs w:val="23"/>
              </w:rPr>
              <w:t>(</w:t>
            </w:r>
            <w:del w:id="1736" w:author="lxf" w:date="2010-05-14T19:50:00Z">
              <w:r w:rsidDel="00450D78">
                <w:rPr>
                  <w:rFonts w:ascii="TimesNewRoman" w:hAnsi="TimesNewRoman" w:cs="TimesNewRoman" w:hint="eastAsia"/>
                  <w:kern w:val="0"/>
                  <w:sz w:val="23"/>
                  <w:szCs w:val="23"/>
                </w:rPr>
                <w:delText>4</w:delText>
              </w:r>
            </w:del>
            <w:ins w:id="1737" w:author="lxf" w:date="2010-05-14T19:50:00Z">
              <w:r w:rsidR="00450D78">
                <w:rPr>
                  <w:rFonts w:ascii="TimesNewRoman" w:hAnsi="TimesNewRoman" w:cs="TimesNewRoman" w:hint="eastAsia"/>
                  <w:kern w:val="0"/>
                  <w:sz w:val="23"/>
                  <w:szCs w:val="23"/>
                </w:rPr>
                <w:t>5</w:t>
              </w:r>
            </w:ins>
            <w:r>
              <w:rPr>
                <w:rFonts w:ascii="TimesNewRoman" w:hAnsi="TimesNewRoman" w:cs="TimesNewRoman" w:hint="eastAsia"/>
                <w:kern w:val="0"/>
                <w:sz w:val="23"/>
                <w:szCs w:val="23"/>
              </w:rPr>
              <w:t>)</w:t>
            </w:r>
          </w:p>
        </w:tc>
      </w:tr>
    </w:tbl>
    <w:p w:rsidR="00820DB9" w:rsidRPr="00820DB9" w:rsidRDefault="00820DB9" w:rsidP="00820DB9"/>
    <w:p w:rsidR="00AF1290" w:rsidRDefault="00AF1290" w:rsidP="00AF1290">
      <w:pPr>
        <w:pStyle w:val="Caption"/>
        <w:ind w:left="230" w:hangingChars="100" w:hanging="230"/>
        <w:rPr>
          <w:rFonts w:ascii="TimesNewRoman" w:eastAsia="TimesNewRoman" w:hAnsiTheme="minorHAnsi" w:cs="TimesNewRoman"/>
          <w:kern w:val="0"/>
          <w:sz w:val="23"/>
          <w:szCs w:val="23"/>
        </w:rPr>
      </w:pPr>
      <w:proofErr w:type="gramStart"/>
      <w:r>
        <w:rPr>
          <w:rFonts w:ascii="TimesNewRoman" w:eastAsia="TimesNewRoman" w:hAnsiTheme="minorHAnsi" w:cs="TimesNewRoman" w:hint="eastAsia"/>
          <w:kern w:val="0"/>
          <w:sz w:val="23"/>
          <w:szCs w:val="23"/>
        </w:rPr>
        <w:t>where</w:t>
      </w:r>
      <w:proofErr w:type="gramEnd"/>
      <w:r>
        <w:rPr>
          <w:rFonts w:ascii="TimesNewRoman" w:eastAsia="TimesNewRoman" w:hAnsiTheme="minorHAnsi" w:cs="TimesNewRoman" w:hint="eastAsia"/>
          <w:kern w:val="0"/>
          <w:sz w:val="23"/>
          <w:szCs w:val="23"/>
        </w:rPr>
        <w:t xml:space="preserve"> </w:t>
      </w:r>
      <m:oMath>
        <m:sSubSup>
          <m:sSubSupPr>
            <m:ctrlPr>
              <w:rPr>
                <w:rFonts w:ascii="Cambria Math" w:eastAsiaTheme="minorEastAsia" w:hAnsi="Cambria Math" w:cs="TimesNewRoman"/>
                <w:kern w:val="0"/>
                <w:sz w:val="23"/>
                <w:szCs w:val="23"/>
              </w:rPr>
            </m:ctrlPr>
          </m:sSubSupPr>
          <m:e>
            <m:r>
              <m:rPr>
                <m:sty m:val="p"/>
              </m:rPr>
              <w:rPr>
                <w:rFonts w:ascii="Cambria Math" w:hAnsi="Cambria Math" w:cs="TimesNewRoman"/>
                <w:kern w:val="0"/>
                <w:sz w:val="23"/>
                <w:szCs w:val="23"/>
              </w:rPr>
              <m:t>f</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I</m:t>
            </m:r>
          </m:sup>
        </m:sSubSup>
      </m:oMath>
      <w:r>
        <w:rPr>
          <w:rFonts w:ascii="TimesNewRoman" w:eastAsia="TimesNewRoman" w:hAnsiTheme="minorHAnsi" w:cs="TimesNewRoman" w:hint="eastAsia"/>
          <w:kern w:val="0"/>
          <w:sz w:val="23"/>
          <w:szCs w:val="23"/>
        </w:rPr>
        <w:t xml:space="preserve"> is the identified </w:t>
      </w:r>
      <w:proofErr w:type="spellStart"/>
      <w:r>
        <w:rPr>
          <w:rFonts w:ascii="TimesNewRoman" w:eastAsia="TimesNewRoman" w:hAnsiTheme="minorHAnsi" w:cs="TimesNewRoman" w:hint="eastAsia"/>
          <w:kern w:val="0"/>
          <w:sz w:val="23"/>
          <w:szCs w:val="23"/>
        </w:rPr>
        <w:t>i</w:t>
      </w:r>
      <w:r w:rsidRPr="00AF1290">
        <w:rPr>
          <w:rFonts w:ascii="TimesNewRoman" w:eastAsia="TimesNewRoman" w:hAnsiTheme="minorHAnsi" w:cs="TimesNewRoman" w:hint="eastAsia"/>
          <w:kern w:val="0"/>
          <w:sz w:val="23"/>
          <w:szCs w:val="23"/>
          <w:vertAlign w:val="superscript"/>
        </w:rPr>
        <w:t>th</w:t>
      </w:r>
      <w:proofErr w:type="spellEnd"/>
      <w:r>
        <w:rPr>
          <w:rFonts w:ascii="TimesNewRoman" w:eastAsia="TimesNewRoman" w:hAnsiTheme="minorHAnsi" w:cs="TimesNewRoman" w:hint="eastAsia"/>
          <w:kern w:val="0"/>
          <w:sz w:val="23"/>
          <w:szCs w:val="23"/>
        </w:rPr>
        <w:t xml:space="preserve"> natural frequency using the ERA and the </w:t>
      </w:r>
      <m:oMath>
        <m:sSubSup>
          <m:sSubSupPr>
            <m:ctrlPr>
              <w:rPr>
                <w:rFonts w:ascii="Cambria Math" w:eastAsiaTheme="minorEastAsia" w:hAnsi="Cambria Math" w:cs="TimesNewRoman"/>
                <w:kern w:val="0"/>
                <w:sz w:val="23"/>
                <w:szCs w:val="23"/>
              </w:rPr>
            </m:ctrlPr>
          </m:sSubSupPr>
          <m:e>
            <m:r>
              <m:rPr>
                <m:sty m:val="p"/>
              </m:rPr>
              <w:rPr>
                <w:rFonts w:ascii="Cambria Math" w:hAnsi="Cambria Math" w:cs="TimesNewRoman"/>
                <w:kern w:val="0"/>
                <w:sz w:val="23"/>
                <w:szCs w:val="23"/>
              </w:rPr>
              <m:t>f</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R</m:t>
            </m:r>
          </m:sup>
        </m:sSubSup>
      </m:oMath>
      <w:r>
        <w:rPr>
          <w:rFonts w:ascii="TimesNewRoman" w:eastAsia="TimesNewRoman" w:hAnsiTheme="minorHAnsi" w:cs="TimesNewRoman" w:hint="eastAsia"/>
          <w:kern w:val="0"/>
          <w:sz w:val="23"/>
          <w:szCs w:val="23"/>
        </w:rPr>
        <w:t xml:space="preserve"> </w:t>
      </w:r>
      <w:r>
        <w:rPr>
          <w:rFonts w:ascii="TimesNewRoman" w:eastAsia="TimesNewRoman" w:hAnsiTheme="minorHAnsi" w:cs="TimesNewRoman"/>
          <w:kern w:val="0"/>
          <w:sz w:val="23"/>
          <w:szCs w:val="23"/>
        </w:rPr>
        <w:t>is the true one.</w:t>
      </w:r>
    </w:p>
    <w:p w:rsidR="00AF1290" w:rsidRDefault="00AF1290" w:rsidP="00AF1290">
      <w:pPr>
        <w:rPr>
          <w:rFonts w:ascii="TimesNewRoman" w:eastAsia="TimesNewRoman" w:cs="TimesNewRoman"/>
          <w:kern w:val="0"/>
          <w:sz w:val="23"/>
          <w:szCs w:val="23"/>
        </w:rPr>
      </w:pPr>
    </w:p>
    <w:p w:rsidR="00AF1290" w:rsidRPr="00522ECD" w:rsidRDefault="002A7979" w:rsidP="009033C7">
      <w:pPr>
        <w:autoSpaceDE w:val="0"/>
        <w:autoSpaceDN w:val="0"/>
        <w:adjustRightInd w:val="0"/>
        <w:jc w:val="left"/>
        <w:rPr>
          <w:rFonts w:ascii="TimesNewRoman" w:eastAsia="TimesNewRoman" w:cs="TimesNewRoman" w:hint="eastAsia"/>
          <w:kern w:val="0"/>
          <w:sz w:val="23"/>
          <w:szCs w:val="23"/>
          <w:rPrChange w:id="1738" w:author="lxf" w:date="2010-05-12T13:00:00Z">
            <w:rPr>
              <w:rFonts w:ascii="Cambria Math" w:hAnsi="Cambria Math" w:cs="TimesNewRoman" w:hint="eastAsia"/>
              <w:kern w:val="0"/>
              <w:sz w:val="23"/>
              <w:szCs w:val="23"/>
            </w:rPr>
          </w:rPrChange>
        </w:rPr>
      </w:pPr>
      <w:r w:rsidRPr="002A7979">
        <w:rPr>
          <w:rFonts w:ascii="TimesNewRoman" w:eastAsia="TimesNewRoman" w:cs="TimesNewRoman" w:hint="eastAsia"/>
          <w:kern w:val="0"/>
          <w:sz w:val="23"/>
          <w:szCs w:val="23"/>
          <w:rPrChange w:id="1739" w:author="lxf" w:date="2010-05-12T13:00:00Z">
            <w:rPr>
              <w:rFonts w:ascii="Cambria Math" w:eastAsia="SimHei" w:hAnsi="Cambria Math" w:cs="TimesNewRoman" w:hint="eastAsia"/>
              <w:kern w:val="0"/>
              <w:sz w:val="23"/>
              <w:szCs w:val="23"/>
              <w:vertAlign w:val="superscript"/>
            </w:rPr>
          </w:rPrChange>
        </w:rPr>
        <w:t xml:space="preserve">The mode shape error </w:t>
      </w:r>
      <w:proofErr w:type="spellStart"/>
      <w:r w:rsidRPr="002A7979">
        <w:rPr>
          <w:rFonts w:ascii="TimesNewRoman" w:eastAsia="TimesNewRoman" w:cs="TimesNewRoman" w:hint="eastAsia"/>
          <w:kern w:val="0"/>
          <w:sz w:val="23"/>
          <w:szCs w:val="23"/>
          <w:rPrChange w:id="1740" w:author="lxf" w:date="2010-05-12T13:00:00Z">
            <w:rPr>
              <w:rFonts w:ascii="Cambria Math" w:eastAsia="SimHei" w:hAnsi="Cambria Math" w:cs="TimesNewRoman" w:hint="eastAsia"/>
              <w:kern w:val="0"/>
              <w:sz w:val="23"/>
              <w:szCs w:val="23"/>
              <w:vertAlign w:val="superscript"/>
            </w:rPr>
          </w:rPrChange>
        </w:rPr>
        <w:t>Err_Mode_</w:t>
      </w:r>
      <w:proofErr w:type="gramStart"/>
      <w:r w:rsidRPr="002A7979">
        <w:rPr>
          <w:rFonts w:ascii="TimesNewRoman" w:eastAsia="TimesNewRoman" w:cs="TimesNewRoman" w:hint="eastAsia"/>
          <w:kern w:val="0"/>
          <w:sz w:val="23"/>
          <w:szCs w:val="23"/>
          <w:rPrChange w:id="1741" w:author="lxf" w:date="2010-05-12T13:00:00Z">
            <w:rPr>
              <w:rFonts w:ascii="Cambria Math" w:eastAsia="SimHei" w:hAnsi="Cambria Math" w:cs="TimesNewRoman" w:hint="eastAsia"/>
              <w:kern w:val="0"/>
              <w:sz w:val="23"/>
              <w:szCs w:val="23"/>
              <w:vertAlign w:val="superscript"/>
            </w:rPr>
          </w:rPrChange>
        </w:rPr>
        <w:t>Shape</w:t>
      </w:r>
      <w:proofErr w:type="spellEnd"/>
      <w:r w:rsidRPr="002A7979">
        <w:rPr>
          <w:rFonts w:ascii="TimesNewRoman" w:eastAsia="TimesNewRoman" w:cs="TimesNewRoman" w:hint="eastAsia"/>
          <w:kern w:val="0"/>
          <w:sz w:val="23"/>
          <w:szCs w:val="23"/>
          <w:rPrChange w:id="1742" w:author="lxf" w:date="2010-05-12T13:00:00Z">
            <w:rPr>
              <w:rFonts w:ascii="Cambria Math" w:eastAsia="SimHei" w:hAnsi="Cambria Math" w:cs="TimesNewRoman" w:hint="eastAsia"/>
              <w:kern w:val="0"/>
              <w:sz w:val="23"/>
              <w:szCs w:val="23"/>
              <w:vertAlign w:val="superscript"/>
            </w:rPr>
          </w:rPrChange>
        </w:rPr>
        <w:t>(</w:t>
      </w:r>
      <w:proofErr w:type="spellStart"/>
      <w:proofErr w:type="gramEnd"/>
      <w:r w:rsidRPr="002A7979">
        <w:rPr>
          <w:rFonts w:ascii="TimesNewRoman" w:eastAsia="TimesNewRoman" w:cs="TimesNewRoman" w:hint="eastAsia"/>
          <w:kern w:val="0"/>
          <w:sz w:val="23"/>
          <w:szCs w:val="23"/>
          <w:rPrChange w:id="1743" w:author="lxf" w:date="2010-05-12T13:00:00Z">
            <w:rPr>
              <w:rFonts w:ascii="Cambria Math" w:eastAsia="SimHei" w:hAnsi="Cambria Math" w:cs="TimesNewRoman" w:hint="eastAsia"/>
              <w:kern w:val="0"/>
              <w:sz w:val="23"/>
              <w:szCs w:val="23"/>
              <w:vertAlign w:val="superscript"/>
            </w:rPr>
          </w:rPrChange>
        </w:rPr>
        <w:t>i</w:t>
      </w:r>
      <w:proofErr w:type="spellEnd"/>
      <w:r w:rsidRPr="002A7979">
        <w:rPr>
          <w:rFonts w:ascii="TimesNewRoman" w:eastAsia="TimesNewRoman" w:cs="TimesNewRoman" w:hint="eastAsia"/>
          <w:kern w:val="0"/>
          <w:sz w:val="23"/>
          <w:szCs w:val="23"/>
          <w:rPrChange w:id="1744" w:author="lxf" w:date="2010-05-12T13:00:00Z">
            <w:rPr>
              <w:rFonts w:ascii="Cambria Math" w:eastAsia="SimHei" w:hAnsi="Cambria Math" w:cs="TimesNewRoman" w:hint="eastAsia"/>
              <w:kern w:val="0"/>
              <w:sz w:val="23"/>
              <w:szCs w:val="23"/>
              <w:vertAlign w:val="superscript"/>
            </w:rPr>
          </w:rPrChange>
        </w:rPr>
        <w:t>)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
        <w:gridCol w:w="6520"/>
        <w:gridCol w:w="1043"/>
      </w:tblGrid>
      <w:tr w:rsidR="00AF1290" w:rsidTr="00981FC1">
        <w:tc>
          <w:tcPr>
            <w:tcW w:w="959" w:type="dxa"/>
            <w:vAlign w:val="center"/>
          </w:tcPr>
          <w:p w:rsidR="00AF1290" w:rsidRDefault="00AF1290" w:rsidP="00981FC1">
            <w:pPr>
              <w:autoSpaceDE w:val="0"/>
              <w:autoSpaceDN w:val="0"/>
              <w:adjustRightInd w:val="0"/>
              <w:jc w:val="center"/>
              <w:rPr>
                <w:rFonts w:ascii="TimesNewRoman" w:hAnsi="TimesNewRoman" w:cs="TimesNewRoman"/>
                <w:kern w:val="0"/>
                <w:sz w:val="23"/>
                <w:szCs w:val="23"/>
              </w:rPr>
            </w:pPr>
          </w:p>
        </w:tc>
        <w:tc>
          <w:tcPr>
            <w:tcW w:w="6520" w:type="dxa"/>
            <w:vAlign w:val="center"/>
          </w:tcPr>
          <w:p w:rsidR="00AF1290" w:rsidRPr="00AF1290" w:rsidRDefault="009033C7" w:rsidP="009033C7">
            <w:pPr>
              <w:autoSpaceDE w:val="0"/>
              <w:autoSpaceDN w:val="0"/>
              <w:adjustRightInd w:val="0"/>
              <w:jc w:val="center"/>
              <w:rPr>
                <w:rFonts w:ascii="TimesNewRoman" w:hAnsi="TimesNewRoman" w:cs="TimesNewRoman"/>
                <w:kern w:val="0"/>
                <w:sz w:val="23"/>
                <w:szCs w:val="23"/>
              </w:rPr>
            </w:pPr>
            <m:oMathPara>
              <m:oMath>
                <m:r>
                  <m:rPr>
                    <m:sty m:val="p"/>
                  </m:rPr>
                  <w:rPr>
                    <w:rFonts w:ascii="Cambria Math" w:eastAsia="TimesNewRoman" w:hAnsi="Cambria Math" w:cs="TimesNewRoman"/>
                    <w:kern w:val="0"/>
                    <w:sz w:val="23"/>
                    <w:szCs w:val="23"/>
                  </w:rPr>
                  <m:t>Err_Mode_Shape(i)</m:t>
                </m:r>
                <m:r>
                  <m:rPr>
                    <m:sty m:val="p"/>
                  </m:rPr>
                  <w:rPr>
                    <w:rFonts w:ascii="Cambria Math" w:hAnsi="Cambria Math" w:cs="TimesNewRoman"/>
                    <w:kern w:val="0"/>
                    <w:sz w:val="23"/>
                    <w:szCs w:val="23"/>
                  </w:rPr>
                  <m:t>=1-</m:t>
                </m:r>
                <m:f>
                  <m:fPr>
                    <m:ctrlPr>
                      <w:rPr>
                        <w:rFonts w:ascii="Cambria Math" w:hAnsi="Cambria Math" w:cs="TimesNewRoman"/>
                        <w:kern w:val="0"/>
                        <w:sz w:val="23"/>
                        <w:szCs w:val="23"/>
                      </w:rPr>
                    </m:ctrlPr>
                  </m:fPr>
                  <m:num>
                    <m:sSup>
                      <m:sSupPr>
                        <m:ctrlPr>
                          <w:rPr>
                            <w:rFonts w:ascii="Cambria Math" w:hAnsi="Cambria Math" w:cs="TimesNewRoman"/>
                            <w:kern w:val="0"/>
                            <w:sz w:val="23"/>
                            <w:szCs w:val="23"/>
                          </w:rPr>
                        </m:ctrlPr>
                      </m:sSupPr>
                      <m:e>
                        <m:d>
                          <m:dPr>
                            <m:begChr m:val="|"/>
                            <m:endChr m:val="|"/>
                            <m:ctrlPr>
                              <w:rPr>
                                <w:rFonts w:ascii="Cambria Math" w:hAnsi="Cambria Math" w:cs="TimesNewRoman"/>
                                <w:kern w:val="0"/>
                                <w:sz w:val="23"/>
                                <w:szCs w:val="23"/>
                              </w:rPr>
                            </m:ctrlPr>
                          </m:dPr>
                          <m:e>
                            <m:sSup>
                              <m:sSupPr>
                                <m:ctrlPr>
                                  <w:rPr>
                                    <w:rFonts w:ascii="Cambria Math" w:hAnsi="Cambria Math" w:cs="TimesNewRoman"/>
                                    <w:kern w:val="0"/>
                                    <w:sz w:val="23"/>
                                    <w:szCs w:val="23"/>
                                  </w:rPr>
                                </m:ctrlPr>
                              </m:sSupPr>
                              <m:e>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I</m:t>
                                        </m:r>
                                      </m:sup>
                                    </m:sSubSup>
                                  </m:e>
                                </m:d>
                              </m:e>
                              <m:sup>
                                <m:r>
                                  <m:rPr>
                                    <m:sty m:val="p"/>
                                  </m:rPr>
                                  <w:rPr>
                                    <w:rFonts w:ascii="Cambria Math" w:hAnsi="Cambria Math" w:cs="TimesNewRoman"/>
                                    <w:kern w:val="0"/>
                                    <w:sz w:val="23"/>
                                    <w:szCs w:val="23"/>
                                  </w:rPr>
                                  <m:t>'</m:t>
                                </m:r>
                              </m:sup>
                            </m:sSup>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R</m:t>
                                    </m:r>
                                  </m:sup>
                                </m:sSubSup>
                              </m:e>
                            </m:d>
                          </m:e>
                        </m:d>
                      </m:e>
                      <m:sup>
                        <m:r>
                          <m:rPr>
                            <m:sty m:val="p"/>
                          </m:rPr>
                          <w:rPr>
                            <w:rFonts w:ascii="Cambria Math" w:hAnsi="Cambria Math" w:cs="TimesNewRoman"/>
                            <w:kern w:val="0"/>
                            <w:sz w:val="23"/>
                            <w:szCs w:val="23"/>
                          </w:rPr>
                          <m:t>2</m:t>
                        </m:r>
                      </m:sup>
                    </m:sSup>
                  </m:num>
                  <m:den>
                    <m:d>
                      <m:dPr>
                        <m:begChr m:val="|"/>
                        <m:endChr m:val="|"/>
                        <m:ctrlPr>
                          <w:rPr>
                            <w:rFonts w:ascii="Cambria Math" w:hAnsi="Cambria Math" w:cs="TimesNewRoman"/>
                            <w:kern w:val="0"/>
                            <w:sz w:val="23"/>
                            <w:szCs w:val="23"/>
                          </w:rPr>
                        </m:ctrlPr>
                      </m:dPr>
                      <m:e>
                        <m:sSup>
                          <m:sSupPr>
                            <m:ctrlPr>
                              <w:rPr>
                                <w:rFonts w:ascii="Cambria Math" w:hAnsi="Cambria Math" w:cs="TimesNewRoman"/>
                                <w:kern w:val="0"/>
                                <w:sz w:val="23"/>
                                <w:szCs w:val="23"/>
                              </w:rPr>
                            </m:ctrlPr>
                          </m:sSupPr>
                          <m:e>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I</m:t>
                                    </m:r>
                                  </m:sup>
                                </m:sSubSup>
                              </m:e>
                            </m:d>
                          </m:e>
                          <m:sup>
                            <m:r>
                              <m:rPr>
                                <m:sty m:val="p"/>
                              </m:rPr>
                              <w:rPr>
                                <w:rFonts w:ascii="Cambria Math" w:hAnsi="Cambria Math" w:cs="TimesNewRoman"/>
                                <w:kern w:val="0"/>
                                <w:sz w:val="23"/>
                                <w:szCs w:val="23"/>
                              </w:rPr>
                              <m:t>'</m:t>
                            </m:r>
                          </m:sup>
                        </m:sSup>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I</m:t>
                                </m:r>
                              </m:sup>
                            </m:sSubSup>
                          </m:e>
                        </m:d>
                      </m:e>
                    </m:d>
                    <m:r>
                      <m:rPr>
                        <m:sty m:val="p"/>
                      </m:rPr>
                      <w:rPr>
                        <w:rFonts w:ascii="Cambria Math" w:hAnsi="Cambria Math" w:cs="TimesNewRoman"/>
                        <w:kern w:val="0"/>
                        <w:sz w:val="23"/>
                        <w:szCs w:val="23"/>
                      </w:rPr>
                      <m:t>⋅</m:t>
                    </m:r>
                    <m:d>
                      <m:dPr>
                        <m:begChr m:val="|"/>
                        <m:endChr m:val="|"/>
                        <m:ctrlPr>
                          <w:rPr>
                            <w:rFonts w:ascii="Cambria Math" w:hAnsi="Cambria Math" w:cs="TimesNewRoman"/>
                            <w:kern w:val="0"/>
                            <w:sz w:val="23"/>
                            <w:szCs w:val="23"/>
                          </w:rPr>
                        </m:ctrlPr>
                      </m:dPr>
                      <m:e>
                        <m:sSup>
                          <m:sSupPr>
                            <m:ctrlPr>
                              <w:rPr>
                                <w:rFonts w:ascii="Cambria Math" w:hAnsi="Cambria Math" w:cs="TimesNewRoman"/>
                                <w:kern w:val="0"/>
                                <w:sz w:val="23"/>
                                <w:szCs w:val="23"/>
                              </w:rPr>
                            </m:ctrlPr>
                          </m:sSupPr>
                          <m:e>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R</m:t>
                                    </m:r>
                                  </m:sup>
                                </m:sSubSup>
                              </m:e>
                            </m:d>
                          </m:e>
                          <m:sup>
                            <m:r>
                              <m:rPr>
                                <m:sty m:val="p"/>
                              </m:rPr>
                              <w:rPr>
                                <w:rFonts w:ascii="Cambria Math" w:hAnsi="Cambria Math" w:cs="TimesNewRoman"/>
                                <w:kern w:val="0"/>
                                <w:sz w:val="23"/>
                                <w:szCs w:val="23"/>
                              </w:rPr>
                              <m:t>'</m:t>
                            </m:r>
                          </m:sup>
                        </m:sSup>
                        <m:d>
                          <m:dPr>
                            <m:begChr m:val="{"/>
                            <m:endChr m:val="}"/>
                            <m:ctrlPr>
                              <w:rPr>
                                <w:rFonts w:ascii="Cambria Math" w:hAnsi="Cambria Math" w:cs="TimesNewRoman"/>
                                <w:kern w:val="0"/>
                                <w:sz w:val="23"/>
                                <w:szCs w:val="23"/>
                              </w:rPr>
                            </m:ctrlPr>
                          </m:dPr>
                          <m:e>
                            <m:sSubSup>
                              <m:sSubSupPr>
                                <m:ctrlPr>
                                  <w:rPr>
                                    <w:rFonts w:ascii="Cambria Math" w:hAnsi="Cambria Math" w:cs="TimesNewRoman"/>
                                    <w:kern w:val="0"/>
                                    <w:sz w:val="23"/>
                                    <w:szCs w:val="23"/>
                                  </w:rPr>
                                </m:ctrlPr>
                              </m:sSubSupPr>
                              <m:e>
                                <m:r>
                                  <m:rPr>
                                    <m:sty m:val="p"/>
                                  </m:rPr>
                                  <w:rPr>
                                    <w:rFonts w:ascii="Cambria Math" w:hAnsi="Cambria Math" w:cs="TimesNewRoman"/>
                                    <w:kern w:val="0"/>
                                    <w:sz w:val="23"/>
                                    <w:szCs w:val="23"/>
                                  </w:rPr>
                                  <m:t>Ψ</m:t>
                                </m:r>
                              </m:e>
                              <m:sub>
                                <m:r>
                                  <m:rPr>
                                    <m:sty m:val="p"/>
                                  </m:rPr>
                                  <w:rPr>
                                    <w:rFonts w:ascii="Cambria Math" w:hAnsi="Cambria Math" w:cs="TimesNewRoman"/>
                                    <w:kern w:val="0"/>
                                    <w:sz w:val="23"/>
                                    <w:szCs w:val="23"/>
                                  </w:rPr>
                                  <m:t>i</m:t>
                                </m:r>
                              </m:sub>
                              <m:sup>
                                <m:r>
                                  <m:rPr>
                                    <m:sty m:val="p"/>
                                  </m:rPr>
                                  <w:rPr>
                                    <w:rFonts w:ascii="Cambria Math" w:hAnsi="Cambria Math" w:cs="TimesNewRoman"/>
                                    <w:kern w:val="0"/>
                                    <w:sz w:val="23"/>
                                    <w:szCs w:val="23"/>
                                  </w:rPr>
                                  <m:t>R</m:t>
                                </m:r>
                              </m:sup>
                            </m:sSubSup>
                          </m:e>
                        </m:d>
                      </m:e>
                    </m:d>
                  </m:den>
                </m:f>
              </m:oMath>
            </m:oMathPara>
          </w:p>
        </w:tc>
        <w:tc>
          <w:tcPr>
            <w:tcW w:w="1043" w:type="dxa"/>
            <w:vAlign w:val="center"/>
          </w:tcPr>
          <w:p w:rsidR="004D782E" w:rsidRDefault="00AF1290">
            <w:pPr>
              <w:autoSpaceDE w:val="0"/>
              <w:autoSpaceDN w:val="0"/>
              <w:adjustRightInd w:val="0"/>
              <w:jc w:val="right"/>
              <w:rPr>
                <w:rFonts w:ascii="TimesNewRoman" w:hAnsi="TimesNewRoman" w:cs="TimesNewRoman"/>
                <w:kern w:val="0"/>
                <w:sz w:val="23"/>
                <w:szCs w:val="23"/>
              </w:rPr>
            </w:pPr>
            <w:r>
              <w:rPr>
                <w:rFonts w:ascii="TimesNewRoman" w:hAnsi="TimesNewRoman" w:cs="TimesNewRoman" w:hint="eastAsia"/>
                <w:kern w:val="0"/>
                <w:sz w:val="23"/>
                <w:szCs w:val="23"/>
              </w:rPr>
              <w:t>(</w:t>
            </w:r>
            <w:del w:id="1745" w:author="lxf" w:date="2010-05-14T19:50:00Z">
              <w:r w:rsidR="009033C7" w:rsidDel="00450D78">
                <w:rPr>
                  <w:rFonts w:ascii="TimesNewRoman" w:hAnsi="TimesNewRoman" w:cs="TimesNewRoman" w:hint="eastAsia"/>
                  <w:kern w:val="0"/>
                  <w:sz w:val="23"/>
                  <w:szCs w:val="23"/>
                </w:rPr>
                <w:delText>5</w:delText>
              </w:r>
            </w:del>
            <w:ins w:id="1746" w:author="lxf" w:date="2010-05-14T19:50:00Z">
              <w:r w:rsidR="00450D78">
                <w:rPr>
                  <w:rFonts w:ascii="TimesNewRoman" w:hAnsi="TimesNewRoman" w:cs="TimesNewRoman" w:hint="eastAsia"/>
                  <w:kern w:val="0"/>
                  <w:sz w:val="23"/>
                  <w:szCs w:val="23"/>
                </w:rPr>
                <w:t>6</w:t>
              </w:r>
            </w:ins>
            <w:r>
              <w:rPr>
                <w:rFonts w:ascii="TimesNewRoman" w:hAnsi="TimesNewRoman" w:cs="TimesNewRoman" w:hint="eastAsia"/>
                <w:kern w:val="0"/>
                <w:sz w:val="23"/>
                <w:szCs w:val="23"/>
              </w:rPr>
              <w:t>)</w:t>
            </w:r>
          </w:p>
        </w:tc>
      </w:tr>
    </w:tbl>
    <w:p w:rsidR="00820DB9" w:rsidRPr="00522ECD" w:rsidRDefault="002A7979" w:rsidP="009033C7">
      <w:pPr>
        <w:autoSpaceDE w:val="0"/>
        <w:autoSpaceDN w:val="0"/>
        <w:adjustRightInd w:val="0"/>
        <w:rPr>
          <w:rFonts w:ascii="TimesNewRoman" w:eastAsia="TimesNewRoman" w:cs="TimesNewRoman" w:hint="eastAsia"/>
          <w:kern w:val="0"/>
          <w:sz w:val="23"/>
          <w:szCs w:val="23"/>
          <w:rPrChange w:id="1747" w:author="lxf" w:date="2010-05-12T13:00:00Z">
            <w:rPr>
              <w:rFonts w:ascii="Cambria Math" w:hAnsi="Cambria Math" w:cs="TimesNewRoman" w:hint="eastAsia"/>
              <w:kern w:val="0"/>
              <w:sz w:val="23"/>
              <w:szCs w:val="23"/>
            </w:rPr>
          </w:rPrChange>
        </w:rPr>
      </w:pPr>
      <w:r w:rsidRPr="002A7979">
        <w:rPr>
          <w:rFonts w:ascii="TimesNewRoman" w:eastAsia="TimesNewRoman" w:cs="TimesNewRoman" w:hint="eastAsia"/>
          <w:kern w:val="0"/>
          <w:sz w:val="23"/>
          <w:szCs w:val="23"/>
          <w:rPrChange w:id="1748" w:author="lxf" w:date="2010-05-12T13:00:00Z">
            <w:rPr>
              <w:rFonts w:ascii="Cambria Math" w:eastAsia="SimHei" w:hAnsi="Cambria Math" w:cs="TimesNewRoman" w:hint="eastAsia"/>
              <w:kern w:val="0"/>
              <w:sz w:val="23"/>
              <w:szCs w:val="23"/>
              <w:vertAlign w:val="superscript"/>
            </w:rPr>
          </w:rPrChange>
        </w:rPr>
        <w:t xml:space="preserve">where </w:t>
      </w:r>
      <m:oMath>
        <m:sSubSup>
          <m:sSubSupPr>
            <m:ctrlPr>
              <w:rPr>
                <w:rFonts w:ascii="Cambria Math" w:eastAsia="TimesNewRoman" w:hAnsi="Cambria Math" w:cs="TimesNewRoman"/>
                <w:kern w:val="0"/>
                <w:sz w:val="23"/>
                <w:szCs w:val="23"/>
              </w:rPr>
            </m:ctrlPr>
          </m:sSubSupPr>
          <m:e>
            <m:r>
              <m:rPr>
                <m:sty m:val="p"/>
              </m:rPr>
              <w:rPr>
                <w:rFonts w:ascii="Cambria Math" w:eastAsia="TimesNewRoman" w:hAnsi="Cambria Math" w:cs="TimesNewRoman" w:hint="eastAsia"/>
                <w:kern w:val="0"/>
                <w:sz w:val="23"/>
                <w:szCs w:val="23"/>
                <w:rPrChange w:id="1749" w:author="lxf" w:date="2010-05-12T13:00:00Z">
                  <w:rPr>
                    <w:rFonts w:ascii="Cambria Math" w:eastAsia="SimHei" w:hAnsi="Cambria Math" w:cs="TimesNewRoman" w:hint="eastAsia"/>
                    <w:kern w:val="0"/>
                    <w:sz w:val="23"/>
                    <w:szCs w:val="23"/>
                    <w:vertAlign w:val="superscript"/>
                  </w:rPr>
                </w:rPrChange>
              </w:rPr>
              <m:t>Ψ</m:t>
            </m:r>
          </m:e>
          <m:sub>
            <m:r>
              <m:rPr>
                <m:sty m:val="p"/>
              </m:rPr>
              <w:rPr>
                <w:rFonts w:ascii="Cambria Math" w:eastAsia="TimesNewRoman" w:hAnsi="Cambria Math" w:cs="TimesNewRoman" w:hint="eastAsia"/>
                <w:kern w:val="0"/>
                <w:sz w:val="23"/>
                <w:szCs w:val="23"/>
                <w:rPrChange w:id="1750" w:author="lxf" w:date="2010-05-12T13:00:00Z">
                  <w:rPr>
                    <w:rFonts w:ascii="Cambria Math" w:eastAsia="SimHei" w:hAnsi="Cambria Math" w:cs="TimesNewRoman" w:hint="eastAsia"/>
                    <w:kern w:val="0"/>
                    <w:sz w:val="23"/>
                    <w:szCs w:val="23"/>
                    <w:vertAlign w:val="superscript"/>
                  </w:rPr>
                </w:rPrChange>
              </w:rPr>
              <m:t>i</m:t>
            </m:r>
          </m:sub>
          <m:sup>
            <m:r>
              <m:rPr>
                <m:sty m:val="p"/>
              </m:rPr>
              <w:rPr>
                <w:rFonts w:ascii="Cambria Math" w:eastAsia="TimesNewRoman" w:hAnsi="Cambria Math" w:cs="TimesNewRoman" w:hint="eastAsia"/>
                <w:kern w:val="0"/>
                <w:sz w:val="23"/>
                <w:szCs w:val="23"/>
                <w:rPrChange w:id="1751" w:author="lxf" w:date="2010-05-12T13:00:00Z">
                  <w:rPr>
                    <w:rFonts w:ascii="Cambria Math" w:eastAsia="SimHei" w:hAnsi="Cambria Math" w:cs="TimesNewRoman" w:hint="eastAsia"/>
                    <w:kern w:val="0"/>
                    <w:sz w:val="23"/>
                    <w:szCs w:val="23"/>
                    <w:vertAlign w:val="superscript"/>
                  </w:rPr>
                </w:rPrChange>
              </w:rPr>
              <m:t>I</m:t>
            </m:r>
          </m:sup>
        </m:sSubSup>
      </m:oMath>
      <w:r w:rsidRPr="002A7979">
        <w:rPr>
          <w:rFonts w:ascii="TimesNewRoman" w:eastAsia="TimesNewRoman" w:cs="TimesNewRoman" w:hint="eastAsia"/>
          <w:kern w:val="0"/>
          <w:sz w:val="23"/>
          <w:szCs w:val="23"/>
          <w:rPrChange w:id="1752" w:author="lxf" w:date="2010-05-12T13:00:00Z">
            <w:rPr>
              <w:rFonts w:ascii="Cambria Math" w:eastAsia="SimHei" w:hAnsi="Cambria Math" w:cs="TimesNewRoman" w:hint="eastAsia"/>
              <w:kern w:val="0"/>
              <w:sz w:val="23"/>
              <w:szCs w:val="23"/>
              <w:vertAlign w:val="superscript"/>
            </w:rPr>
          </w:rPrChange>
        </w:rPr>
        <w:t xml:space="preserve"> is the identified ith mode shape and </w:t>
      </w:r>
      <m:oMath>
        <m:sSubSup>
          <m:sSubSupPr>
            <m:ctrlPr>
              <w:rPr>
                <w:rFonts w:ascii="Cambria Math" w:eastAsia="TimesNewRoman" w:hAnsi="Cambria Math" w:cs="TimesNewRoman"/>
                <w:kern w:val="0"/>
                <w:sz w:val="23"/>
                <w:szCs w:val="23"/>
              </w:rPr>
            </m:ctrlPr>
          </m:sSubSupPr>
          <m:e>
            <m:r>
              <m:rPr>
                <m:sty m:val="p"/>
              </m:rPr>
              <w:rPr>
                <w:rFonts w:ascii="Cambria Math" w:eastAsia="TimesNewRoman" w:hAnsi="Cambria Math" w:cs="TimesNewRoman" w:hint="eastAsia"/>
                <w:kern w:val="0"/>
                <w:sz w:val="23"/>
                <w:szCs w:val="23"/>
                <w:rPrChange w:id="1753" w:author="lxf" w:date="2010-05-12T13:00:00Z">
                  <w:rPr>
                    <w:rFonts w:ascii="Cambria Math" w:eastAsia="SimHei" w:hAnsi="Cambria Math" w:cs="TimesNewRoman" w:hint="eastAsia"/>
                    <w:kern w:val="0"/>
                    <w:sz w:val="23"/>
                    <w:szCs w:val="23"/>
                    <w:vertAlign w:val="superscript"/>
                  </w:rPr>
                </w:rPrChange>
              </w:rPr>
              <m:t>Ψ</m:t>
            </m:r>
          </m:e>
          <m:sub>
            <m:r>
              <m:rPr>
                <m:sty m:val="p"/>
              </m:rPr>
              <w:rPr>
                <w:rFonts w:ascii="Cambria Math" w:eastAsia="TimesNewRoman" w:hAnsi="Cambria Math" w:cs="TimesNewRoman" w:hint="eastAsia"/>
                <w:kern w:val="0"/>
                <w:sz w:val="23"/>
                <w:szCs w:val="23"/>
                <w:rPrChange w:id="1754" w:author="lxf" w:date="2010-05-12T13:00:00Z">
                  <w:rPr>
                    <w:rFonts w:ascii="Cambria Math" w:eastAsia="SimHei" w:hAnsi="Cambria Math" w:cs="TimesNewRoman" w:hint="eastAsia"/>
                    <w:kern w:val="0"/>
                    <w:sz w:val="23"/>
                    <w:szCs w:val="23"/>
                    <w:vertAlign w:val="superscript"/>
                  </w:rPr>
                </w:rPrChange>
              </w:rPr>
              <m:t>i</m:t>
            </m:r>
          </m:sub>
          <m:sup>
            <m:r>
              <m:rPr>
                <m:sty m:val="p"/>
              </m:rPr>
              <w:rPr>
                <w:rFonts w:ascii="Cambria Math" w:eastAsia="TimesNewRoman" w:hAnsi="Cambria Math" w:cs="TimesNewRoman" w:hint="eastAsia"/>
                <w:kern w:val="0"/>
                <w:sz w:val="23"/>
                <w:szCs w:val="23"/>
                <w:rPrChange w:id="1755" w:author="lxf" w:date="2010-05-12T13:00:00Z">
                  <w:rPr>
                    <w:rFonts w:ascii="Cambria Math" w:eastAsia="SimHei" w:hAnsi="Cambria Math" w:cs="TimesNewRoman" w:hint="eastAsia"/>
                    <w:kern w:val="0"/>
                    <w:sz w:val="23"/>
                    <w:szCs w:val="23"/>
                    <w:vertAlign w:val="superscript"/>
                  </w:rPr>
                </w:rPrChange>
              </w:rPr>
              <m:t>R</m:t>
            </m:r>
          </m:sup>
        </m:sSubSup>
      </m:oMath>
      <w:r w:rsidRPr="002A7979">
        <w:rPr>
          <w:rFonts w:ascii="TimesNewRoman" w:eastAsia="TimesNewRoman" w:cs="TimesNewRoman" w:hint="eastAsia"/>
          <w:kern w:val="0"/>
          <w:sz w:val="23"/>
          <w:szCs w:val="23"/>
          <w:rPrChange w:id="1756" w:author="lxf" w:date="2010-05-12T13:00:00Z">
            <w:rPr>
              <w:rFonts w:ascii="Cambria Math" w:eastAsia="SimHei" w:hAnsi="Cambria Math" w:cs="TimesNewRoman" w:hint="eastAsia"/>
              <w:kern w:val="0"/>
              <w:sz w:val="23"/>
              <w:szCs w:val="23"/>
              <w:vertAlign w:val="superscript"/>
            </w:rPr>
          </w:rPrChange>
        </w:rPr>
        <w:t xml:space="preserve"> is the </w:t>
      </w:r>
      <w:del w:id="1757" w:author="lxf" w:date="2010-05-14T18:13:00Z">
        <w:r w:rsidRPr="002A7979">
          <w:rPr>
            <w:rFonts w:ascii="TimesNewRoman" w:eastAsia="TimesNewRoman" w:cs="TimesNewRoman" w:hint="eastAsia"/>
            <w:kern w:val="0"/>
            <w:sz w:val="23"/>
            <w:szCs w:val="23"/>
            <w:rPrChange w:id="1758" w:author="lxf" w:date="2010-05-12T13:00:00Z">
              <w:rPr>
                <w:rFonts w:ascii="Cambria Math" w:eastAsia="SimHei" w:hAnsi="Cambria Math" w:cs="TimesNewRoman" w:hint="eastAsia"/>
                <w:kern w:val="0"/>
                <w:sz w:val="23"/>
                <w:szCs w:val="23"/>
                <w:vertAlign w:val="superscript"/>
              </w:rPr>
            </w:rPrChange>
          </w:rPr>
          <w:delText xml:space="preserve">corresponding </w:delText>
        </w:r>
      </w:del>
      <w:r w:rsidRPr="002A7979">
        <w:rPr>
          <w:rFonts w:ascii="TimesNewRoman" w:eastAsia="TimesNewRoman" w:cs="TimesNewRoman" w:hint="eastAsia"/>
          <w:kern w:val="0"/>
          <w:sz w:val="23"/>
          <w:szCs w:val="23"/>
          <w:rPrChange w:id="1759" w:author="lxf" w:date="2010-05-12T13:00:00Z">
            <w:rPr>
              <w:rFonts w:ascii="Cambria Math" w:eastAsia="SimHei" w:hAnsi="Cambria Math" w:cs="TimesNewRoman" w:hint="eastAsia"/>
              <w:kern w:val="0"/>
              <w:sz w:val="23"/>
              <w:szCs w:val="23"/>
              <w:vertAlign w:val="superscript"/>
            </w:rPr>
          </w:rPrChange>
        </w:rPr>
        <w:t xml:space="preserve">true </w:t>
      </w:r>
      <w:del w:id="1760" w:author="lxf" w:date="2010-05-14T18:13:00Z">
        <w:r w:rsidRPr="002A7979">
          <w:rPr>
            <w:rFonts w:ascii="TimesNewRoman" w:eastAsia="TimesNewRoman" w:cs="TimesNewRoman" w:hint="eastAsia"/>
            <w:kern w:val="0"/>
            <w:sz w:val="23"/>
            <w:szCs w:val="23"/>
            <w:rPrChange w:id="1761" w:author="lxf" w:date="2010-05-12T13:00:00Z">
              <w:rPr>
                <w:rFonts w:ascii="Cambria Math" w:eastAsia="SimHei" w:hAnsi="Cambria Math" w:cs="TimesNewRoman" w:hint="eastAsia"/>
                <w:kern w:val="0"/>
                <w:sz w:val="23"/>
                <w:szCs w:val="23"/>
                <w:vertAlign w:val="superscript"/>
              </w:rPr>
            </w:rPrChange>
          </w:rPr>
          <w:delText>one</w:delText>
        </w:r>
      </w:del>
      <w:proofErr w:type="spellStart"/>
      <w:ins w:id="1762" w:author="lxf" w:date="2010-05-14T18:13:00Z">
        <w:r w:rsidR="00D9110B">
          <w:rPr>
            <w:rFonts w:ascii="TimesNewRoman" w:eastAsia="TimesNewRoman" w:cs="TimesNewRoman" w:hint="eastAsia"/>
            <w:kern w:val="0"/>
            <w:sz w:val="23"/>
            <w:szCs w:val="23"/>
          </w:rPr>
          <w:t>i</w:t>
        </w:r>
        <w:r w:rsidR="00FC3F2D">
          <w:rPr>
            <w:rFonts w:ascii="TimesNewRoman" w:eastAsia="TimesNewRoman" w:cs="TimesNewRoman"/>
            <w:kern w:val="0"/>
            <w:sz w:val="23"/>
            <w:szCs w:val="23"/>
            <w:vertAlign w:val="superscript"/>
          </w:rPr>
          <w:t>th</w:t>
        </w:r>
        <w:proofErr w:type="spellEnd"/>
        <w:r w:rsidR="00D9110B">
          <w:rPr>
            <w:rFonts w:ascii="TimesNewRoman" w:eastAsia="TimesNewRoman" w:cs="TimesNewRoman" w:hint="eastAsia"/>
            <w:kern w:val="0"/>
            <w:sz w:val="23"/>
            <w:szCs w:val="23"/>
          </w:rPr>
          <w:t xml:space="preserve"> mode shape</w:t>
        </w:r>
      </w:ins>
      <w:r w:rsidRPr="002A7979">
        <w:rPr>
          <w:rFonts w:ascii="TimesNewRoman" w:eastAsia="TimesNewRoman" w:cs="TimesNewRoman" w:hint="eastAsia"/>
          <w:kern w:val="0"/>
          <w:sz w:val="23"/>
          <w:szCs w:val="23"/>
          <w:rPrChange w:id="1763" w:author="lxf" w:date="2010-05-12T13:00:00Z">
            <w:rPr>
              <w:rFonts w:ascii="Cambria Math" w:eastAsia="SimHei" w:hAnsi="Cambria Math" w:cs="TimesNewRoman" w:hint="eastAsia"/>
              <w:kern w:val="0"/>
              <w:sz w:val="23"/>
              <w:szCs w:val="23"/>
              <w:vertAlign w:val="superscript"/>
            </w:rPr>
          </w:rPrChange>
        </w:rPr>
        <w:t>.  Eq. (</w:t>
      </w:r>
      <w:del w:id="1764" w:author="lxf" w:date="2010-05-14T19:50:00Z">
        <w:r w:rsidRPr="002A7979">
          <w:rPr>
            <w:rFonts w:ascii="TimesNewRoman" w:eastAsia="TimesNewRoman" w:cs="TimesNewRoman" w:hint="eastAsia"/>
            <w:kern w:val="0"/>
            <w:sz w:val="23"/>
            <w:szCs w:val="23"/>
            <w:rPrChange w:id="1765" w:author="lxf" w:date="2010-05-12T13:00:00Z">
              <w:rPr>
                <w:rFonts w:ascii="Cambria Math" w:eastAsia="SimHei" w:hAnsi="Cambria Math" w:cs="TimesNewRoman" w:hint="eastAsia"/>
                <w:kern w:val="0"/>
                <w:sz w:val="23"/>
                <w:szCs w:val="23"/>
                <w:vertAlign w:val="superscript"/>
              </w:rPr>
            </w:rPrChange>
          </w:rPr>
          <w:delText>5</w:delText>
        </w:r>
      </w:del>
      <w:ins w:id="1766" w:author="lxf" w:date="2010-05-14T19:50:00Z">
        <w:r w:rsidR="00450D78">
          <w:rPr>
            <w:rFonts w:ascii="TimesNewRoman" w:eastAsia="TimesNewRoman" w:cs="TimesNewRoman" w:hint="eastAsia"/>
            <w:kern w:val="0"/>
            <w:sz w:val="23"/>
            <w:szCs w:val="23"/>
          </w:rPr>
          <w:t>6</w:t>
        </w:r>
      </w:ins>
      <w:r w:rsidRPr="002A7979">
        <w:rPr>
          <w:rFonts w:ascii="TimesNewRoman" w:eastAsia="TimesNewRoman" w:cs="TimesNewRoman" w:hint="eastAsia"/>
          <w:kern w:val="0"/>
          <w:sz w:val="23"/>
          <w:szCs w:val="23"/>
          <w:rPrChange w:id="1767" w:author="lxf" w:date="2010-05-12T13:00:00Z">
            <w:rPr>
              <w:rFonts w:ascii="Cambria Math" w:eastAsia="SimHei" w:hAnsi="Cambria Math" w:cs="TimesNewRoman" w:hint="eastAsia"/>
              <w:kern w:val="0"/>
              <w:sz w:val="23"/>
              <w:szCs w:val="23"/>
              <w:vertAlign w:val="superscript"/>
            </w:rPr>
          </w:rPrChange>
        </w:rPr>
        <w:t xml:space="preserve">) is the degree of </w:t>
      </w:r>
      <w:proofErr w:type="spellStart"/>
      <w:r w:rsidRPr="002A7979">
        <w:rPr>
          <w:rFonts w:ascii="TimesNewRoman" w:eastAsia="TimesNewRoman" w:cs="TimesNewRoman" w:hint="eastAsia"/>
          <w:kern w:val="0"/>
          <w:sz w:val="23"/>
          <w:szCs w:val="23"/>
          <w:rPrChange w:id="1768" w:author="lxf" w:date="2010-05-12T13:00:00Z">
            <w:rPr>
              <w:rFonts w:ascii="Cambria Math" w:eastAsia="SimHei" w:hAnsi="Cambria Math" w:cs="TimesNewRoman" w:hint="eastAsia"/>
              <w:kern w:val="0"/>
              <w:sz w:val="23"/>
              <w:szCs w:val="23"/>
              <w:vertAlign w:val="superscript"/>
            </w:rPr>
          </w:rPrChange>
        </w:rPr>
        <w:t>dis</w:t>
      </w:r>
      <w:proofErr w:type="spellEnd"/>
      <w:r w:rsidRPr="002A7979">
        <w:rPr>
          <w:rFonts w:ascii="TimesNewRoman" w:eastAsia="TimesNewRoman" w:cs="TimesNewRoman" w:hint="eastAsia"/>
          <w:kern w:val="0"/>
          <w:sz w:val="23"/>
          <w:szCs w:val="23"/>
          <w:rPrChange w:id="1769" w:author="lxf" w:date="2010-05-12T13:00:00Z">
            <w:rPr>
              <w:rFonts w:ascii="Cambria Math" w:eastAsia="SimHei" w:hAnsi="Cambria Math" w:cs="TimesNewRoman" w:hint="eastAsia"/>
              <w:kern w:val="0"/>
              <w:sz w:val="23"/>
              <w:szCs w:val="23"/>
              <w:vertAlign w:val="superscript"/>
            </w:rPr>
          </w:rPrChange>
        </w:rPr>
        <w:t>-consistency between the identified and the true mode shapes.</w:t>
      </w:r>
    </w:p>
    <w:p w:rsidR="009033C7" w:rsidRPr="00522ECD" w:rsidRDefault="009033C7" w:rsidP="009033C7">
      <w:pPr>
        <w:autoSpaceDE w:val="0"/>
        <w:autoSpaceDN w:val="0"/>
        <w:adjustRightInd w:val="0"/>
        <w:rPr>
          <w:rFonts w:ascii="TimesNewRoman" w:eastAsia="TimesNewRoman" w:cs="TimesNewRoman" w:hint="eastAsia"/>
          <w:kern w:val="0"/>
          <w:sz w:val="23"/>
          <w:szCs w:val="23"/>
          <w:rPrChange w:id="1770" w:author="lxf" w:date="2010-05-12T13:00:00Z">
            <w:rPr>
              <w:rFonts w:ascii="Cambria Math" w:hAnsi="Cambria Math" w:cs="TimesNewRoman" w:hint="eastAsia"/>
              <w:kern w:val="0"/>
              <w:sz w:val="23"/>
              <w:szCs w:val="23"/>
            </w:rPr>
          </w:rPrChange>
        </w:rPr>
      </w:pPr>
    </w:p>
    <w:p w:rsidR="009033C7" w:rsidRPr="00522ECD" w:rsidRDefault="002A7979" w:rsidP="009033C7">
      <w:pPr>
        <w:autoSpaceDE w:val="0"/>
        <w:autoSpaceDN w:val="0"/>
        <w:adjustRightInd w:val="0"/>
        <w:rPr>
          <w:rFonts w:ascii="TimesNewRoman" w:eastAsia="TimesNewRoman" w:cs="TimesNewRoman" w:hint="eastAsia"/>
          <w:kern w:val="0"/>
          <w:sz w:val="23"/>
          <w:szCs w:val="23"/>
          <w:rPrChange w:id="1771" w:author="lxf" w:date="2010-05-12T13:00:00Z">
            <w:rPr>
              <w:rFonts w:ascii="Cambria Math" w:hAnsi="Cambria Math" w:cs="TimesNewRoman" w:hint="eastAsia"/>
              <w:kern w:val="0"/>
              <w:sz w:val="23"/>
              <w:szCs w:val="23"/>
            </w:rPr>
          </w:rPrChange>
        </w:rPr>
      </w:pPr>
      <w:proofErr w:type="gramStart"/>
      <w:r w:rsidRPr="002A7979">
        <w:rPr>
          <w:rFonts w:ascii="TimesNewRoman" w:eastAsia="TimesNewRoman" w:cs="TimesNewRoman" w:hint="eastAsia"/>
          <w:kern w:val="0"/>
          <w:sz w:val="23"/>
          <w:szCs w:val="23"/>
          <w:rPrChange w:id="1772" w:author="lxf" w:date="2010-05-12T13:00:00Z">
            <w:rPr>
              <w:rFonts w:ascii="Cambria Math" w:eastAsia="SimHei" w:hAnsi="Cambria Math" w:cs="TimesNewRoman" w:hint="eastAsia"/>
              <w:kern w:val="0"/>
              <w:sz w:val="23"/>
              <w:szCs w:val="23"/>
              <w:vertAlign w:val="superscript"/>
            </w:rPr>
          </w:rPrChange>
        </w:rPr>
        <w:t>Fig.</w:t>
      </w:r>
      <w:proofErr w:type="gramEnd"/>
      <w:r w:rsidRPr="002A7979">
        <w:rPr>
          <w:rFonts w:ascii="TimesNewRoman" w:eastAsia="TimesNewRoman" w:cs="TimesNewRoman" w:hint="eastAsia"/>
          <w:kern w:val="0"/>
          <w:sz w:val="23"/>
          <w:szCs w:val="23"/>
          <w:rPrChange w:id="1773" w:author="lxf" w:date="2010-05-12T13:00:00Z">
            <w:rPr>
              <w:rFonts w:ascii="Cambria Math" w:eastAsia="SimHei" w:hAnsi="Cambria Math" w:cs="TimesNewRoman" w:hint="eastAsia"/>
              <w:kern w:val="0"/>
              <w:sz w:val="23"/>
              <w:szCs w:val="23"/>
              <w:vertAlign w:val="superscript"/>
            </w:rPr>
          </w:rPrChange>
        </w:rPr>
        <w:t xml:space="preserve"> </w:t>
      </w:r>
      <w:del w:id="1774" w:author="lxf" w:date="2010-05-13T21:37:00Z">
        <w:r w:rsidRPr="002A7979">
          <w:rPr>
            <w:rFonts w:ascii="TimesNewRoman" w:eastAsia="TimesNewRoman" w:cs="TimesNewRoman" w:hint="eastAsia"/>
            <w:kern w:val="0"/>
            <w:sz w:val="23"/>
            <w:szCs w:val="23"/>
            <w:rPrChange w:id="1775" w:author="lxf" w:date="2010-05-12T13:00:00Z">
              <w:rPr>
                <w:rFonts w:ascii="Cambria Math" w:eastAsia="SimHei" w:hAnsi="Cambria Math" w:cs="TimesNewRoman" w:hint="eastAsia"/>
                <w:kern w:val="0"/>
                <w:sz w:val="23"/>
                <w:szCs w:val="23"/>
                <w:vertAlign w:val="superscript"/>
              </w:rPr>
            </w:rPrChange>
          </w:rPr>
          <w:delText xml:space="preserve">7 </w:delText>
        </w:r>
      </w:del>
      <w:ins w:id="1776" w:author="lxf" w:date="2010-05-13T21:37:00Z">
        <w:r w:rsidR="00FD67E6">
          <w:rPr>
            <w:rFonts w:ascii="TimesNewRoman" w:eastAsia="TimesNewRoman" w:cs="TimesNewRoman" w:hint="eastAsia"/>
            <w:kern w:val="0"/>
            <w:sz w:val="23"/>
            <w:szCs w:val="23"/>
          </w:rPr>
          <w:t>1</w:t>
        </w:r>
      </w:ins>
      <w:ins w:id="1777" w:author="lxf" w:date="2010-05-14T18:13:00Z">
        <w:r w:rsidR="00D9110B">
          <w:rPr>
            <w:rFonts w:ascii="TimesNewRoman" w:eastAsia="TimesNewRoman" w:cs="TimesNewRoman" w:hint="eastAsia"/>
            <w:kern w:val="0"/>
            <w:sz w:val="23"/>
            <w:szCs w:val="23"/>
          </w:rPr>
          <w:t>5</w:t>
        </w:r>
      </w:ins>
      <w:ins w:id="1778" w:author="lxf" w:date="2010-05-13T21:37:00Z">
        <w:r w:rsidRPr="002A7979">
          <w:rPr>
            <w:rFonts w:ascii="TimesNewRoman" w:eastAsia="TimesNewRoman" w:cs="TimesNewRoman" w:hint="eastAsia"/>
            <w:kern w:val="0"/>
            <w:sz w:val="23"/>
            <w:szCs w:val="23"/>
            <w:rPrChange w:id="1779" w:author="lxf" w:date="2010-05-12T13:00:00Z">
              <w:rPr>
                <w:rFonts w:ascii="Cambria Math" w:eastAsia="SimHei" w:hAnsi="Cambria Math" w:cs="TimesNewRoman" w:hint="eastAsia"/>
                <w:kern w:val="0"/>
                <w:sz w:val="23"/>
                <w:szCs w:val="23"/>
                <w:vertAlign w:val="superscript"/>
              </w:rPr>
            </w:rPrChange>
          </w:rPr>
          <w:t xml:space="preserve"> </w:t>
        </w:r>
      </w:ins>
      <w:proofErr w:type="gramStart"/>
      <w:r w:rsidRPr="002A7979">
        <w:rPr>
          <w:rFonts w:ascii="TimesNewRoman" w:eastAsia="TimesNewRoman" w:cs="TimesNewRoman" w:hint="eastAsia"/>
          <w:kern w:val="0"/>
          <w:sz w:val="23"/>
          <w:szCs w:val="23"/>
          <w:rPrChange w:id="1780" w:author="lxf" w:date="2010-05-12T13:00:00Z">
            <w:rPr>
              <w:rFonts w:ascii="Cambria Math" w:eastAsia="SimHei" w:hAnsi="Cambria Math" w:cs="TimesNewRoman" w:hint="eastAsia"/>
              <w:kern w:val="0"/>
              <w:sz w:val="23"/>
              <w:szCs w:val="23"/>
              <w:vertAlign w:val="superscript"/>
            </w:rPr>
          </w:rPrChange>
        </w:rPr>
        <w:t>illustrates</w:t>
      </w:r>
      <w:proofErr w:type="gramEnd"/>
      <w:r w:rsidRPr="002A7979">
        <w:rPr>
          <w:rFonts w:ascii="TimesNewRoman" w:eastAsia="TimesNewRoman" w:cs="TimesNewRoman" w:hint="eastAsia"/>
          <w:kern w:val="0"/>
          <w:sz w:val="23"/>
          <w:szCs w:val="23"/>
          <w:rPrChange w:id="1781" w:author="lxf" w:date="2010-05-12T13:00:00Z">
            <w:rPr>
              <w:rFonts w:ascii="Cambria Math" w:eastAsia="SimHei" w:hAnsi="Cambria Math" w:cs="TimesNewRoman" w:hint="eastAsia"/>
              <w:kern w:val="0"/>
              <w:sz w:val="23"/>
              <w:szCs w:val="23"/>
              <w:vertAlign w:val="superscript"/>
            </w:rPr>
          </w:rPrChange>
        </w:rPr>
        <w:t xml:space="preserve"> the identified mode shape error and frequency error using the subsets obtained from the heuristic method (see Fig. </w:t>
      </w:r>
      <w:del w:id="1782" w:author="lxf" w:date="2010-05-13T21:37:00Z">
        <w:r w:rsidRPr="002A7979">
          <w:rPr>
            <w:rFonts w:ascii="TimesNewRoman" w:eastAsia="TimesNewRoman" w:cs="TimesNewRoman" w:hint="eastAsia"/>
            <w:kern w:val="0"/>
            <w:sz w:val="23"/>
            <w:szCs w:val="23"/>
            <w:rPrChange w:id="1783" w:author="lxf" w:date="2010-05-12T13:00:00Z">
              <w:rPr>
                <w:rFonts w:ascii="Cambria Math" w:eastAsia="SimHei" w:hAnsi="Cambria Math" w:cs="TimesNewRoman" w:hint="eastAsia"/>
                <w:kern w:val="0"/>
                <w:sz w:val="23"/>
                <w:szCs w:val="23"/>
                <w:vertAlign w:val="superscript"/>
              </w:rPr>
            </w:rPrChange>
          </w:rPr>
          <w:delText xml:space="preserve">3 </w:delText>
        </w:r>
      </w:del>
      <w:proofErr w:type="gramStart"/>
      <w:ins w:id="1784" w:author="lxf" w:date="2010-05-13T21:37:00Z">
        <w:r w:rsidR="00FD67E6">
          <w:rPr>
            <w:rFonts w:ascii="TimesNewRoman" w:eastAsia="TimesNewRoman" w:cs="TimesNewRoman" w:hint="eastAsia"/>
            <w:kern w:val="0"/>
            <w:sz w:val="23"/>
            <w:szCs w:val="23"/>
          </w:rPr>
          <w:t>1</w:t>
        </w:r>
      </w:ins>
      <w:ins w:id="1785" w:author="lxf" w:date="2010-05-14T18:14:00Z">
        <w:r w:rsidR="00D9110B">
          <w:rPr>
            <w:rFonts w:ascii="TimesNewRoman" w:eastAsia="TimesNewRoman" w:cs="TimesNewRoman" w:hint="eastAsia"/>
            <w:kern w:val="0"/>
            <w:sz w:val="23"/>
            <w:szCs w:val="23"/>
          </w:rPr>
          <w:t>1</w:t>
        </w:r>
      </w:ins>
      <w:ins w:id="1786" w:author="lxf" w:date="2010-05-13T21:37:00Z">
        <w:r w:rsidRPr="002A7979">
          <w:rPr>
            <w:rFonts w:ascii="TimesNewRoman" w:eastAsia="TimesNewRoman" w:cs="TimesNewRoman" w:hint="eastAsia"/>
            <w:kern w:val="0"/>
            <w:sz w:val="23"/>
            <w:szCs w:val="23"/>
            <w:rPrChange w:id="1787" w:author="lxf" w:date="2010-05-12T13:00:00Z">
              <w:rPr>
                <w:rFonts w:ascii="Cambria Math" w:eastAsia="SimHei" w:hAnsi="Cambria Math" w:cs="TimesNewRoman" w:hint="eastAsia"/>
                <w:kern w:val="0"/>
                <w:sz w:val="23"/>
                <w:szCs w:val="23"/>
                <w:vertAlign w:val="superscript"/>
              </w:rPr>
            </w:rPrChange>
          </w:rPr>
          <w:t xml:space="preserve"> </w:t>
        </w:r>
      </w:ins>
      <w:r w:rsidRPr="002A7979">
        <w:rPr>
          <w:rFonts w:ascii="TimesNewRoman" w:eastAsia="TimesNewRoman" w:cs="TimesNewRoman" w:hint="eastAsia"/>
          <w:kern w:val="0"/>
          <w:sz w:val="23"/>
          <w:szCs w:val="23"/>
          <w:rPrChange w:id="1788" w:author="lxf" w:date="2010-05-12T13:00:00Z">
            <w:rPr>
              <w:rFonts w:ascii="Cambria Math" w:eastAsia="SimHei" w:hAnsi="Cambria Math" w:cs="TimesNewRoman" w:hint="eastAsia"/>
              <w:kern w:val="0"/>
              <w:sz w:val="23"/>
              <w:szCs w:val="23"/>
              <w:vertAlign w:val="superscript"/>
            </w:rPr>
          </w:rPrChange>
        </w:rPr>
        <w:t xml:space="preserve">for the sensor configuration of each subset and corresponding </w:t>
      </w:r>
      <w:del w:id="1789" w:author="lxf" w:date="2010-05-12T13:00:00Z">
        <w:r w:rsidRPr="002A7979">
          <w:rPr>
            <w:rFonts w:ascii="TimesNewRoman" w:eastAsia="TimesNewRoman" w:cs="TimesNewRoman" w:hint="eastAsia"/>
            <w:kern w:val="0"/>
            <w:sz w:val="23"/>
            <w:szCs w:val="23"/>
            <w:rPrChange w:id="1790" w:author="lxf" w:date="2010-05-12T13:00:00Z">
              <w:rPr>
                <w:rFonts w:ascii="Cambria Math" w:eastAsia="SimHei" w:hAnsi="Cambria Math" w:cs="TimesNewRoman" w:hint="eastAsia"/>
                <w:kern w:val="0"/>
                <w:sz w:val="23"/>
                <w:szCs w:val="23"/>
                <w:vertAlign w:val="superscript"/>
              </w:rPr>
            </w:rPrChange>
          </w:rPr>
          <w:delText>SVD ratio</w:delText>
        </w:r>
      </w:del>
      <w:ins w:id="1791" w:author="lxf" w:date="2010-05-12T13:00:00Z">
        <w:r w:rsidRPr="002A7979">
          <w:rPr>
            <w:rFonts w:ascii="TimesNewRoman" w:eastAsia="TimesNewRoman" w:cs="TimesNewRoman" w:hint="eastAsia"/>
            <w:kern w:val="0"/>
            <w:sz w:val="23"/>
            <w:szCs w:val="23"/>
            <w:rPrChange w:id="1792" w:author="lxf" w:date="2010-05-12T13:00:00Z">
              <w:rPr>
                <w:rFonts w:ascii="Cambria Math" w:eastAsia="SimHei" w:hAnsi="Cambria Math" w:cs="TimesNewRoman" w:hint="eastAsia"/>
                <w:kern w:val="0"/>
                <w:sz w:val="23"/>
                <w:szCs w:val="23"/>
                <w:vertAlign w:val="superscript"/>
              </w:rPr>
            </w:rPrChange>
          </w:rPr>
          <w:t>condition</w:t>
        </w:r>
      </w:ins>
      <w:r w:rsidRPr="002A7979">
        <w:rPr>
          <w:rFonts w:ascii="TimesNewRoman" w:eastAsia="TimesNewRoman" w:cs="TimesNewRoman" w:hint="eastAsia"/>
          <w:kern w:val="0"/>
          <w:sz w:val="23"/>
          <w:szCs w:val="23"/>
          <w:rPrChange w:id="1793" w:author="lxf" w:date="2010-05-12T13:00:00Z">
            <w:rPr>
              <w:rFonts w:ascii="Cambria Math" w:eastAsia="SimHei" w:hAnsi="Cambria Math" w:cs="TimesNewRoman" w:hint="eastAsia"/>
              <w:kern w:val="0"/>
              <w:sz w:val="23"/>
              <w:szCs w:val="23"/>
              <w:vertAlign w:val="superscript"/>
            </w:rPr>
          </w:rPrChange>
        </w:rPr>
        <w:t>s).</w:t>
      </w:r>
      <w:proofErr w:type="gramEnd"/>
      <w:r w:rsidRPr="002A7979">
        <w:rPr>
          <w:rFonts w:ascii="TimesNewRoman" w:eastAsia="TimesNewRoman" w:cs="TimesNewRoman" w:hint="eastAsia"/>
          <w:kern w:val="0"/>
          <w:sz w:val="23"/>
          <w:szCs w:val="23"/>
          <w:rPrChange w:id="1794" w:author="lxf" w:date="2010-05-12T13:00:00Z">
            <w:rPr>
              <w:rFonts w:ascii="Cambria Math" w:eastAsia="SimHei" w:hAnsi="Cambria Math" w:cs="TimesNewRoman" w:hint="eastAsia"/>
              <w:kern w:val="0"/>
              <w:sz w:val="23"/>
              <w:szCs w:val="23"/>
              <w:vertAlign w:val="superscript"/>
            </w:rPr>
          </w:rPrChange>
        </w:rPr>
        <w:t xml:space="preserve"> </w:t>
      </w:r>
      <w:moveToRangeStart w:id="1795" w:author="lxf" w:date="2010-05-14T18:15:00Z" w:name="move261624250"/>
      <w:moveTo w:id="1796" w:author="lxf" w:date="2010-05-14T18:15:00Z">
        <w:r w:rsidR="00CB7D35" w:rsidRPr="000002E0">
          <w:rPr>
            <w:rFonts w:ascii="TimesNewRoman" w:eastAsia="TimesNewRoman" w:cs="TimesNewRoman" w:hint="eastAsia"/>
            <w:kern w:val="0"/>
            <w:sz w:val="23"/>
            <w:szCs w:val="23"/>
          </w:rPr>
          <w:t xml:space="preserve">The mode shape error and natural frequency error of all the subsets in all modes are below 4e-3 and 5e-3, respectively. </w:t>
        </w:r>
      </w:moveTo>
      <w:moveToRangeEnd w:id="1795"/>
      <w:r w:rsidRPr="002A7979">
        <w:rPr>
          <w:rFonts w:ascii="TimesNewRoman" w:eastAsia="TimesNewRoman" w:cs="TimesNewRoman" w:hint="eastAsia"/>
          <w:kern w:val="0"/>
          <w:sz w:val="23"/>
          <w:szCs w:val="23"/>
          <w:rPrChange w:id="1797" w:author="lxf" w:date="2010-05-12T13:00:00Z">
            <w:rPr>
              <w:rFonts w:ascii="Cambria Math" w:eastAsia="SimHei" w:hAnsi="Cambria Math" w:cs="TimesNewRoman" w:hint="eastAsia"/>
              <w:kern w:val="0"/>
              <w:sz w:val="23"/>
              <w:szCs w:val="23"/>
              <w:vertAlign w:val="superscript"/>
            </w:rPr>
          </w:rPrChange>
        </w:rPr>
        <w:t>It can be seen that even with the relatively high noise-to-signal ratio, the mode shapes and natural frequencies</w:t>
      </w:r>
      <w:del w:id="1798" w:author="lxf" w:date="2010-05-14T18:14:00Z">
        <w:r w:rsidRPr="002A7979">
          <w:rPr>
            <w:rFonts w:ascii="TimesNewRoman" w:eastAsia="TimesNewRoman" w:cs="TimesNewRoman" w:hint="eastAsia"/>
            <w:kern w:val="0"/>
            <w:sz w:val="23"/>
            <w:szCs w:val="23"/>
            <w:rPrChange w:id="1799" w:author="lxf" w:date="2010-05-12T13:00:00Z">
              <w:rPr>
                <w:rFonts w:ascii="Cambria Math" w:eastAsia="SimHei" w:hAnsi="Cambria Math" w:cs="TimesNewRoman" w:hint="eastAsia"/>
                <w:kern w:val="0"/>
                <w:sz w:val="23"/>
                <w:szCs w:val="23"/>
                <w:vertAlign w:val="superscript"/>
              </w:rPr>
            </w:rPrChange>
          </w:rPr>
          <w:delText xml:space="preserve"> identified</w:delText>
        </w:r>
      </w:del>
      <w:r w:rsidRPr="002A7979">
        <w:rPr>
          <w:rFonts w:ascii="TimesNewRoman" w:eastAsia="TimesNewRoman" w:cs="TimesNewRoman" w:hint="eastAsia"/>
          <w:kern w:val="0"/>
          <w:sz w:val="23"/>
          <w:szCs w:val="23"/>
          <w:rPrChange w:id="1800" w:author="lxf" w:date="2010-05-12T13:00:00Z">
            <w:rPr>
              <w:rFonts w:ascii="Cambria Math" w:eastAsia="SimHei" w:hAnsi="Cambria Math" w:cs="TimesNewRoman" w:hint="eastAsia"/>
              <w:kern w:val="0"/>
              <w:sz w:val="23"/>
              <w:szCs w:val="23"/>
              <w:vertAlign w:val="superscript"/>
            </w:rPr>
          </w:rPrChange>
        </w:rPr>
        <w:t xml:space="preserve"> in each subset using ERA are very accurate</w:t>
      </w:r>
      <w:ins w:id="1801" w:author="lxf" w:date="2010-05-14T18:15:00Z">
        <w:r w:rsidR="00CB7D35">
          <w:rPr>
            <w:rFonts w:ascii="TimesNewRoman" w:eastAsia="TimesNewRoman" w:cs="TimesNewRoman" w:hint="eastAsia"/>
            <w:kern w:val="0"/>
            <w:sz w:val="23"/>
            <w:szCs w:val="23"/>
          </w:rPr>
          <w:t>ly</w:t>
        </w:r>
      </w:ins>
      <w:ins w:id="1802" w:author="lxf" w:date="2010-05-14T18:14:00Z">
        <w:r w:rsidR="00CB7D35" w:rsidRPr="000002E0">
          <w:rPr>
            <w:rFonts w:ascii="TimesNewRoman" w:eastAsia="TimesNewRoman" w:cs="TimesNewRoman" w:hint="eastAsia"/>
            <w:kern w:val="0"/>
            <w:sz w:val="23"/>
            <w:szCs w:val="23"/>
          </w:rPr>
          <w:t xml:space="preserve"> identified</w:t>
        </w:r>
      </w:ins>
      <w:r w:rsidRPr="002A7979">
        <w:rPr>
          <w:rFonts w:ascii="TimesNewRoman" w:eastAsia="TimesNewRoman" w:cs="TimesNewRoman" w:hint="eastAsia"/>
          <w:kern w:val="0"/>
          <w:sz w:val="23"/>
          <w:szCs w:val="23"/>
          <w:rPrChange w:id="1803" w:author="lxf" w:date="2010-05-12T13:00:00Z">
            <w:rPr>
              <w:rFonts w:ascii="Cambria Math" w:eastAsia="SimHei" w:hAnsi="Cambria Math" w:cs="TimesNewRoman" w:hint="eastAsia"/>
              <w:kern w:val="0"/>
              <w:sz w:val="23"/>
              <w:szCs w:val="23"/>
              <w:vertAlign w:val="superscript"/>
            </w:rPr>
          </w:rPrChange>
        </w:rPr>
        <w:t xml:space="preserve">. </w:t>
      </w:r>
      <w:moveFromRangeStart w:id="1804" w:author="lxf" w:date="2010-05-14T18:15:00Z" w:name="move261624250"/>
      <w:moveFrom w:id="1805" w:author="lxf" w:date="2010-05-14T18:15:00Z">
        <w:r w:rsidRPr="002A7979">
          <w:rPr>
            <w:rFonts w:ascii="TimesNewRoman" w:eastAsia="TimesNewRoman" w:cs="TimesNewRoman" w:hint="eastAsia"/>
            <w:kern w:val="0"/>
            <w:sz w:val="23"/>
            <w:szCs w:val="23"/>
            <w:rPrChange w:id="1806" w:author="lxf" w:date="2010-05-12T13:00:00Z">
              <w:rPr>
                <w:rFonts w:ascii="Cambria Math" w:eastAsia="SimHei" w:hAnsi="Cambria Math" w:cs="TimesNewRoman" w:hint="eastAsia"/>
                <w:kern w:val="0"/>
                <w:sz w:val="23"/>
                <w:szCs w:val="23"/>
                <w:vertAlign w:val="superscript"/>
              </w:rPr>
            </w:rPrChange>
          </w:rPr>
          <w:t xml:space="preserve">The mode shape error and natural frequency error of all the subsets in all modes are below 4e-3 and 5e-3, respectively. </w:t>
        </w:r>
      </w:moveFrom>
      <w:moveFromRangeEnd w:id="1804"/>
    </w:p>
    <w:p w:rsidR="009033C7" w:rsidRDefault="009033C7">
      <w:pPr>
        <w:pStyle w:val="Caption"/>
        <w:rPr>
          <w:rFonts w:ascii="TimesNewRoman" w:eastAsia="TimesNewRoman" w:hAnsiTheme="minorHAnsi" w:cs="TimesNewRoman"/>
          <w:kern w:val="0"/>
          <w:sz w:val="23"/>
          <w:szCs w:val="23"/>
        </w:rPr>
      </w:pPr>
    </w:p>
    <w:p w:rsidR="009033C7" w:rsidRDefault="009033C7" w:rsidP="009033C7">
      <w:pPr>
        <w:pStyle w:val="Caption"/>
        <w:keepNext/>
        <w:jc w:val="center"/>
      </w:pPr>
      <w:r>
        <w:rPr>
          <w:rFonts w:ascii="TimesNewRoman" w:eastAsia="TimesNewRoman" w:hAnsiTheme="minorHAnsi" w:cs="TimesNewRoman" w:hint="eastAsia"/>
          <w:noProof/>
          <w:kern w:val="0"/>
          <w:sz w:val="23"/>
          <w:szCs w:val="23"/>
        </w:rPr>
        <w:lastRenderedPageBreak/>
        <w:drawing>
          <wp:inline distT="0" distB="0" distL="0" distR="0">
            <wp:extent cx="5274310" cy="2939067"/>
            <wp:effectExtent l="0" t="0" r="0" b="0"/>
            <wp:docPr id="3"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srcRect/>
                    <a:stretch>
                      <a:fillRect/>
                    </a:stretch>
                  </pic:blipFill>
                  <pic:spPr bwMode="auto">
                    <a:xfrm>
                      <a:off x="0" y="0"/>
                      <a:ext cx="5274310" cy="2939067"/>
                    </a:xfrm>
                    <a:prstGeom prst="rect">
                      <a:avLst/>
                    </a:prstGeom>
                    <a:noFill/>
                    <a:ln w="9525">
                      <a:noFill/>
                      <a:miter lim="800000"/>
                      <a:headEnd/>
                      <a:tailEnd/>
                    </a:ln>
                  </pic:spPr>
                </pic:pic>
              </a:graphicData>
            </a:graphic>
          </wp:inline>
        </w:drawing>
      </w:r>
    </w:p>
    <w:p w:rsidR="009033C7" w:rsidRPr="009D11BE" w:rsidRDefault="009033C7" w:rsidP="009033C7">
      <w:pPr>
        <w:pStyle w:val="Caption"/>
        <w:jc w:val="center"/>
        <w:rPr>
          <w:rFonts w:ascii="Cambria Math" w:hAnsi="Cambria Math" w:cs="TimesNewRoman" w:hint="eastAsia"/>
          <w:kern w:val="0"/>
          <w:sz w:val="23"/>
          <w:szCs w:val="23"/>
        </w:rPr>
      </w:pPr>
      <w:r w:rsidRPr="009D11BE">
        <w:rPr>
          <w:rFonts w:ascii="Cambria Math" w:hAnsi="Cambria Math" w:cs="TimesNewRoman"/>
          <w:kern w:val="0"/>
          <w:sz w:val="23"/>
          <w:szCs w:val="23"/>
        </w:rPr>
        <w:t xml:space="preserve">Figure </w:t>
      </w:r>
      <w:r w:rsidR="002A7979" w:rsidRPr="009D11BE">
        <w:rPr>
          <w:rFonts w:ascii="Cambria Math" w:hAnsi="Cambria Math" w:cs="TimesNewRoman"/>
          <w:kern w:val="0"/>
          <w:sz w:val="23"/>
          <w:szCs w:val="23"/>
        </w:rPr>
        <w:fldChar w:fldCharType="begin"/>
      </w:r>
      <w:r w:rsidRPr="009D11BE">
        <w:rPr>
          <w:rFonts w:ascii="Cambria Math" w:hAnsi="Cambria Math" w:cs="TimesNewRoman"/>
          <w:kern w:val="0"/>
          <w:sz w:val="23"/>
          <w:szCs w:val="23"/>
        </w:rPr>
        <w:instrText xml:space="preserve"> SEQ Figure \* ARABIC </w:instrText>
      </w:r>
      <w:r w:rsidR="002A7979" w:rsidRPr="009D11BE">
        <w:rPr>
          <w:rFonts w:ascii="Cambria Math" w:hAnsi="Cambria Math" w:cs="TimesNewRoman"/>
          <w:kern w:val="0"/>
          <w:sz w:val="23"/>
          <w:szCs w:val="23"/>
        </w:rPr>
        <w:fldChar w:fldCharType="separate"/>
      </w:r>
      <w:ins w:id="1807" w:author="lxf" w:date="2010-05-14T20:29:00Z">
        <w:r w:rsidR="0058493D">
          <w:rPr>
            <w:rFonts w:ascii="Cambria Math" w:hAnsi="Cambria Math" w:cs="TimesNewRoman"/>
            <w:noProof/>
            <w:kern w:val="0"/>
            <w:sz w:val="23"/>
            <w:szCs w:val="23"/>
          </w:rPr>
          <w:t>15</w:t>
        </w:r>
      </w:ins>
      <w:del w:id="1808" w:author="lxf" w:date="2010-05-13T15:47:00Z">
        <w:r w:rsidR="002509EB" w:rsidDel="00C31C39">
          <w:rPr>
            <w:rFonts w:ascii="Cambria Math" w:hAnsi="Cambria Math" w:cs="TimesNewRoman"/>
            <w:noProof/>
            <w:kern w:val="0"/>
            <w:sz w:val="23"/>
            <w:szCs w:val="23"/>
          </w:rPr>
          <w:delText>7</w:delText>
        </w:r>
      </w:del>
      <w:r w:rsidR="002A7979" w:rsidRPr="009D11BE">
        <w:rPr>
          <w:rFonts w:ascii="Cambria Math" w:hAnsi="Cambria Math" w:cs="TimesNewRoman"/>
          <w:kern w:val="0"/>
          <w:sz w:val="23"/>
          <w:szCs w:val="23"/>
        </w:rPr>
        <w:fldChar w:fldCharType="end"/>
      </w:r>
      <w:r w:rsidR="009D11BE" w:rsidRPr="009D11BE">
        <w:rPr>
          <w:rFonts w:ascii="Cambria Math" w:hAnsi="Cambria Math" w:cs="TimesNewRoman" w:hint="eastAsia"/>
          <w:kern w:val="0"/>
          <w:sz w:val="23"/>
          <w:szCs w:val="23"/>
        </w:rPr>
        <w:t xml:space="preserve"> The Identified </w:t>
      </w:r>
      <w:del w:id="1809" w:author="lxf" w:date="2010-05-14T18:16:00Z">
        <w:r w:rsidR="009D11BE" w:rsidDel="00CB7D35">
          <w:rPr>
            <w:rFonts w:ascii="Cambria Math" w:hAnsi="Cambria Math" w:cs="TimesNewRoman" w:hint="eastAsia"/>
            <w:kern w:val="0"/>
            <w:sz w:val="23"/>
            <w:szCs w:val="23"/>
          </w:rPr>
          <w:delText xml:space="preserve">mode </w:delText>
        </w:r>
      </w:del>
      <w:ins w:id="1810" w:author="lxf" w:date="2010-05-14T18:16:00Z">
        <w:r w:rsidR="00CB7D35">
          <w:rPr>
            <w:rFonts w:ascii="Cambria Math" w:hAnsi="Cambria Math" w:cs="TimesNewRoman" w:hint="eastAsia"/>
            <w:kern w:val="0"/>
            <w:sz w:val="23"/>
            <w:szCs w:val="23"/>
          </w:rPr>
          <w:t xml:space="preserve">Mode </w:t>
        </w:r>
      </w:ins>
      <w:del w:id="1811" w:author="lxf" w:date="2010-05-14T18:16:00Z">
        <w:r w:rsidR="009D11BE" w:rsidDel="00CB7D35">
          <w:rPr>
            <w:rFonts w:ascii="Cambria Math" w:hAnsi="Cambria Math" w:cs="TimesNewRoman" w:hint="eastAsia"/>
            <w:kern w:val="0"/>
            <w:sz w:val="23"/>
            <w:szCs w:val="23"/>
          </w:rPr>
          <w:delText xml:space="preserve">shape </w:delText>
        </w:r>
      </w:del>
      <w:ins w:id="1812" w:author="lxf" w:date="2010-05-14T18:16:00Z">
        <w:r w:rsidR="00CB7D35">
          <w:rPr>
            <w:rFonts w:ascii="Cambria Math" w:hAnsi="Cambria Math" w:cs="TimesNewRoman" w:hint="eastAsia"/>
            <w:kern w:val="0"/>
            <w:sz w:val="23"/>
            <w:szCs w:val="23"/>
          </w:rPr>
          <w:t xml:space="preserve">Shape </w:t>
        </w:r>
      </w:ins>
      <w:del w:id="1813" w:author="lxf" w:date="2010-05-14T18:16:00Z">
        <w:r w:rsidR="009D11BE" w:rsidDel="00CB7D35">
          <w:rPr>
            <w:rFonts w:ascii="Cambria Math" w:hAnsi="Cambria Math" w:cs="TimesNewRoman" w:hint="eastAsia"/>
            <w:kern w:val="0"/>
            <w:sz w:val="23"/>
            <w:szCs w:val="23"/>
          </w:rPr>
          <w:delText xml:space="preserve">error </w:delText>
        </w:r>
      </w:del>
      <w:ins w:id="1814" w:author="lxf" w:date="2010-05-14T18:16:00Z">
        <w:r w:rsidR="00CB7D35">
          <w:rPr>
            <w:rFonts w:ascii="Cambria Math" w:hAnsi="Cambria Math" w:cs="TimesNewRoman" w:hint="eastAsia"/>
            <w:kern w:val="0"/>
            <w:sz w:val="23"/>
            <w:szCs w:val="23"/>
          </w:rPr>
          <w:t xml:space="preserve">Error </w:t>
        </w:r>
      </w:ins>
      <w:r w:rsidR="009D11BE">
        <w:rPr>
          <w:rFonts w:ascii="Cambria Math" w:hAnsi="Cambria Math" w:cs="TimesNewRoman" w:hint="eastAsia"/>
          <w:kern w:val="0"/>
          <w:sz w:val="23"/>
          <w:szCs w:val="23"/>
        </w:rPr>
        <w:t xml:space="preserve">and </w:t>
      </w:r>
      <w:del w:id="1815" w:author="lxf" w:date="2010-05-14T18:16:00Z">
        <w:r w:rsidR="009D11BE" w:rsidDel="00CB7D35">
          <w:rPr>
            <w:rFonts w:ascii="Cambria Math" w:hAnsi="Cambria Math" w:cs="TimesNewRoman" w:hint="eastAsia"/>
            <w:kern w:val="0"/>
            <w:sz w:val="23"/>
            <w:szCs w:val="23"/>
          </w:rPr>
          <w:delText xml:space="preserve">frequency </w:delText>
        </w:r>
      </w:del>
      <w:ins w:id="1816" w:author="lxf" w:date="2010-05-14T18:16:00Z">
        <w:r w:rsidR="00CB7D35">
          <w:rPr>
            <w:rFonts w:ascii="Cambria Math" w:hAnsi="Cambria Math" w:cs="TimesNewRoman" w:hint="eastAsia"/>
            <w:kern w:val="0"/>
            <w:sz w:val="23"/>
            <w:szCs w:val="23"/>
          </w:rPr>
          <w:t xml:space="preserve">Frequency </w:t>
        </w:r>
      </w:ins>
      <w:del w:id="1817" w:author="lxf" w:date="2010-05-14T18:16:00Z">
        <w:r w:rsidR="009D11BE" w:rsidDel="00CB7D35">
          <w:rPr>
            <w:rFonts w:ascii="Cambria Math" w:hAnsi="Cambria Math" w:cs="TimesNewRoman" w:hint="eastAsia"/>
            <w:kern w:val="0"/>
            <w:sz w:val="23"/>
            <w:szCs w:val="23"/>
          </w:rPr>
          <w:delText xml:space="preserve">error </w:delText>
        </w:r>
      </w:del>
      <w:ins w:id="1818" w:author="lxf" w:date="2010-05-14T18:16:00Z">
        <w:r w:rsidR="00CB7D35">
          <w:rPr>
            <w:rFonts w:ascii="Cambria Math" w:hAnsi="Cambria Math" w:cs="TimesNewRoman" w:hint="eastAsia"/>
            <w:kern w:val="0"/>
            <w:sz w:val="23"/>
            <w:szCs w:val="23"/>
          </w:rPr>
          <w:t xml:space="preserve">Error </w:t>
        </w:r>
      </w:ins>
      <w:r w:rsidR="009D11BE">
        <w:rPr>
          <w:rFonts w:ascii="Cambria Math" w:hAnsi="Cambria Math" w:cs="TimesNewRoman" w:hint="eastAsia"/>
          <w:kern w:val="0"/>
          <w:sz w:val="23"/>
          <w:szCs w:val="23"/>
        </w:rPr>
        <w:t xml:space="preserve">using the </w:t>
      </w:r>
      <w:del w:id="1819" w:author="lxf" w:date="2010-05-14T18:16:00Z">
        <w:r w:rsidR="009D11BE" w:rsidDel="00CB7D35">
          <w:rPr>
            <w:rFonts w:ascii="Cambria Math" w:hAnsi="Cambria Math" w:cs="TimesNewRoman" w:hint="eastAsia"/>
            <w:kern w:val="0"/>
            <w:sz w:val="23"/>
            <w:szCs w:val="23"/>
          </w:rPr>
          <w:delText>s</w:delText>
        </w:r>
      </w:del>
      <w:ins w:id="1820" w:author="lxf" w:date="2010-05-14T18:16:00Z">
        <w:r w:rsidR="00CB7D35">
          <w:rPr>
            <w:rFonts w:ascii="Cambria Math" w:hAnsi="Cambria Math" w:cs="TimesNewRoman" w:hint="eastAsia"/>
            <w:kern w:val="0"/>
            <w:sz w:val="23"/>
            <w:szCs w:val="23"/>
          </w:rPr>
          <w:t>S</w:t>
        </w:r>
      </w:ins>
      <w:r w:rsidR="009D11BE">
        <w:rPr>
          <w:rFonts w:ascii="Cambria Math" w:hAnsi="Cambria Math" w:cs="TimesNewRoman" w:hint="eastAsia"/>
          <w:kern w:val="0"/>
          <w:sz w:val="23"/>
          <w:szCs w:val="23"/>
        </w:rPr>
        <w:t xml:space="preserve">ubsets </w:t>
      </w:r>
      <w:del w:id="1821" w:author="lxf" w:date="2010-05-14T18:16:00Z">
        <w:r w:rsidR="009D11BE" w:rsidDel="00CB7D35">
          <w:rPr>
            <w:rFonts w:ascii="Cambria Math" w:hAnsi="Cambria Math" w:cs="TimesNewRoman" w:hint="eastAsia"/>
            <w:kern w:val="0"/>
            <w:sz w:val="23"/>
            <w:szCs w:val="23"/>
          </w:rPr>
          <w:delText xml:space="preserve">obtained </w:delText>
        </w:r>
      </w:del>
      <w:ins w:id="1822" w:author="lxf" w:date="2010-05-14T18:16:00Z">
        <w:r w:rsidR="00CB7D35">
          <w:rPr>
            <w:rFonts w:ascii="Cambria Math" w:hAnsi="Cambria Math" w:cs="TimesNewRoman" w:hint="eastAsia"/>
            <w:kern w:val="0"/>
            <w:sz w:val="23"/>
            <w:szCs w:val="23"/>
          </w:rPr>
          <w:t xml:space="preserve">Obtained </w:t>
        </w:r>
      </w:ins>
      <w:r w:rsidR="009D11BE">
        <w:rPr>
          <w:rFonts w:ascii="Cambria Math" w:hAnsi="Cambria Math" w:cs="TimesNewRoman" w:hint="eastAsia"/>
          <w:kern w:val="0"/>
          <w:sz w:val="23"/>
          <w:szCs w:val="23"/>
        </w:rPr>
        <w:t xml:space="preserve">from the </w:t>
      </w:r>
      <w:del w:id="1823" w:author="lxf" w:date="2010-05-14T18:17:00Z">
        <w:r w:rsidR="009D11BE" w:rsidDel="00CB7D35">
          <w:rPr>
            <w:rFonts w:ascii="Cambria Math" w:hAnsi="Cambria Math" w:cs="TimesNewRoman" w:hint="eastAsia"/>
            <w:kern w:val="0"/>
            <w:sz w:val="23"/>
            <w:szCs w:val="23"/>
          </w:rPr>
          <w:delText xml:space="preserve">heuristic </w:delText>
        </w:r>
      </w:del>
      <w:ins w:id="1824" w:author="lxf" w:date="2010-05-14T18:17:00Z">
        <w:r w:rsidR="00CB7D35">
          <w:rPr>
            <w:rFonts w:ascii="Cambria Math" w:hAnsi="Cambria Math" w:cs="TimesNewRoman" w:hint="eastAsia"/>
            <w:kern w:val="0"/>
            <w:sz w:val="23"/>
            <w:szCs w:val="23"/>
          </w:rPr>
          <w:t xml:space="preserve">Heuristic </w:t>
        </w:r>
      </w:ins>
      <w:del w:id="1825" w:author="lxf" w:date="2010-05-14T18:17:00Z">
        <w:r w:rsidR="009D11BE" w:rsidDel="00CB7D35">
          <w:rPr>
            <w:rFonts w:ascii="Cambria Math" w:hAnsi="Cambria Math" w:cs="TimesNewRoman" w:hint="eastAsia"/>
            <w:kern w:val="0"/>
            <w:sz w:val="23"/>
            <w:szCs w:val="23"/>
          </w:rPr>
          <w:delText>method</w:delText>
        </w:r>
      </w:del>
      <w:ins w:id="1826" w:author="lxf" w:date="2010-05-14T18:17:00Z">
        <w:r w:rsidR="00CB7D35">
          <w:rPr>
            <w:rFonts w:ascii="Cambria Math" w:hAnsi="Cambria Math" w:cs="TimesNewRoman" w:hint="eastAsia"/>
            <w:kern w:val="0"/>
            <w:sz w:val="23"/>
            <w:szCs w:val="23"/>
          </w:rPr>
          <w:t>Method in Fig. 11</w:t>
        </w:r>
      </w:ins>
    </w:p>
    <w:p w:rsidR="009D11BE" w:rsidRDefault="009D11BE">
      <w:pPr>
        <w:pStyle w:val="Caption"/>
        <w:rPr>
          <w:rFonts w:ascii="TimesNewRoman" w:eastAsia="TimesNewRoman" w:hAnsiTheme="minorHAnsi" w:cs="TimesNewRoman"/>
          <w:kern w:val="0"/>
          <w:sz w:val="23"/>
          <w:szCs w:val="23"/>
        </w:rPr>
      </w:pPr>
    </w:p>
    <w:p w:rsidR="00C667F8" w:rsidRDefault="009D11BE">
      <w:pPr>
        <w:pStyle w:val="Caption"/>
        <w:rPr>
          <w:rFonts w:ascii="TimesNewRoman" w:eastAsia="TimesNewRoman" w:cs="TimesNewRoman"/>
          <w:kern w:val="0"/>
          <w:sz w:val="23"/>
          <w:szCs w:val="23"/>
        </w:rPr>
      </w:pPr>
      <w:r>
        <w:rPr>
          <w:rFonts w:ascii="TimesNewRoman" w:eastAsia="TimesNewRoman" w:hAnsiTheme="minorHAnsi" w:cs="TimesNewRoman" w:hint="eastAsia"/>
          <w:kern w:val="0"/>
          <w:sz w:val="23"/>
          <w:szCs w:val="23"/>
        </w:rPr>
        <w:t xml:space="preserve">For comparison, the </w:t>
      </w:r>
      <w:r w:rsidR="00064FC4">
        <w:rPr>
          <w:rFonts w:ascii="Cambria Math" w:hAnsi="Cambria Math" w:cs="TimesNewRoman" w:hint="eastAsia"/>
          <w:kern w:val="0"/>
          <w:sz w:val="23"/>
          <w:szCs w:val="23"/>
        </w:rPr>
        <w:t xml:space="preserve">identified mode shape error and frequency error using the subsets obtained from the </w:t>
      </w:r>
      <w:del w:id="1827" w:author="lxf" w:date="2010-05-13T21:35:00Z">
        <w:r w:rsidR="00064FC4" w:rsidDel="00E738E5">
          <w:rPr>
            <w:rFonts w:ascii="Cambria Math" w:hAnsi="Cambria Math" w:cs="TimesNewRoman" w:hint="eastAsia"/>
            <w:kern w:val="0"/>
            <w:sz w:val="23"/>
            <w:szCs w:val="23"/>
          </w:rPr>
          <w:delText xml:space="preserve">engineering </w:delText>
        </w:r>
        <w:r w:rsidR="00064FC4" w:rsidDel="00E738E5">
          <w:rPr>
            <w:rFonts w:ascii="Cambria Math" w:hAnsi="Cambria Math" w:cs="TimesNewRoman"/>
            <w:kern w:val="0"/>
            <w:sz w:val="23"/>
            <w:szCs w:val="23"/>
          </w:rPr>
          <w:delText>judgment</w:delText>
        </w:r>
      </w:del>
      <w:ins w:id="1828" w:author="lxf" w:date="2010-05-13T21:35:00Z">
        <w:r w:rsidR="00E738E5">
          <w:rPr>
            <w:rFonts w:ascii="Cambria Math" w:hAnsi="Cambria Math" w:cs="TimesNewRoman" w:hint="eastAsia"/>
            <w:kern w:val="0"/>
            <w:sz w:val="23"/>
            <w:szCs w:val="23"/>
          </w:rPr>
          <w:t>traditional clustering</w:t>
        </w:r>
      </w:ins>
      <w:r w:rsidR="00064FC4">
        <w:rPr>
          <w:rFonts w:ascii="Cambria Math" w:hAnsi="Cambria Math" w:cs="TimesNewRoman" w:hint="eastAsia"/>
          <w:kern w:val="0"/>
          <w:sz w:val="23"/>
          <w:szCs w:val="23"/>
        </w:rPr>
        <w:t xml:space="preserve"> </w:t>
      </w:r>
      <w:del w:id="1829" w:author="lxf" w:date="2010-05-13T21:35:00Z">
        <w:r w:rsidR="00064FC4" w:rsidDel="00E738E5">
          <w:rPr>
            <w:rFonts w:ascii="Cambria Math" w:hAnsi="Cambria Math" w:cs="TimesNewRoman" w:hint="eastAsia"/>
            <w:kern w:val="0"/>
            <w:sz w:val="23"/>
            <w:szCs w:val="23"/>
          </w:rPr>
          <w:delText xml:space="preserve">method </w:delText>
        </w:r>
      </w:del>
      <w:r w:rsidR="00064FC4">
        <w:rPr>
          <w:rFonts w:ascii="Cambria Math" w:hAnsi="Cambria Math" w:cs="TimesNewRoman" w:hint="eastAsia"/>
          <w:kern w:val="0"/>
          <w:sz w:val="23"/>
          <w:szCs w:val="23"/>
        </w:rPr>
        <w:t xml:space="preserve">is illustrated in Fig. </w:t>
      </w:r>
      <w:del w:id="1830" w:author="lxf" w:date="2010-05-13T21:38:00Z">
        <w:r w:rsidR="00064FC4" w:rsidDel="00FD67E6">
          <w:rPr>
            <w:rFonts w:ascii="Cambria Math" w:hAnsi="Cambria Math" w:cs="TimesNewRoman" w:hint="eastAsia"/>
            <w:kern w:val="0"/>
            <w:sz w:val="23"/>
            <w:szCs w:val="23"/>
          </w:rPr>
          <w:delText>8</w:delText>
        </w:r>
      </w:del>
      <w:ins w:id="1831" w:author="lxf" w:date="2010-05-13T21:38:00Z">
        <w:r w:rsidR="00FD67E6">
          <w:rPr>
            <w:rFonts w:ascii="Cambria Math" w:hAnsi="Cambria Math" w:cs="TimesNewRoman" w:hint="eastAsia"/>
            <w:kern w:val="0"/>
            <w:sz w:val="23"/>
            <w:szCs w:val="23"/>
          </w:rPr>
          <w:t>1</w:t>
        </w:r>
      </w:ins>
      <w:ins w:id="1832" w:author="lxf" w:date="2010-05-14T18:15:00Z">
        <w:r w:rsidR="00CB7D35">
          <w:rPr>
            <w:rFonts w:ascii="Cambria Math" w:hAnsi="Cambria Math" w:cs="TimesNewRoman" w:hint="eastAsia"/>
            <w:kern w:val="0"/>
            <w:sz w:val="23"/>
            <w:szCs w:val="23"/>
          </w:rPr>
          <w:t>6</w:t>
        </w:r>
      </w:ins>
      <w:r w:rsidR="00064FC4">
        <w:rPr>
          <w:rFonts w:ascii="Cambria Math" w:hAnsi="Cambria Math" w:cs="TimesNewRoman" w:hint="eastAsia"/>
          <w:kern w:val="0"/>
          <w:sz w:val="23"/>
          <w:szCs w:val="23"/>
        </w:rPr>
        <w:t>. (</w:t>
      </w:r>
      <w:proofErr w:type="gramStart"/>
      <w:r w:rsidR="00064FC4">
        <w:rPr>
          <w:rFonts w:ascii="Cambria Math" w:hAnsi="Cambria Math" w:cs="TimesNewRoman" w:hint="eastAsia"/>
          <w:kern w:val="0"/>
          <w:sz w:val="23"/>
          <w:szCs w:val="23"/>
        </w:rPr>
        <w:t>see</w:t>
      </w:r>
      <w:proofErr w:type="gramEnd"/>
      <w:r w:rsidR="00064FC4">
        <w:rPr>
          <w:rFonts w:ascii="Cambria Math" w:hAnsi="Cambria Math" w:cs="TimesNewRoman" w:hint="eastAsia"/>
          <w:kern w:val="0"/>
          <w:sz w:val="23"/>
          <w:szCs w:val="23"/>
        </w:rPr>
        <w:t xml:space="preserve"> Fig. </w:t>
      </w:r>
      <w:del w:id="1833" w:author="lxf" w:date="2010-05-13T21:38:00Z">
        <w:r w:rsidR="00064FC4" w:rsidDel="00FD67E6">
          <w:rPr>
            <w:rFonts w:ascii="Cambria Math" w:hAnsi="Cambria Math" w:cs="TimesNewRoman" w:hint="eastAsia"/>
            <w:kern w:val="0"/>
            <w:sz w:val="23"/>
            <w:szCs w:val="23"/>
          </w:rPr>
          <w:delText xml:space="preserve">6 </w:delText>
        </w:r>
      </w:del>
      <w:proofErr w:type="gramStart"/>
      <w:ins w:id="1834" w:author="lxf" w:date="2010-05-13T21:38:00Z">
        <w:r w:rsidR="00FD67E6">
          <w:rPr>
            <w:rFonts w:ascii="Cambria Math" w:hAnsi="Cambria Math" w:cs="TimesNewRoman" w:hint="eastAsia"/>
            <w:kern w:val="0"/>
            <w:sz w:val="23"/>
            <w:szCs w:val="23"/>
          </w:rPr>
          <w:t>1</w:t>
        </w:r>
      </w:ins>
      <w:ins w:id="1835" w:author="lxf" w:date="2010-05-14T18:15:00Z">
        <w:r w:rsidR="00CB7D35">
          <w:rPr>
            <w:rFonts w:ascii="Cambria Math" w:hAnsi="Cambria Math" w:cs="TimesNewRoman" w:hint="eastAsia"/>
            <w:kern w:val="0"/>
            <w:sz w:val="23"/>
            <w:szCs w:val="23"/>
          </w:rPr>
          <w:t>4</w:t>
        </w:r>
      </w:ins>
      <w:ins w:id="1836" w:author="lxf" w:date="2010-05-13T21:38:00Z">
        <w:r w:rsidR="00FD67E6">
          <w:rPr>
            <w:rFonts w:ascii="Cambria Math" w:hAnsi="Cambria Math" w:cs="TimesNewRoman" w:hint="eastAsia"/>
            <w:kern w:val="0"/>
            <w:sz w:val="23"/>
            <w:szCs w:val="23"/>
          </w:rPr>
          <w:t xml:space="preserve"> </w:t>
        </w:r>
      </w:ins>
      <w:r w:rsidR="00064FC4">
        <w:rPr>
          <w:rFonts w:ascii="Cambria Math" w:hAnsi="Cambria Math" w:cs="TimesNewRoman" w:hint="eastAsia"/>
          <w:kern w:val="0"/>
          <w:sz w:val="23"/>
          <w:szCs w:val="23"/>
        </w:rPr>
        <w:t xml:space="preserve">for the sensor configuration of each subset and </w:t>
      </w:r>
      <w:r w:rsidR="00064FC4">
        <w:rPr>
          <w:rFonts w:ascii="Cambria Math" w:hAnsi="Cambria Math" w:cs="TimesNewRoman"/>
          <w:kern w:val="0"/>
          <w:sz w:val="23"/>
          <w:szCs w:val="23"/>
        </w:rPr>
        <w:t>corresponding</w:t>
      </w:r>
      <w:r w:rsidR="00064FC4">
        <w:rPr>
          <w:rFonts w:ascii="Cambria Math" w:hAnsi="Cambria Math" w:cs="TimesNewRoman" w:hint="eastAsia"/>
          <w:kern w:val="0"/>
          <w:sz w:val="23"/>
          <w:szCs w:val="23"/>
        </w:rPr>
        <w:t xml:space="preserve"> </w:t>
      </w:r>
      <w:del w:id="1837" w:author="lxf" w:date="2010-05-12T13:00:00Z">
        <w:r w:rsidR="00064FC4" w:rsidDel="00522ECD">
          <w:rPr>
            <w:rFonts w:ascii="Cambria Math" w:hAnsi="Cambria Math" w:cs="TimesNewRoman" w:hint="eastAsia"/>
            <w:kern w:val="0"/>
            <w:sz w:val="23"/>
            <w:szCs w:val="23"/>
          </w:rPr>
          <w:delText>SVD ratio</w:delText>
        </w:r>
      </w:del>
      <w:ins w:id="1838" w:author="lxf" w:date="2010-05-12T13:00:00Z">
        <w:r w:rsidR="00522ECD">
          <w:rPr>
            <w:rFonts w:ascii="Cambria Math" w:hAnsi="Cambria Math" w:cs="TimesNewRoman" w:hint="eastAsia"/>
            <w:kern w:val="0"/>
            <w:sz w:val="23"/>
            <w:szCs w:val="23"/>
          </w:rPr>
          <w:t>condition number</w:t>
        </w:r>
      </w:ins>
      <w:r w:rsidR="00064FC4">
        <w:rPr>
          <w:rFonts w:ascii="Cambria Math" w:hAnsi="Cambria Math" w:cs="TimesNewRoman" w:hint="eastAsia"/>
          <w:kern w:val="0"/>
          <w:sz w:val="23"/>
          <w:szCs w:val="23"/>
        </w:rPr>
        <w:t>s).</w:t>
      </w:r>
      <w:proofErr w:type="gramEnd"/>
      <w:r w:rsidR="00064FC4">
        <w:rPr>
          <w:rFonts w:ascii="Cambria Math" w:hAnsi="Cambria Math" w:cs="TimesNewRoman" w:hint="eastAsia"/>
          <w:kern w:val="0"/>
          <w:sz w:val="23"/>
          <w:szCs w:val="23"/>
        </w:rPr>
        <w:t xml:space="preserve"> </w:t>
      </w:r>
      <w:proofErr w:type="gramStart"/>
      <w:r w:rsidR="00064FC4">
        <w:rPr>
          <w:rFonts w:ascii="Cambria Math" w:hAnsi="Cambria Math" w:cs="TimesNewRoman" w:hint="eastAsia"/>
          <w:kern w:val="0"/>
          <w:sz w:val="23"/>
          <w:szCs w:val="23"/>
        </w:rPr>
        <w:t xml:space="preserve">In can be seen from the figure that a subset with large </w:t>
      </w:r>
      <w:del w:id="1839" w:author="lxf" w:date="2010-05-12T13:01:00Z">
        <w:r w:rsidR="00064FC4" w:rsidDel="00522ECD">
          <w:rPr>
            <w:rFonts w:ascii="Cambria Math" w:hAnsi="Cambria Math" w:cs="TimesNewRoman" w:hint="eastAsia"/>
            <w:kern w:val="0"/>
            <w:sz w:val="23"/>
            <w:szCs w:val="23"/>
          </w:rPr>
          <w:delText>SVD ratio</w:delText>
        </w:r>
      </w:del>
      <w:ins w:id="1840" w:author="lxf" w:date="2010-05-12T13:01:00Z">
        <w:r w:rsidR="00522ECD">
          <w:rPr>
            <w:rFonts w:ascii="Cambria Math" w:hAnsi="Cambria Math" w:cs="TimesNewRoman" w:hint="eastAsia"/>
            <w:kern w:val="0"/>
            <w:sz w:val="23"/>
            <w:szCs w:val="23"/>
          </w:rPr>
          <w:t>condition number</w:t>
        </w:r>
      </w:ins>
      <w:r w:rsidR="00064FC4">
        <w:rPr>
          <w:rFonts w:ascii="Cambria Math" w:hAnsi="Cambria Math" w:cs="TimesNewRoman" w:hint="eastAsia"/>
          <w:kern w:val="0"/>
          <w:sz w:val="23"/>
          <w:szCs w:val="23"/>
        </w:rPr>
        <w:t xml:space="preserve"> is not able to identify these modal parameters correctly.</w:t>
      </w:r>
      <w:proofErr w:type="gramEnd"/>
      <w:r w:rsidR="00064FC4">
        <w:rPr>
          <w:rFonts w:ascii="Cambria Math" w:hAnsi="Cambria Math" w:cs="TimesNewRoman" w:hint="eastAsia"/>
          <w:kern w:val="0"/>
          <w:sz w:val="23"/>
          <w:szCs w:val="23"/>
        </w:rPr>
        <w:t xml:space="preserve"> Correspondingly, structural damage, except the very severe one, will likely not be able to be detected by examining the changes of identified modal parameters.</w:t>
      </w:r>
    </w:p>
    <w:p w:rsidR="00064FC4" w:rsidRDefault="00064FC4">
      <w:pPr>
        <w:pStyle w:val="Caption"/>
        <w:rPr>
          <w:rFonts w:ascii="TimesNewRoman" w:eastAsia="TimesNewRoman" w:hAnsiTheme="minorHAnsi" w:cs="TimesNewRoman"/>
          <w:kern w:val="0"/>
          <w:sz w:val="23"/>
          <w:szCs w:val="23"/>
        </w:rPr>
      </w:pPr>
    </w:p>
    <w:p w:rsidR="00000000" w:rsidRDefault="00064FC4">
      <w:pPr>
        <w:pStyle w:val="Caption"/>
        <w:keepNext/>
        <w:jc w:val="center"/>
        <w:rPr>
          <w:ins w:id="1841" w:author="lxf" w:date="2010-05-13T21:35:00Z"/>
        </w:rPr>
        <w:pPrChange w:id="1842" w:author="lxf" w:date="2010-05-13T21:35:00Z">
          <w:pPr>
            <w:pStyle w:val="Caption"/>
          </w:pPr>
        </w:pPrChange>
      </w:pPr>
      <w:r>
        <w:rPr>
          <w:rFonts w:ascii="TimesNewRoman" w:eastAsia="TimesNewRoman" w:hAnsiTheme="minorHAnsi" w:cs="TimesNewRoman" w:hint="eastAsia"/>
          <w:noProof/>
          <w:kern w:val="0"/>
          <w:sz w:val="23"/>
          <w:szCs w:val="23"/>
        </w:rPr>
        <w:drawing>
          <wp:inline distT="0" distB="0" distL="0" distR="0">
            <wp:extent cx="5274310" cy="2937759"/>
            <wp:effectExtent l="0" t="0" r="0" b="0"/>
            <wp:docPr id="1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srcRect/>
                    <a:stretch>
                      <a:fillRect/>
                    </a:stretch>
                  </pic:blipFill>
                  <pic:spPr bwMode="auto">
                    <a:xfrm>
                      <a:off x="0" y="0"/>
                      <a:ext cx="5274310" cy="2937759"/>
                    </a:xfrm>
                    <a:prstGeom prst="rect">
                      <a:avLst/>
                    </a:prstGeom>
                    <a:noFill/>
                    <a:ln w="9525">
                      <a:noFill/>
                      <a:miter lim="800000"/>
                      <a:headEnd/>
                      <a:tailEnd/>
                    </a:ln>
                  </pic:spPr>
                </pic:pic>
              </a:graphicData>
            </a:graphic>
          </wp:inline>
        </w:drawing>
      </w:r>
    </w:p>
    <w:p w:rsidR="00CB7D35" w:rsidRPr="009D11BE" w:rsidRDefault="002A7979" w:rsidP="00CB7D35">
      <w:pPr>
        <w:pStyle w:val="Caption"/>
        <w:jc w:val="center"/>
        <w:rPr>
          <w:ins w:id="1843" w:author="lxf" w:date="2010-05-14T18:15:00Z"/>
          <w:rFonts w:ascii="Cambria Math" w:hAnsi="Cambria Math" w:cs="TimesNewRoman" w:hint="eastAsia"/>
          <w:kern w:val="0"/>
          <w:sz w:val="23"/>
          <w:szCs w:val="23"/>
        </w:rPr>
      </w:pPr>
      <w:ins w:id="1844" w:author="lxf" w:date="2010-05-13T21:35:00Z">
        <w:r w:rsidRPr="002A7979">
          <w:rPr>
            <w:rFonts w:ascii="Cambria Math" w:hAnsi="Cambria Math" w:cs="TimesNewRoman"/>
            <w:kern w:val="0"/>
            <w:sz w:val="23"/>
            <w:szCs w:val="23"/>
            <w:rPrChange w:id="1845" w:author="lxf" w:date="2010-05-14T18:16:00Z">
              <w:rPr>
                <w:vertAlign w:val="superscript"/>
              </w:rPr>
            </w:rPrChange>
          </w:rPr>
          <w:t xml:space="preserve">Figure </w:t>
        </w:r>
        <w:r w:rsidRPr="002A7979">
          <w:rPr>
            <w:rFonts w:ascii="Cambria Math" w:hAnsi="Cambria Math" w:cs="TimesNewRoman"/>
            <w:kern w:val="0"/>
            <w:sz w:val="23"/>
            <w:szCs w:val="23"/>
            <w:rPrChange w:id="1846" w:author="lxf" w:date="2010-05-14T18:16:00Z">
              <w:rPr>
                <w:vertAlign w:val="superscript"/>
              </w:rPr>
            </w:rPrChange>
          </w:rPr>
          <w:fldChar w:fldCharType="begin"/>
        </w:r>
        <w:r w:rsidRPr="002A7979">
          <w:rPr>
            <w:rFonts w:ascii="Cambria Math" w:hAnsi="Cambria Math" w:cs="TimesNewRoman"/>
            <w:kern w:val="0"/>
            <w:sz w:val="23"/>
            <w:szCs w:val="23"/>
            <w:rPrChange w:id="1847" w:author="lxf" w:date="2010-05-14T18:16:00Z">
              <w:rPr>
                <w:vertAlign w:val="superscript"/>
              </w:rPr>
            </w:rPrChange>
          </w:rPr>
          <w:instrText xml:space="preserve"> SEQ Figure \* ARABIC </w:instrText>
        </w:r>
      </w:ins>
      <w:r w:rsidRPr="002A7979">
        <w:rPr>
          <w:rFonts w:ascii="Cambria Math" w:hAnsi="Cambria Math" w:cs="TimesNewRoman"/>
          <w:kern w:val="0"/>
          <w:sz w:val="23"/>
          <w:szCs w:val="23"/>
          <w:rPrChange w:id="1848" w:author="lxf" w:date="2010-05-14T18:16:00Z">
            <w:rPr>
              <w:vertAlign w:val="superscript"/>
            </w:rPr>
          </w:rPrChange>
        </w:rPr>
        <w:fldChar w:fldCharType="separate"/>
      </w:r>
      <w:ins w:id="1849" w:author="lxf" w:date="2010-05-14T20:29:00Z">
        <w:r w:rsidR="0058493D">
          <w:rPr>
            <w:rFonts w:ascii="Cambria Math" w:hAnsi="Cambria Math" w:cs="TimesNewRoman"/>
            <w:noProof/>
            <w:kern w:val="0"/>
            <w:sz w:val="23"/>
            <w:szCs w:val="23"/>
          </w:rPr>
          <w:t>16</w:t>
        </w:r>
      </w:ins>
      <w:ins w:id="1850" w:author="lxf" w:date="2010-05-13T21:35:00Z">
        <w:r w:rsidRPr="002A7979">
          <w:rPr>
            <w:rFonts w:ascii="Cambria Math" w:hAnsi="Cambria Math" w:cs="TimesNewRoman"/>
            <w:kern w:val="0"/>
            <w:sz w:val="23"/>
            <w:szCs w:val="23"/>
            <w:rPrChange w:id="1851" w:author="lxf" w:date="2010-05-14T18:16:00Z">
              <w:rPr>
                <w:vertAlign w:val="superscript"/>
              </w:rPr>
            </w:rPrChange>
          </w:rPr>
          <w:fldChar w:fldCharType="end"/>
        </w:r>
      </w:ins>
      <w:ins w:id="1852" w:author="lxf" w:date="2010-05-14T18:15:00Z">
        <w:r w:rsidR="00CB7D35" w:rsidRPr="00CB7D35">
          <w:rPr>
            <w:rFonts w:ascii="Cambria Math" w:hAnsi="Cambria Math" w:cs="TimesNewRoman"/>
            <w:kern w:val="0"/>
            <w:sz w:val="23"/>
            <w:szCs w:val="23"/>
          </w:rPr>
          <w:t xml:space="preserve"> </w:t>
        </w:r>
        <w:r w:rsidR="00CB7D35" w:rsidRPr="009D11BE">
          <w:rPr>
            <w:rFonts w:ascii="Cambria Math" w:hAnsi="Cambria Math" w:cs="TimesNewRoman" w:hint="eastAsia"/>
            <w:kern w:val="0"/>
            <w:sz w:val="23"/>
            <w:szCs w:val="23"/>
          </w:rPr>
          <w:t xml:space="preserve">The Identified </w:t>
        </w:r>
        <w:r w:rsidR="00CB7D35">
          <w:rPr>
            <w:rFonts w:ascii="Cambria Math" w:hAnsi="Cambria Math" w:cs="TimesNewRoman" w:hint="eastAsia"/>
            <w:kern w:val="0"/>
            <w:sz w:val="23"/>
            <w:szCs w:val="23"/>
          </w:rPr>
          <w:t xml:space="preserve">mode shape error and frequency error using the subsets </w:t>
        </w:r>
        <w:r w:rsidR="00CB7D35">
          <w:rPr>
            <w:rFonts w:ascii="Cambria Math" w:hAnsi="Cambria Math" w:cs="TimesNewRoman" w:hint="eastAsia"/>
            <w:kern w:val="0"/>
            <w:sz w:val="23"/>
            <w:szCs w:val="23"/>
          </w:rPr>
          <w:lastRenderedPageBreak/>
          <w:t xml:space="preserve">obtained from the </w:t>
        </w:r>
      </w:ins>
      <w:ins w:id="1853" w:author="lxf" w:date="2010-05-14T18:16:00Z">
        <w:r w:rsidR="00CB7D35">
          <w:rPr>
            <w:rFonts w:ascii="Cambria Math" w:hAnsi="Cambria Math" w:cs="TimesNewRoman" w:hint="eastAsia"/>
            <w:kern w:val="0"/>
            <w:sz w:val="23"/>
            <w:szCs w:val="23"/>
          </w:rPr>
          <w:t>T</w:t>
        </w:r>
        <w:r w:rsidR="00CB7D35">
          <w:rPr>
            <w:rFonts w:ascii="Cambria Math" w:hAnsi="Cambria Math" w:cs="TimesNewRoman"/>
            <w:kern w:val="0"/>
            <w:sz w:val="23"/>
            <w:szCs w:val="23"/>
          </w:rPr>
          <w:t>raditional</w:t>
        </w:r>
        <w:r w:rsidR="00CB7D35">
          <w:rPr>
            <w:rFonts w:ascii="Cambria Math" w:hAnsi="Cambria Math" w:cs="TimesNewRoman" w:hint="eastAsia"/>
            <w:kern w:val="0"/>
            <w:sz w:val="23"/>
            <w:szCs w:val="23"/>
          </w:rPr>
          <w:t xml:space="preserve"> Clustering in Fig. 14.</w:t>
        </w:r>
      </w:ins>
    </w:p>
    <w:p w:rsidR="00000000" w:rsidRDefault="00D63942">
      <w:pPr>
        <w:pStyle w:val="Caption"/>
        <w:jc w:val="center"/>
        <w:rPr>
          <w:rFonts w:ascii="TimesNewRoman" w:eastAsia="TimesNewRoman" w:hAnsiTheme="minorHAnsi" w:cs="TimesNewRoman"/>
          <w:kern w:val="0"/>
          <w:sz w:val="23"/>
          <w:szCs w:val="23"/>
        </w:rPr>
        <w:pPrChange w:id="1854" w:author="lxf" w:date="2010-05-13T21:35:00Z">
          <w:pPr>
            <w:pStyle w:val="Caption"/>
          </w:pPr>
        </w:pPrChange>
      </w:pPr>
    </w:p>
    <w:p w:rsidR="00C667F8" w:rsidRDefault="00C667F8">
      <w:pPr>
        <w:pStyle w:val="Caption"/>
      </w:pPr>
    </w:p>
    <w:p w:rsidR="00C667F8" w:rsidRDefault="000C3CA8">
      <w:pPr>
        <w:pStyle w:val="Heading1"/>
      </w:pPr>
      <w:r>
        <w:rPr>
          <w:rFonts w:hint="eastAsia"/>
        </w:rPr>
        <w:t>Conclusion</w:t>
      </w:r>
    </w:p>
    <w:p w:rsidR="00CB7D35" w:rsidRDefault="00CB7D35" w:rsidP="00ED11BF">
      <w:pPr>
        <w:rPr>
          <w:ins w:id="1855" w:author="lxf" w:date="2010-05-14T18:18:00Z"/>
          <w:rFonts w:ascii="TimesNewRoman" w:eastAsia="TimesNewRoman" w:cs="TimesNewRoman"/>
          <w:kern w:val="0"/>
          <w:sz w:val="23"/>
          <w:szCs w:val="23"/>
        </w:rPr>
      </w:pPr>
    </w:p>
    <w:p w:rsidR="00ED11BF" w:rsidRDefault="00ED11BF" w:rsidP="00ED11BF">
      <w:pPr>
        <w:rPr>
          <w:rFonts w:ascii="TimesNewRoman" w:eastAsia="TimesNewRoman" w:cs="TimesNewRoman"/>
          <w:kern w:val="0"/>
          <w:sz w:val="23"/>
          <w:szCs w:val="23"/>
        </w:rPr>
      </w:pPr>
      <w:r>
        <w:rPr>
          <w:rFonts w:ascii="TimesNewRoman" w:eastAsia="TimesNewRoman" w:cs="TimesNewRoman" w:hint="eastAsia"/>
          <w:kern w:val="0"/>
          <w:sz w:val="23"/>
          <w:szCs w:val="23"/>
        </w:rPr>
        <w:t>A</w:t>
      </w:r>
      <w:r>
        <w:rPr>
          <w:rFonts w:ascii="TimesNewRoman" w:eastAsia="TimesNewRoman" w:cs="TimesNewRoman"/>
          <w:kern w:val="0"/>
          <w:sz w:val="23"/>
          <w:szCs w:val="23"/>
        </w:rPr>
        <w:t>l</w:t>
      </w:r>
      <w:r>
        <w:rPr>
          <w:rFonts w:ascii="TimesNewRoman" w:eastAsia="TimesNewRoman" w:cs="TimesNewRoman" w:hint="eastAsia"/>
          <w:kern w:val="0"/>
          <w:sz w:val="23"/>
          <w:szCs w:val="23"/>
        </w:rPr>
        <w:t>though c</w:t>
      </w:r>
      <w:r w:rsidRPr="00B64A9A">
        <w:rPr>
          <w:rFonts w:ascii="TimesNewRoman" w:eastAsia="TimesNewRoman" w:cs="TimesNewRoman" w:hint="eastAsia"/>
          <w:kern w:val="0"/>
          <w:sz w:val="23"/>
          <w:szCs w:val="23"/>
        </w:rPr>
        <w:t xml:space="preserve">overage problem in wireless sensor </w:t>
      </w:r>
      <w:r w:rsidRPr="00B64A9A">
        <w:rPr>
          <w:rFonts w:ascii="TimesNewRoman" w:eastAsia="TimesNewRoman" w:cs="TimesNewRoman"/>
          <w:kern w:val="0"/>
          <w:sz w:val="23"/>
          <w:szCs w:val="23"/>
        </w:rPr>
        <w:t>networks</w:t>
      </w:r>
      <w:r>
        <w:rPr>
          <w:rFonts w:ascii="TimesNewRoman" w:eastAsia="TimesNewRoman" w:cs="TimesNewRoman" w:hint="eastAsia"/>
          <w:kern w:val="0"/>
          <w:sz w:val="23"/>
          <w:szCs w:val="23"/>
        </w:rPr>
        <w:t xml:space="preserve"> has been studied extensively and m</w:t>
      </w:r>
      <w:r w:rsidRPr="00B64A9A">
        <w:rPr>
          <w:rFonts w:ascii="TimesNewRoman" w:eastAsia="TimesNewRoman" w:cs="TimesNewRoman" w:hint="eastAsia"/>
          <w:kern w:val="0"/>
          <w:sz w:val="23"/>
          <w:szCs w:val="23"/>
        </w:rPr>
        <w:t xml:space="preserve">any energy-efficient coverage-preserving </w:t>
      </w:r>
      <w:r w:rsidRPr="00B64A9A">
        <w:rPr>
          <w:rFonts w:ascii="TimesNewRoman" w:eastAsia="TimesNewRoman" w:cs="TimesNewRoman"/>
          <w:kern w:val="0"/>
          <w:sz w:val="23"/>
          <w:szCs w:val="23"/>
        </w:rPr>
        <w:t>protocol</w:t>
      </w:r>
      <w:r w:rsidRPr="00B64A9A">
        <w:rPr>
          <w:rFonts w:ascii="TimesNewRoman" w:eastAsia="TimesNewRoman" w:cs="TimesNewRoman" w:hint="eastAsia"/>
          <w:kern w:val="0"/>
          <w:sz w:val="23"/>
          <w:szCs w:val="23"/>
        </w:rPr>
        <w:t xml:space="preserve">s have been proposed for various monitoring applications, these </w:t>
      </w:r>
      <w:r w:rsidRPr="00B64A9A">
        <w:rPr>
          <w:rFonts w:ascii="TimesNewRoman" w:eastAsia="TimesNewRoman" w:cs="TimesNewRoman"/>
          <w:kern w:val="0"/>
          <w:sz w:val="23"/>
          <w:szCs w:val="23"/>
        </w:rPr>
        <w:t>protocols</w:t>
      </w:r>
      <w:r w:rsidRPr="00B64A9A">
        <w:rPr>
          <w:rFonts w:ascii="TimesNewRoman" w:eastAsia="TimesNewRoman" w:cs="TimesNewRoman" w:hint="eastAsia"/>
          <w:kern w:val="0"/>
          <w:sz w:val="23"/>
          <w:szCs w:val="23"/>
        </w:rPr>
        <w:t xml:space="preserve"> would fail in </w:t>
      </w:r>
      <w:r>
        <w:rPr>
          <w:rFonts w:ascii="TimesNewRoman" w:eastAsia="TimesNewRoman" w:cs="TimesNewRoman" w:hint="eastAsia"/>
          <w:kern w:val="0"/>
          <w:sz w:val="23"/>
          <w:szCs w:val="23"/>
        </w:rPr>
        <w:t xml:space="preserve">a particular monitoring area: </w:t>
      </w:r>
      <w:r w:rsidRPr="00B64A9A">
        <w:rPr>
          <w:rFonts w:ascii="TimesNewRoman" w:eastAsia="TimesNewRoman" w:cs="TimesNewRoman" w:hint="eastAsia"/>
          <w:kern w:val="0"/>
          <w:sz w:val="23"/>
          <w:szCs w:val="23"/>
        </w:rPr>
        <w:t>structural health monitoring</w:t>
      </w:r>
      <w:r>
        <w:rPr>
          <w:rFonts w:ascii="TimesNewRoman" w:eastAsia="TimesNewRoman" w:cs="TimesNewRoman" w:hint="eastAsia"/>
          <w:kern w:val="0"/>
          <w:sz w:val="23"/>
          <w:szCs w:val="23"/>
        </w:rPr>
        <w:t xml:space="preserve"> because monitoring a structure </w:t>
      </w:r>
      <w:r w:rsidRPr="00B64A9A">
        <w:rPr>
          <w:rFonts w:ascii="TimesNewRoman" w:eastAsia="TimesNewRoman" w:cs="TimesNewRoman" w:hint="eastAsia"/>
          <w:kern w:val="0"/>
          <w:sz w:val="23"/>
          <w:szCs w:val="23"/>
        </w:rPr>
        <w:t>uses a totally different scheme</w:t>
      </w:r>
      <w:r w:rsidR="00132013">
        <w:rPr>
          <w:rFonts w:ascii="TimesNewRoman" w:eastAsia="TimesNewRoman" w:cs="TimesNewRoman" w:hint="eastAsia"/>
          <w:kern w:val="0"/>
          <w:sz w:val="23"/>
          <w:szCs w:val="23"/>
        </w:rPr>
        <w:t>.</w:t>
      </w:r>
    </w:p>
    <w:p w:rsidR="00132013" w:rsidRPr="00B64A9A" w:rsidRDefault="00132013" w:rsidP="00ED11BF">
      <w:pPr>
        <w:rPr>
          <w:rFonts w:ascii="TimesNewRoman" w:eastAsia="TimesNewRoman" w:cs="TimesNewRoman"/>
          <w:kern w:val="0"/>
          <w:sz w:val="23"/>
          <w:szCs w:val="23"/>
        </w:rPr>
      </w:pPr>
    </w:p>
    <w:p w:rsidR="00ED11BF" w:rsidRPr="00B64A9A" w:rsidRDefault="00ED11BF" w:rsidP="00ED11BF">
      <w:pPr>
        <w:tabs>
          <w:tab w:val="num" w:pos="720"/>
        </w:tabs>
        <w:autoSpaceDE w:val="0"/>
        <w:autoSpaceDN w:val="0"/>
        <w:adjustRightInd w:val="0"/>
        <w:rPr>
          <w:rFonts w:ascii="TimesNewRoman" w:eastAsia="TimesNewRoman" w:cs="TimesNewRoman"/>
          <w:kern w:val="0"/>
          <w:sz w:val="23"/>
          <w:szCs w:val="23"/>
        </w:rPr>
      </w:pPr>
      <w:r>
        <w:rPr>
          <w:rFonts w:ascii="TimesNewRoman" w:eastAsia="TimesNewRoman" w:cs="TimesNewRoman" w:hint="eastAsia"/>
          <w:kern w:val="0"/>
          <w:sz w:val="23"/>
          <w:szCs w:val="23"/>
        </w:rPr>
        <w:t xml:space="preserve">In this paper, we study the coverage problem in SHM and defined a </w:t>
      </w:r>
      <w:del w:id="1856" w:author="lxf" w:date="2010-05-14T18:18:00Z">
        <w:r w:rsidDel="00CB7D35">
          <w:rPr>
            <w:rFonts w:ascii="TimesNewRoman" w:eastAsia="TimesNewRoman" w:cs="TimesNewRoman" w:hint="eastAsia"/>
            <w:kern w:val="0"/>
            <w:sz w:val="23"/>
            <w:szCs w:val="23"/>
          </w:rPr>
          <w:delText xml:space="preserve">new </w:delText>
        </w:r>
      </w:del>
      <w:ins w:id="1857" w:author="lxf" w:date="2010-05-14T18:18:00Z">
        <w:r w:rsidR="00CB7D35">
          <w:rPr>
            <w:rFonts w:ascii="TimesNewRoman" w:eastAsia="TimesNewRoman" w:cs="TimesNewRoman" w:hint="eastAsia"/>
            <w:kern w:val="0"/>
            <w:sz w:val="23"/>
            <w:szCs w:val="23"/>
          </w:rPr>
          <w:t xml:space="preserve">novel </w:t>
        </w:r>
      </w:ins>
      <w:r>
        <w:rPr>
          <w:rFonts w:ascii="TimesNewRoman" w:eastAsia="TimesNewRoman" w:cs="TimesNewRoman" w:hint="eastAsia"/>
          <w:kern w:val="0"/>
          <w:sz w:val="23"/>
          <w:szCs w:val="23"/>
        </w:rPr>
        <w:t xml:space="preserve">coverage: SHM-coverage, which is directly connected with the function of WSN in SHM: damage detection.  We first give the criterion to determine whether a </w:t>
      </w:r>
      <w:r>
        <w:rPr>
          <w:rFonts w:ascii="TimesNewRoman" w:eastAsia="TimesNewRoman" w:cs="TimesNewRoman"/>
          <w:kern w:val="0"/>
          <w:sz w:val="23"/>
          <w:szCs w:val="23"/>
        </w:rPr>
        <w:t>given sensors set can</w:t>
      </w:r>
      <w:r>
        <w:rPr>
          <w:rFonts w:ascii="TimesNewRoman" w:eastAsia="TimesNewRoman" w:cs="TimesNewRoman" w:hint="eastAsia"/>
          <w:kern w:val="0"/>
          <w:sz w:val="23"/>
          <w:szCs w:val="23"/>
        </w:rPr>
        <w:t xml:space="preserve"> </w:t>
      </w:r>
      <w:r>
        <w:rPr>
          <w:rFonts w:ascii="TimesNewRoman" w:eastAsia="TimesNewRoman" w:cs="TimesNewRoman"/>
          <w:kern w:val="0"/>
          <w:sz w:val="23"/>
          <w:szCs w:val="23"/>
        </w:rPr>
        <w:t>‘</w:t>
      </w:r>
      <w:r>
        <w:rPr>
          <w:rFonts w:ascii="TimesNewRoman" w:eastAsia="TimesNewRoman" w:cs="TimesNewRoman" w:hint="eastAsia"/>
          <w:kern w:val="0"/>
          <w:sz w:val="23"/>
          <w:szCs w:val="23"/>
        </w:rPr>
        <w:t>SHM-cover</w:t>
      </w:r>
      <w:r>
        <w:rPr>
          <w:rFonts w:ascii="TimesNewRoman" w:eastAsia="TimesNewRoman" w:cs="TimesNewRoman"/>
          <w:kern w:val="0"/>
          <w:sz w:val="23"/>
          <w:szCs w:val="23"/>
        </w:rPr>
        <w:t>’</w:t>
      </w:r>
      <w:r>
        <w:rPr>
          <w:rFonts w:ascii="TimesNewRoman" w:eastAsia="TimesNewRoman" w:cs="TimesNewRoman" w:hint="eastAsia"/>
          <w:kern w:val="0"/>
          <w:sz w:val="23"/>
          <w:szCs w:val="23"/>
        </w:rPr>
        <w:t xml:space="preserve"> a structure. Based on the criterion, we also proposed an</w:t>
      </w:r>
      <w:r w:rsidRPr="00B64A9A">
        <w:rPr>
          <w:rFonts w:ascii="TimesNewRoman" w:eastAsia="TimesNewRoman" w:cs="TimesNewRoman" w:hint="eastAsia"/>
          <w:kern w:val="0"/>
          <w:sz w:val="23"/>
          <w:szCs w:val="23"/>
        </w:rPr>
        <w:t xml:space="preserve"> energy-efficient scheduling scheme, </w:t>
      </w:r>
      <w:r>
        <w:rPr>
          <w:rFonts w:ascii="TimesNewRoman" w:eastAsia="TimesNewRoman" w:cs="TimesNewRoman" w:hint="eastAsia"/>
          <w:kern w:val="0"/>
          <w:sz w:val="23"/>
          <w:szCs w:val="23"/>
        </w:rPr>
        <w:t xml:space="preserve">in which </w:t>
      </w:r>
      <w:r w:rsidRPr="00B64A9A">
        <w:rPr>
          <w:rFonts w:ascii="TimesNewRoman" w:eastAsia="TimesNewRoman" w:cs="TimesNewRoman" w:hint="eastAsia"/>
          <w:kern w:val="0"/>
          <w:sz w:val="23"/>
          <w:szCs w:val="23"/>
        </w:rPr>
        <w:t>sensor nodes deployed on a structure are divided into d</w:t>
      </w:r>
      <w:r>
        <w:rPr>
          <w:rFonts w:ascii="TimesNewRoman" w:eastAsia="TimesNewRoman" w:cs="TimesNewRoman" w:hint="eastAsia"/>
          <w:kern w:val="0"/>
          <w:sz w:val="23"/>
          <w:szCs w:val="23"/>
        </w:rPr>
        <w:t xml:space="preserve">isjoint set while each set can </w:t>
      </w:r>
      <w:r>
        <w:rPr>
          <w:rFonts w:ascii="TimesNewRoman" w:eastAsia="TimesNewRoman" w:cs="TimesNewRoman"/>
          <w:kern w:val="0"/>
          <w:sz w:val="23"/>
          <w:szCs w:val="23"/>
        </w:rPr>
        <w:t>‘</w:t>
      </w:r>
      <w:r>
        <w:rPr>
          <w:rFonts w:ascii="TimesNewRoman" w:eastAsia="TimesNewRoman" w:cs="TimesNewRoman" w:hint="eastAsia"/>
          <w:kern w:val="0"/>
          <w:sz w:val="23"/>
          <w:szCs w:val="23"/>
        </w:rPr>
        <w:t>SHM-cover</w:t>
      </w:r>
      <w:r>
        <w:rPr>
          <w:rFonts w:ascii="TimesNewRoman" w:eastAsia="TimesNewRoman" w:cs="TimesNewRoman"/>
          <w:kern w:val="0"/>
          <w:sz w:val="23"/>
          <w:szCs w:val="23"/>
        </w:rPr>
        <w:t>’</w:t>
      </w:r>
      <w:r>
        <w:rPr>
          <w:rFonts w:ascii="TimesNewRoman" w:eastAsia="TimesNewRoman" w:cs="TimesNewRoman" w:hint="eastAsia"/>
          <w:kern w:val="0"/>
          <w:sz w:val="23"/>
          <w:szCs w:val="23"/>
        </w:rPr>
        <w:t xml:space="preserve"> the whole structure</w:t>
      </w:r>
      <w:r w:rsidRPr="00B64A9A">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Within the scheme,</w:t>
      </w:r>
      <w:r w:rsidRPr="00B64A9A">
        <w:rPr>
          <w:rFonts w:ascii="TimesNewRoman" w:eastAsia="TimesNewRoman" w:cs="TimesNewRoman"/>
          <w:kern w:val="0"/>
          <w:sz w:val="23"/>
          <w:szCs w:val="23"/>
        </w:rPr>
        <w:t xml:space="preserve"> two approaches, one heuristic and the other based on </w:t>
      </w:r>
      <w:r>
        <w:rPr>
          <w:rFonts w:ascii="TimesNewRoman" w:eastAsia="TimesNewRoman" w:cs="TimesNewRoman" w:hint="eastAsia"/>
          <w:kern w:val="0"/>
          <w:sz w:val="23"/>
          <w:szCs w:val="23"/>
        </w:rPr>
        <w:t>GA</w:t>
      </w:r>
      <w:r w:rsidRPr="00B64A9A">
        <w:rPr>
          <w:rFonts w:ascii="TimesNewRoman" w:eastAsia="TimesNewRoman" w:cs="TimesNewRoman"/>
          <w:kern w:val="0"/>
          <w:sz w:val="23"/>
          <w:szCs w:val="23"/>
        </w:rPr>
        <w:t xml:space="preserve"> </w:t>
      </w:r>
      <w:r w:rsidRPr="00B64A9A">
        <w:rPr>
          <w:rFonts w:ascii="TimesNewRoman" w:eastAsia="TimesNewRoman" w:cs="TimesNewRoman" w:hint="eastAsia"/>
          <w:kern w:val="0"/>
          <w:sz w:val="23"/>
          <w:szCs w:val="23"/>
        </w:rPr>
        <w:t>are proposed.</w:t>
      </w:r>
      <w:r w:rsidRPr="00B64A9A">
        <w:rPr>
          <w:rFonts w:ascii="TimesNewRoman" w:eastAsia="TimesNewRoman" w:cs="TimesNewRoman"/>
          <w:kern w:val="0"/>
          <w:sz w:val="23"/>
          <w:szCs w:val="23"/>
        </w:rPr>
        <w:t xml:space="preserve"> Through simulation, the effectiveness of the proposed approaches is demonstrated and they show </w:t>
      </w:r>
      <w:r w:rsidR="00C45717">
        <w:rPr>
          <w:rFonts w:ascii="TimesNewRoman" w:eastAsia="TimesNewRoman" w:cs="TimesNewRoman"/>
          <w:kern w:val="0"/>
          <w:sz w:val="23"/>
          <w:szCs w:val="23"/>
        </w:rPr>
        <w:t>great promise for WSN-based SHM</w:t>
      </w:r>
      <w:r w:rsidR="00085B2B">
        <w:rPr>
          <w:rFonts w:ascii="TimesNewRoman" w:eastAsia="TimesNewRoman" w:cs="TimesNewRoman" w:hint="eastAsia"/>
          <w:kern w:val="0"/>
          <w:sz w:val="23"/>
          <w:szCs w:val="23"/>
        </w:rPr>
        <w:t>.</w:t>
      </w:r>
    </w:p>
    <w:p w:rsidR="00CD7897" w:rsidRPr="00ED11BF" w:rsidRDefault="00CD7897" w:rsidP="00CD7897"/>
    <w:p w:rsidR="00307AE5" w:rsidRDefault="00B64A9A" w:rsidP="00307AE5">
      <w:pPr>
        <w:pStyle w:val="Heading1"/>
        <w:rPr>
          <w:ins w:id="1858" w:author="lxf" w:date="2010-05-08T15:30:00Z"/>
          <w:lang w:eastAsia="zh-CN"/>
        </w:rPr>
      </w:pPr>
      <w:r w:rsidRPr="00B64A9A">
        <w:rPr>
          <w:rFonts w:hint="eastAsia"/>
        </w:rPr>
        <w:t>References</w:t>
      </w:r>
    </w:p>
    <w:p w:rsidR="00000000" w:rsidRDefault="00D63942">
      <w:pPr>
        <w:rPr>
          <w:ins w:id="1859" w:author="lxf" w:date="2010-05-08T15:30:00Z"/>
        </w:rPr>
        <w:pPrChange w:id="1860" w:author="lxf" w:date="2010-05-08T15:30:00Z">
          <w:pPr>
            <w:pStyle w:val="Heading1"/>
          </w:pPr>
        </w:pPrChange>
      </w:pPr>
    </w:p>
    <w:p w:rsidR="00000000" w:rsidRDefault="00D63942">
      <w:pPr>
        <w:rPr>
          <w:ins w:id="1861" w:author="lxf" w:date="2010-05-08T15:30:00Z"/>
        </w:rPr>
        <w:pPrChange w:id="1862" w:author="lxf" w:date="2010-05-08T15:30:00Z">
          <w:pPr>
            <w:pStyle w:val="Heading1"/>
          </w:pPr>
        </w:pPrChange>
      </w:pPr>
    </w:p>
    <w:p w:rsidR="00000000" w:rsidRDefault="00307AE5">
      <w:pPr>
        <w:numPr>
          <w:ilvl w:val="0"/>
          <w:numId w:val="40"/>
        </w:numPr>
        <w:rPr>
          <w:ins w:id="1863" w:author="lxf" w:date="2010-05-08T15:31:00Z"/>
          <w:rFonts w:ascii="Times New Roman" w:hAnsi="Times New Roman" w:cs="Times New Roman"/>
          <w:kern w:val="0"/>
          <w:sz w:val="20"/>
          <w:szCs w:val="20"/>
        </w:rPr>
        <w:pPrChange w:id="1864" w:author="lxf" w:date="2010-05-08T15:31:00Z">
          <w:pPr/>
        </w:pPrChange>
      </w:pPr>
      <w:ins w:id="1865" w:author="lxf" w:date="2010-05-08T15:30:00Z">
        <w:r w:rsidRPr="009B2EEE">
          <w:rPr>
            <w:rFonts w:ascii="Times New Roman" w:hAnsi="Times New Roman" w:cs="Times New Roman"/>
            <w:kern w:val="0"/>
            <w:sz w:val="20"/>
            <w:szCs w:val="20"/>
          </w:rPr>
          <w:t xml:space="preserve">S. </w:t>
        </w:r>
        <w:proofErr w:type="spellStart"/>
        <w:r w:rsidRPr="009B2EEE">
          <w:rPr>
            <w:rFonts w:ascii="Times New Roman" w:hAnsi="Times New Roman" w:cs="Times New Roman"/>
            <w:kern w:val="0"/>
            <w:sz w:val="20"/>
            <w:szCs w:val="20"/>
          </w:rPr>
          <w:t>Slijepcevic</w:t>
        </w:r>
        <w:proofErr w:type="spellEnd"/>
        <w:r w:rsidRPr="009B2EEE">
          <w:rPr>
            <w:rFonts w:ascii="Times New Roman" w:hAnsi="Times New Roman" w:cs="Times New Roman"/>
            <w:kern w:val="0"/>
            <w:sz w:val="20"/>
            <w:szCs w:val="20"/>
          </w:rPr>
          <w:t xml:space="preserve"> and M. </w:t>
        </w:r>
        <w:proofErr w:type="spellStart"/>
        <w:r w:rsidRPr="009B2EEE">
          <w:rPr>
            <w:rFonts w:ascii="Times New Roman" w:hAnsi="Times New Roman" w:cs="Times New Roman"/>
            <w:kern w:val="0"/>
            <w:sz w:val="20"/>
            <w:szCs w:val="20"/>
          </w:rPr>
          <w:t>Potkonjak</w:t>
        </w:r>
        <w:proofErr w:type="spellEnd"/>
        <w:r w:rsidRPr="009B2EEE">
          <w:rPr>
            <w:rFonts w:ascii="Times New Roman" w:hAnsi="Times New Roman" w:cs="Times New Roman"/>
            <w:kern w:val="0"/>
            <w:sz w:val="20"/>
            <w:szCs w:val="20"/>
          </w:rPr>
          <w:t>, Power efficient organization of wireless sensor networks, in: IEEE Int’l Conf. on Communications (ICC) (2001) pp. 472–476.</w:t>
        </w:r>
      </w:ins>
    </w:p>
    <w:p w:rsidR="00000000" w:rsidRDefault="00D63942">
      <w:pPr>
        <w:ind w:left="360"/>
        <w:rPr>
          <w:ins w:id="1866" w:author="lxf" w:date="2010-05-08T15:31:00Z"/>
          <w:rFonts w:ascii="Times New Roman" w:hAnsi="Times New Roman" w:cs="Times New Roman"/>
          <w:kern w:val="0"/>
          <w:sz w:val="20"/>
          <w:szCs w:val="20"/>
        </w:rPr>
        <w:pPrChange w:id="1867" w:author="lxf" w:date="2010-05-08T15:32:00Z">
          <w:pPr/>
        </w:pPrChange>
      </w:pPr>
    </w:p>
    <w:p w:rsidR="00000000" w:rsidRDefault="00307AE5">
      <w:pPr>
        <w:numPr>
          <w:ilvl w:val="0"/>
          <w:numId w:val="40"/>
        </w:numPr>
        <w:rPr>
          <w:ins w:id="1868" w:author="lxf" w:date="2010-05-08T15:32:00Z"/>
          <w:rFonts w:ascii="Times New Roman" w:hAnsi="Times New Roman" w:cs="Times New Roman"/>
          <w:kern w:val="0"/>
          <w:sz w:val="20"/>
          <w:szCs w:val="20"/>
        </w:rPr>
        <w:pPrChange w:id="1869" w:author="lxf" w:date="2010-05-08T15:32:00Z">
          <w:pPr>
            <w:autoSpaceDE w:val="0"/>
            <w:autoSpaceDN w:val="0"/>
            <w:adjustRightInd w:val="0"/>
            <w:jc w:val="left"/>
          </w:pPr>
        </w:pPrChange>
      </w:pPr>
      <w:ins w:id="1870" w:author="lxf" w:date="2010-05-08T15:30:00Z">
        <w:r w:rsidRPr="00307AE5">
          <w:rPr>
            <w:rFonts w:ascii="Times New Roman" w:hAnsi="Times New Roman" w:cs="Times New Roman"/>
            <w:kern w:val="0"/>
            <w:sz w:val="20"/>
            <w:szCs w:val="20"/>
          </w:rPr>
          <w:t xml:space="preserve">S. </w:t>
        </w:r>
        <w:proofErr w:type="spellStart"/>
        <w:r w:rsidRPr="00307AE5">
          <w:rPr>
            <w:rFonts w:ascii="Times New Roman" w:hAnsi="Times New Roman" w:cs="Times New Roman"/>
            <w:kern w:val="0"/>
            <w:sz w:val="20"/>
            <w:szCs w:val="20"/>
          </w:rPr>
          <w:t>Gao</w:t>
        </w:r>
        <w:proofErr w:type="spellEnd"/>
        <w:r w:rsidRPr="00307AE5">
          <w:rPr>
            <w:rFonts w:ascii="Times New Roman" w:hAnsi="Times New Roman" w:cs="Times New Roman"/>
            <w:kern w:val="0"/>
            <w:sz w:val="20"/>
            <w:szCs w:val="20"/>
          </w:rPr>
          <w:t>, C.T. Vu, and Y. Li, Sensor Scheduling for k-Coverage in Wireless Sensor Networks, 2nd International Conference on Mobile Ad-hoc and Sensor Networks (MSN 2006), Hong Kong, China, December 13-15, 2006</w:t>
        </w:r>
      </w:ins>
    </w:p>
    <w:p w:rsidR="00000000" w:rsidRDefault="00D63942">
      <w:pPr>
        <w:pStyle w:val="ListParagraph"/>
        <w:ind w:firstLine="400"/>
        <w:rPr>
          <w:ins w:id="1871" w:author="lxf" w:date="2010-05-08T15:32:00Z"/>
          <w:rFonts w:ascii="Times New Roman" w:hAnsi="Times New Roman" w:cs="Times New Roman"/>
          <w:kern w:val="0"/>
          <w:sz w:val="20"/>
          <w:szCs w:val="20"/>
        </w:rPr>
        <w:pPrChange w:id="1872" w:author="lxf" w:date="2010-05-08T15:32:00Z">
          <w:pPr>
            <w:numPr>
              <w:numId w:val="40"/>
            </w:numPr>
            <w:ind w:left="360" w:hanging="360"/>
          </w:pPr>
        </w:pPrChange>
      </w:pPr>
    </w:p>
    <w:p w:rsidR="00000000" w:rsidRDefault="00307AE5">
      <w:pPr>
        <w:numPr>
          <w:ilvl w:val="0"/>
          <w:numId w:val="40"/>
        </w:numPr>
        <w:rPr>
          <w:ins w:id="1873" w:author="lxf" w:date="2010-05-08T15:32:00Z"/>
          <w:rFonts w:ascii="Times New Roman" w:hAnsi="Times New Roman" w:cs="Times New Roman"/>
          <w:kern w:val="0"/>
          <w:sz w:val="20"/>
          <w:szCs w:val="20"/>
        </w:rPr>
        <w:pPrChange w:id="1874" w:author="lxf" w:date="2010-05-08T15:32:00Z">
          <w:pPr>
            <w:autoSpaceDE w:val="0"/>
            <w:autoSpaceDN w:val="0"/>
            <w:adjustRightInd w:val="0"/>
            <w:jc w:val="left"/>
          </w:pPr>
        </w:pPrChange>
      </w:pPr>
      <w:ins w:id="1875" w:author="lxf" w:date="2010-05-08T15:30:00Z">
        <w:r w:rsidRPr="00307AE5">
          <w:rPr>
            <w:rFonts w:ascii="Times New Roman" w:hAnsi="Times New Roman" w:cs="Times New Roman"/>
            <w:kern w:val="0"/>
            <w:sz w:val="20"/>
            <w:szCs w:val="20"/>
          </w:rPr>
          <w:t xml:space="preserve">X. Wang, G. Xing, Y. Zhang, C. Lu, R. </w:t>
        </w:r>
        <w:proofErr w:type="spellStart"/>
        <w:r w:rsidRPr="00307AE5">
          <w:rPr>
            <w:rFonts w:ascii="Times New Roman" w:hAnsi="Times New Roman" w:cs="Times New Roman"/>
            <w:kern w:val="0"/>
            <w:sz w:val="20"/>
            <w:szCs w:val="20"/>
          </w:rPr>
          <w:t>Pless</w:t>
        </w:r>
        <w:proofErr w:type="spellEnd"/>
        <w:r w:rsidRPr="00307AE5">
          <w:rPr>
            <w:rFonts w:ascii="Times New Roman" w:hAnsi="Times New Roman" w:cs="Times New Roman"/>
            <w:kern w:val="0"/>
            <w:sz w:val="20"/>
            <w:szCs w:val="20"/>
          </w:rPr>
          <w:t>, and C. Gill. Integrated</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coverage and connectivity configuration in wireless sensor networks.</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ACM Transactions on Sensor Networks, 2005.</w:t>
        </w:r>
      </w:ins>
    </w:p>
    <w:p w:rsidR="00000000" w:rsidRDefault="00D63942">
      <w:pPr>
        <w:pStyle w:val="ListParagraph"/>
        <w:ind w:firstLine="400"/>
        <w:rPr>
          <w:ins w:id="1876" w:author="lxf" w:date="2010-05-08T15:32:00Z"/>
          <w:rFonts w:ascii="Times New Roman" w:hAnsi="Times New Roman" w:cs="Times New Roman"/>
          <w:kern w:val="0"/>
          <w:sz w:val="20"/>
          <w:szCs w:val="20"/>
        </w:rPr>
        <w:pPrChange w:id="1877" w:author="lxf" w:date="2010-05-08T15:32:00Z">
          <w:pPr>
            <w:numPr>
              <w:numId w:val="40"/>
            </w:numPr>
            <w:ind w:left="360" w:hanging="360"/>
          </w:pPr>
        </w:pPrChange>
      </w:pPr>
    </w:p>
    <w:p w:rsidR="00000000" w:rsidRDefault="00307AE5">
      <w:pPr>
        <w:numPr>
          <w:ilvl w:val="0"/>
          <w:numId w:val="40"/>
        </w:numPr>
        <w:rPr>
          <w:ins w:id="1878" w:author="lxf" w:date="2010-05-08T15:32:00Z"/>
          <w:rFonts w:ascii="Times New Roman" w:hAnsi="Times New Roman" w:cs="Times New Roman"/>
          <w:kern w:val="0"/>
          <w:sz w:val="20"/>
          <w:szCs w:val="20"/>
        </w:rPr>
        <w:pPrChange w:id="1879" w:author="lxf" w:date="2010-05-08T15:32:00Z">
          <w:pPr>
            <w:autoSpaceDE w:val="0"/>
            <w:autoSpaceDN w:val="0"/>
            <w:adjustRightInd w:val="0"/>
            <w:jc w:val="left"/>
          </w:pPr>
        </w:pPrChange>
      </w:pPr>
      <w:ins w:id="1880" w:author="lxf" w:date="2010-05-08T15:30:00Z">
        <w:r w:rsidRPr="00307AE5">
          <w:rPr>
            <w:rFonts w:ascii="Times New Roman" w:hAnsi="Times New Roman" w:cs="Times New Roman"/>
            <w:kern w:val="0"/>
            <w:sz w:val="20"/>
            <w:szCs w:val="20"/>
          </w:rPr>
          <w:t xml:space="preserve">D. </w:t>
        </w:r>
        <w:proofErr w:type="spellStart"/>
        <w:r w:rsidRPr="00307AE5">
          <w:rPr>
            <w:rFonts w:ascii="Times New Roman" w:hAnsi="Times New Roman" w:cs="Times New Roman"/>
            <w:kern w:val="0"/>
            <w:sz w:val="20"/>
            <w:szCs w:val="20"/>
          </w:rPr>
          <w:t>Tian</w:t>
        </w:r>
        <w:proofErr w:type="spellEnd"/>
        <w:r w:rsidRPr="00307AE5">
          <w:rPr>
            <w:rFonts w:ascii="Times New Roman" w:hAnsi="Times New Roman" w:cs="Times New Roman"/>
            <w:kern w:val="0"/>
            <w:sz w:val="20"/>
            <w:szCs w:val="20"/>
          </w:rPr>
          <w:t xml:space="preserve"> and N. </w:t>
        </w:r>
        <w:proofErr w:type="spellStart"/>
        <w:r w:rsidRPr="00307AE5">
          <w:rPr>
            <w:rFonts w:ascii="Times New Roman" w:hAnsi="Times New Roman" w:cs="Times New Roman"/>
            <w:kern w:val="0"/>
            <w:sz w:val="20"/>
            <w:szCs w:val="20"/>
          </w:rPr>
          <w:t>Georganas</w:t>
        </w:r>
        <w:proofErr w:type="spellEnd"/>
        <w:r w:rsidRPr="00307AE5">
          <w:rPr>
            <w:rFonts w:ascii="Times New Roman" w:hAnsi="Times New Roman" w:cs="Times New Roman"/>
            <w:kern w:val="0"/>
            <w:sz w:val="20"/>
            <w:szCs w:val="20"/>
          </w:rPr>
          <w:t>. A coverage-preserved node scheduling</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scheme for large wireless sensor networks. Proceedings of First</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International Workshop on Wireless Sensor Networks and Applications</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(WSNA</w:t>
        </w:r>
        <w:r w:rsidRPr="00307AE5">
          <w:rPr>
            <w:rFonts w:ascii="Times New Roman" w:hAnsi="Times New Roman" w:cs="Times New Roman" w:hint="eastAsia"/>
            <w:kern w:val="0"/>
            <w:sz w:val="20"/>
            <w:szCs w:val="20"/>
          </w:rPr>
          <w:t>’</w:t>
        </w:r>
        <w:r w:rsidRPr="00307AE5">
          <w:rPr>
            <w:rFonts w:ascii="Times New Roman" w:hAnsi="Times New Roman" w:cs="Times New Roman"/>
            <w:kern w:val="0"/>
            <w:sz w:val="20"/>
            <w:szCs w:val="20"/>
          </w:rPr>
          <w:t>02), September 2002.</w:t>
        </w:r>
      </w:ins>
    </w:p>
    <w:p w:rsidR="00000000" w:rsidRDefault="00D63942">
      <w:pPr>
        <w:pStyle w:val="ListParagraph"/>
        <w:ind w:firstLine="400"/>
        <w:rPr>
          <w:ins w:id="1881" w:author="lxf" w:date="2010-05-08T15:32:00Z"/>
          <w:rFonts w:ascii="Times New Roman" w:hAnsi="Times New Roman" w:cs="Times New Roman"/>
          <w:kern w:val="0"/>
          <w:sz w:val="20"/>
          <w:szCs w:val="20"/>
        </w:rPr>
        <w:pPrChange w:id="1882" w:author="lxf" w:date="2010-05-08T15:32:00Z">
          <w:pPr>
            <w:numPr>
              <w:numId w:val="40"/>
            </w:numPr>
            <w:ind w:left="360" w:hanging="360"/>
          </w:pPr>
        </w:pPrChange>
      </w:pPr>
    </w:p>
    <w:p w:rsidR="00000000" w:rsidRDefault="00307AE5">
      <w:pPr>
        <w:numPr>
          <w:ilvl w:val="0"/>
          <w:numId w:val="40"/>
        </w:numPr>
        <w:rPr>
          <w:ins w:id="1883" w:author="lxf" w:date="2010-05-08T15:32:00Z"/>
          <w:rFonts w:ascii="Times New Roman" w:hAnsi="Times New Roman" w:cs="Times New Roman"/>
          <w:kern w:val="0"/>
        </w:rPr>
        <w:pPrChange w:id="1884" w:author="lxf" w:date="2010-05-08T15:32:00Z">
          <w:pPr>
            <w:pStyle w:val="EndnoteText"/>
          </w:pPr>
        </w:pPrChange>
      </w:pPr>
      <w:ins w:id="1885" w:author="lxf" w:date="2010-05-08T15:30:00Z">
        <w:r w:rsidRPr="00307AE5">
          <w:rPr>
            <w:rFonts w:ascii="Times New Roman" w:hAnsi="Times New Roman" w:cs="Times New Roman"/>
            <w:kern w:val="0"/>
            <w:sz w:val="20"/>
            <w:szCs w:val="20"/>
          </w:rPr>
          <w:t xml:space="preserve">H. Zhang and J. </w:t>
        </w:r>
        <w:proofErr w:type="spellStart"/>
        <w:r w:rsidRPr="00307AE5">
          <w:rPr>
            <w:rFonts w:ascii="Times New Roman" w:hAnsi="Times New Roman" w:cs="Times New Roman"/>
            <w:kern w:val="0"/>
            <w:sz w:val="20"/>
            <w:szCs w:val="20"/>
          </w:rPr>
          <w:t>Hou</w:t>
        </w:r>
        <w:proofErr w:type="spellEnd"/>
        <w:r w:rsidRPr="00307AE5">
          <w:rPr>
            <w:rFonts w:ascii="Times New Roman" w:hAnsi="Times New Roman" w:cs="Times New Roman"/>
            <w:kern w:val="0"/>
            <w:sz w:val="20"/>
            <w:szCs w:val="20"/>
          </w:rPr>
          <w:t>. Maintaining sensing coverage and connectivity</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in large sensor networks. Wireless Ad Hoc and Sensor Networks: An</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International Journal, 1(1-2):89-123, 2005.</w:t>
        </w:r>
      </w:ins>
    </w:p>
    <w:p w:rsidR="00000000" w:rsidRDefault="00D63942">
      <w:pPr>
        <w:pStyle w:val="ListParagraph"/>
        <w:ind w:firstLine="400"/>
        <w:rPr>
          <w:ins w:id="1886" w:author="lxf" w:date="2010-05-08T15:32:00Z"/>
          <w:rFonts w:ascii="Times New Roman" w:hAnsi="Times New Roman" w:cs="Times New Roman"/>
          <w:kern w:val="0"/>
          <w:sz w:val="20"/>
          <w:szCs w:val="20"/>
        </w:rPr>
        <w:pPrChange w:id="1887" w:author="lxf" w:date="2010-05-08T15:32:00Z">
          <w:pPr>
            <w:numPr>
              <w:numId w:val="40"/>
            </w:numPr>
            <w:ind w:left="360" w:hanging="360"/>
          </w:pPr>
        </w:pPrChange>
      </w:pPr>
    </w:p>
    <w:p w:rsidR="00000000" w:rsidRDefault="002A7979">
      <w:pPr>
        <w:numPr>
          <w:ilvl w:val="0"/>
          <w:numId w:val="40"/>
        </w:numPr>
        <w:rPr>
          <w:ins w:id="1888" w:author="lxf" w:date="2010-05-08T15:32:00Z"/>
          <w:rFonts w:ascii="Times New Roman" w:hAnsi="Times New Roman" w:cs="Times New Roman"/>
          <w:kern w:val="0"/>
          <w:sz w:val="20"/>
          <w:szCs w:val="20"/>
        </w:rPr>
        <w:pPrChange w:id="1889" w:author="lxf" w:date="2010-05-08T15:32:00Z">
          <w:pPr>
            <w:autoSpaceDE w:val="0"/>
            <w:autoSpaceDN w:val="0"/>
            <w:adjustRightInd w:val="0"/>
            <w:jc w:val="left"/>
          </w:pPr>
        </w:pPrChange>
      </w:pPr>
      <w:ins w:id="1890" w:author="lxf" w:date="2010-05-08T15:30:00Z">
        <w:r w:rsidRPr="002A7979">
          <w:rPr>
            <w:rFonts w:ascii="Times New Roman" w:hAnsi="Times New Roman" w:cs="Times New Roman"/>
            <w:kern w:val="0"/>
            <w:sz w:val="20"/>
            <w:szCs w:val="20"/>
            <w:rPrChange w:id="1891" w:author="lxf" w:date="2010-05-08T15:32:00Z">
              <w:rPr>
                <w:rFonts w:ascii="Times-Roman" w:eastAsia="Times-Roman" w:hAnsi="Arial" w:cs="Times-Roman"/>
                <w:color w:val="000025"/>
                <w:kern w:val="0"/>
                <w:sz w:val="16"/>
                <w:szCs w:val="16"/>
                <w:vertAlign w:val="superscript"/>
              </w:rPr>
            </w:rPrChange>
          </w:rPr>
          <w:t xml:space="preserve">H Gupta, S Das and Q </w:t>
        </w:r>
        <w:proofErr w:type="spellStart"/>
        <w:r w:rsidRPr="002A7979">
          <w:rPr>
            <w:rFonts w:ascii="Times New Roman" w:hAnsi="Times New Roman" w:cs="Times New Roman"/>
            <w:kern w:val="0"/>
            <w:sz w:val="20"/>
            <w:szCs w:val="20"/>
            <w:rPrChange w:id="1892" w:author="lxf" w:date="2010-05-08T15:32:00Z">
              <w:rPr>
                <w:rFonts w:ascii="Times-Roman" w:eastAsia="Times-Roman" w:hAnsi="Arial" w:cs="Times-Roman"/>
                <w:color w:val="000025"/>
                <w:kern w:val="0"/>
                <w:sz w:val="16"/>
                <w:szCs w:val="16"/>
                <w:vertAlign w:val="superscript"/>
              </w:rPr>
            </w:rPrChange>
          </w:rPr>
          <w:t>Gu</w:t>
        </w:r>
        <w:proofErr w:type="spellEnd"/>
        <w:r w:rsidRPr="002A7979">
          <w:rPr>
            <w:rFonts w:ascii="Times New Roman" w:hAnsi="Times New Roman" w:cs="Times New Roman"/>
            <w:kern w:val="0"/>
            <w:sz w:val="20"/>
            <w:szCs w:val="20"/>
            <w:rPrChange w:id="1893" w:author="lxf" w:date="2010-05-08T15:32:00Z">
              <w:rPr>
                <w:rFonts w:ascii="Times-Roman" w:eastAsia="Times-Roman" w:hAnsi="Arial" w:cs="Times-Roman"/>
                <w:color w:val="000025"/>
                <w:kern w:val="0"/>
                <w:sz w:val="16"/>
                <w:szCs w:val="16"/>
                <w:vertAlign w:val="superscript"/>
              </w:rPr>
            </w:rPrChange>
          </w:rPr>
          <w:t>, Connected sensor cover: Self-organization of sensor</w:t>
        </w:r>
        <w:r w:rsidR="00307AE5" w:rsidRPr="00307AE5">
          <w:rPr>
            <w:rFonts w:ascii="Times New Roman" w:hAnsi="Times New Roman" w:cs="Times New Roman" w:hint="eastAsia"/>
            <w:kern w:val="0"/>
            <w:sz w:val="20"/>
            <w:szCs w:val="20"/>
          </w:rPr>
          <w:t xml:space="preserve"> </w:t>
        </w:r>
        <w:r w:rsidRPr="002A7979">
          <w:rPr>
            <w:rFonts w:ascii="Times New Roman" w:hAnsi="Times New Roman" w:cs="Times New Roman"/>
            <w:kern w:val="0"/>
            <w:sz w:val="20"/>
            <w:szCs w:val="20"/>
            <w:rPrChange w:id="1894" w:author="lxf" w:date="2010-05-08T15:32:00Z">
              <w:rPr>
                <w:rFonts w:ascii="Times-Roman" w:eastAsia="Times-Roman" w:hAnsi="Arial" w:cs="Times-Roman"/>
                <w:color w:val="000025"/>
                <w:kern w:val="0"/>
                <w:sz w:val="16"/>
                <w:szCs w:val="16"/>
                <w:vertAlign w:val="superscript"/>
              </w:rPr>
            </w:rPrChange>
          </w:rPr>
          <w:t xml:space="preserve">networks for efficient query execution. </w:t>
        </w:r>
        <w:r w:rsidR="00307AE5" w:rsidRPr="00307AE5">
          <w:rPr>
            <w:rFonts w:ascii="Times New Roman" w:hAnsi="Times New Roman" w:cs="Times New Roman" w:hint="eastAsia"/>
            <w:kern w:val="0"/>
            <w:sz w:val="20"/>
            <w:szCs w:val="20"/>
          </w:rPr>
          <w:t xml:space="preserve"> </w:t>
        </w:r>
        <w:r w:rsidRPr="002A7979">
          <w:rPr>
            <w:rFonts w:ascii="Times New Roman" w:hAnsi="Times New Roman" w:cs="Times New Roman"/>
            <w:kern w:val="0"/>
            <w:sz w:val="20"/>
            <w:szCs w:val="20"/>
            <w:rPrChange w:id="1895" w:author="lxf" w:date="2010-05-08T15:32:00Z">
              <w:rPr>
                <w:rFonts w:ascii="Times-Roman" w:eastAsia="Times-Roman" w:hAnsi="Arial" w:cs="Times-Roman"/>
                <w:color w:val="000025"/>
                <w:kern w:val="0"/>
                <w:sz w:val="16"/>
                <w:szCs w:val="16"/>
                <w:vertAlign w:val="superscript"/>
              </w:rPr>
            </w:rPrChange>
          </w:rPr>
          <w:t xml:space="preserve">In Proc. of </w:t>
        </w:r>
        <w:proofErr w:type="spellStart"/>
        <w:r w:rsidRPr="002A7979">
          <w:rPr>
            <w:rFonts w:ascii="Times New Roman" w:hAnsi="Times New Roman" w:cs="Times New Roman"/>
            <w:kern w:val="0"/>
            <w:sz w:val="20"/>
            <w:szCs w:val="20"/>
            <w:rPrChange w:id="1896" w:author="lxf" w:date="2010-05-08T15:32:00Z">
              <w:rPr>
                <w:rFonts w:ascii="Times-Roman" w:eastAsia="Times-Roman" w:hAnsi="Arial" w:cs="Times-Roman"/>
                <w:color w:val="000025"/>
                <w:kern w:val="0"/>
                <w:sz w:val="16"/>
                <w:szCs w:val="16"/>
                <w:vertAlign w:val="superscript"/>
              </w:rPr>
            </w:rPrChange>
          </w:rPr>
          <w:t>Mobihoc</w:t>
        </w:r>
        <w:proofErr w:type="spellEnd"/>
        <w:r w:rsidRPr="002A7979">
          <w:rPr>
            <w:rFonts w:ascii="Times New Roman" w:hAnsi="Times New Roman" w:cs="Times New Roman"/>
            <w:kern w:val="0"/>
            <w:sz w:val="20"/>
            <w:szCs w:val="20"/>
            <w:rPrChange w:id="1897" w:author="lxf" w:date="2010-05-08T15:32:00Z">
              <w:rPr>
                <w:rFonts w:ascii="Times-Roman" w:eastAsia="Times-Roman" w:hAnsi="Arial" w:cs="Times-Roman"/>
                <w:color w:val="000025"/>
                <w:kern w:val="0"/>
                <w:sz w:val="16"/>
                <w:szCs w:val="16"/>
                <w:vertAlign w:val="superscript"/>
              </w:rPr>
            </w:rPrChange>
          </w:rPr>
          <w:t xml:space="preserve"> 2003.</w:t>
        </w:r>
      </w:ins>
    </w:p>
    <w:p w:rsidR="00000000" w:rsidRDefault="00D63942">
      <w:pPr>
        <w:pStyle w:val="ListParagraph"/>
        <w:ind w:firstLine="400"/>
        <w:rPr>
          <w:ins w:id="1898" w:author="lxf" w:date="2010-05-08T15:32:00Z"/>
          <w:rFonts w:ascii="Times New Roman" w:hAnsi="Times New Roman" w:cs="Times New Roman"/>
          <w:kern w:val="0"/>
          <w:sz w:val="20"/>
          <w:szCs w:val="20"/>
        </w:rPr>
        <w:pPrChange w:id="1899" w:author="lxf" w:date="2010-05-08T15:32:00Z">
          <w:pPr>
            <w:numPr>
              <w:numId w:val="40"/>
            </w:numPr>
            <w:ind w:left="360" w:hanging="360"/>
          </w:pPr>
        </w:pPrChange>
      </w:pPr>
    </w:p>
    <w:p w:rsidR="00000000" w:rsidRDefault="002A7979">
      <w:pPr>
        <w:numPr>
          <w:ilvl w:val="0"/>
          <w:numId w:val="40"/>
        </w:numPr>
        <w:rPr>
          <w:ins w:id="1900" w:author="lxf" w:date="2010-05-14T19:44:00Z"/>
          <w:rFonts w:ascii="Times New Roman" w:hAnsi="Times New Roman" w:cs="Times New Roman"/>
          <w:kern w:val="0"/>
          <w:sz w:val="20"/>
          <w:szCs w:val="20"/>
        </w:rPr>
        <w:pPrChange w:id="1901" w:author="lxf" w:date="2010-05-08T15:32:00Z">
          <w:pPr/>
        </w:pPrChange>
      </w:pPr>
      <w:ins w:id="1902" w:author="lxf" w:date="2010-05-08T15:30:00Z">
        <w:r w:rsidRPr="002A7979">
          <w:rPr>
            <w:rFonts w:ascii="Times New Roman" w:hAnsi="Times New Roman" w:cs="Times New Roman"/>
            <w:kern w:val="0"/>
            <w:sz w:val="20"/>
            <w:szCs w:val="20"/>
            <w:rPrChange w:id="1903" w:author="lxf" w:date="2010-05-08T15:32:00Z">
              <w:rPr>
                <w:vertAlign w:val="superscript"/>
              </w:rPr>
            </w:rPrChange>
          </w:rPr>
          <w:lastRenderedPageBreak/>
          <w:t xml:space="preserve">B Chen, K Jamieson, H </w:t>
        </w:r>
        <w:proofErr w:type="spellStart"/>
        <w:r w:rsidRPr="002A7979">
          <w:rPr>
            <w:rFonts w:ascii="Times New Roman" w:hAnsi="Times New Roman" w:cs="Times New Roman"/>
            <w:kern w:val="0"/>
            <w:sz w:val="20"/>
            <w:szCs w:val="20"/>
            <w:rPrChange w:id="1904" w:author="lxf" w:date="2010-05-08T15:32:00Z">
              <w:rPr>
                <w:vertAlign w:val="superscript"/>
              </w:rPr>
            </w:rPrChange>
          </w:rPr>
          <w:t>Balakrishnan</w:t>
        </w:r>
        <w:proofErr w:type="spellEnd"/>
        <w:r w:rsidRPr="002A7979">
          <w:rPr>
            <w:rFonts w:ascii="Times New Roman" w:hAnsi="Times New Roman" w:cs="Times New Roman"/>
            <w:kern w:val="0"/>
            <w:sz w:val="20"/>
            <w:szCs w:val="20"/>
            <w:rPrChange w:id="1905" w:author="lxf" w:date="2010-05-08T15:32:00Z">
              <w:rPr>
                <w:vertAlign w:val="superscript"/>
              </w:rPr>
            </w:rPrChange>
          </w:rPr>
          <w:t xml:space="preserve"> and R </w:t>
        </w:r>
        <w:proofErr w:type="spellStart"/>
        <w:r w:rsidRPr="002A7979">
          <w:rPr>
            <w:rFonts w:ascii="Times New Roman" w:hAnsi="Times New Roman" w:cs="Times New Roman"/>
            <w:kern w:val="0"/>
            <w:sz w:val="20"/>
            <w:szCs w:val="20"/>
            <w:rPrChange w:id="1906" w:author="lxf" w:date="2010-05-08T15:32:00Z">
              <w:rPr>
                <w:vertAlign w:val="superscript"/>
              </w:rPr>
            </w:rPrChange>
          </w:rPr>
          <w:t>MOrris</w:t>
        </w:r>
        <w:proofErr w:type="spellEnd"/>
        <w:r w:rsidRPr="002A7979">
          <w:rPr>
            <w:rFonts w:ascii="Times New Roman" w:hAnsi="Times New Roman" w:cs="Times New Roman"/>
            <w:kern w:val="0"/>
            <w:sz w:val="20"/>
            <w:szCs w:val="20"/>
            <w:rPrChange w:id="1907" w:author="lxf" w:date="2010-05-08T15:32:00Z">
              <w:rPr>
                <w:vertAlign w:val="superscript"/>
              </w:rPr>
            </w:rPrChange>
          </w:rPr>
          <w:t xml:space="preserve"> (2001) Span: An energy-efficient</w:t>
        </w:r>
      </w:ins>
      <w:ins w:id="1908" w:author="lxf" w:date="2010-05-08T15:32:00Z">
        <w:r w:rsidR="00307AE5">
          <w:rPr>
            <w:rFonts w:ascii="Times New Roman" w:hAnsi="Times New Roman" w:cs="Times New Roman" w:hint="eastAsia"/>
            <w:kern w:val="0"/>
            <w:sz w:val="20"/>
            <w:szCs w:val="20"/>
          </w:rPr>
          <w:t xml:space="preserve"> </w:t>
        </w:r>
      </w:ins>
      <w:ins w:id="1909" w:author="lxf" w:date="2010-05-08T15:30:00Z">
        <w:r w:rsidRPr="002A7979">
          <w:rPr>
            <w:rFonts w:ascii="Times New Roman" w:hAnsi="Times New Roman" w:cs="Times New Roman"/>
            <w:kern w:val="0"/>
            <w:sz w:val="20"/>
            <w:szCs w:val="20"/>
            <w:rPrChange w:id="1910" w:author="lxf" w:date="2010-05-08T15:32:00Z">
              <w:rPr>
                <w:rFonts w:ascii="Times-Roman" w:eastAsia="Times-Roman" w:cs="Times-Roman"/>
                <w:kern w:val="0"/>
                <w:sz w:val="16"/>
                <w:szCs w:val="16"/>
                <w:vertAlign w:val="superscript"/>
              </w:rPr>
            </w:rPrChange>
          </w:rPr>
          <w:t xml:space="preserve">operation in </w:t>
        </w:r>
        <w:proofErr w:type="spellStart"/>
        <w:r w:rsidRPr="002A7979">
          <w:rPr>
            <w:rFonts w:ascii="Times New Roman" w:hAnsi="Times New Roman" w:cs="Times New Roman"/>
            <w:kern w:val="0"/>
            <w:sz w:val="20"/>
            <w:szCs w:val="20"/>
            <w:rPrChange w:id="1911" w:author="lxf" w:date="2010-05-08T15:32:00Z">
              <w:rPr>
                <w:rFonts w:ascii="Times-Roman" w:eastAsia="Times-Roman" w:cs="Times-Roman"/>
                <w:kern w:val="0"/>
                <w:sz w:val="16"/>
                <w:szCs w:val="16"/>
                <w:vertAlign w:val="superscript"/>
              </w:rPr>
            </w:rPrChange>
          </w:rPr>
          <w:t>multihop</w:t>
        </w:r>
        <w:proofErr w:type="spellEnd"/>
        <w:r w:rsidRPr="002A7979">
          <w:rPr>
            <w:rFonts w:ascii="Times New Roman" w:hAnsi="Times New Roman" w:cs="Times New Roman"/>
            <w:kern w:val="0"/>
            <w:sz w:val="20"/>
            <w:szCs w:val="20"/>
            <w:rPrChange w:id="1912" w:author="lxf" w:date="2010-05-08T15:32:00Z">
              <w:rPr>
                <w:rFonts w:ascii="Times-Roman" w:eastAsia="Times-Roman" w:cs="Times-Roman"/>
                <w:kern w:val="0"/>
                <w:sz w:val="16"/>
                <w:szCs w:val="16"/>
                <w:vertAlign w:val="superscript"/>
              </w:rPr>
            </w:rPrChange>
          </w:rPr>
          <w:t xml:space="preserve"> wireless ad hoc networks, In Proc. of ACM </w:t>
        </w:r>
        <w:proofErr w:type="spellStart"/>
        <w:r w:rsidRPr="002A7979">
          <w:rPr>
            <w:rFonts w:ascii="Times New Roman" w:hAnsi="Times New Roman" w:cs="Times New Roman"/>
            <w:kern w:val="0"/>
            <w:sz w:val="20"/>
            <w:szCs w:val="20"/>
            <w:rPrChange w:id="1913" w:author="lxf" w:date="2010-05-08T15:32:00Z">
              <w:rPr>
                <w:rFonts w:ascii="Times-Roman" w:eastAsia="Times-Roman" w:cs="Times-Roman"/>
                <w:kern w:val="0"/>
                <w:sz w:val="16"/>
                <w:szCs w:val="16"/>
                <w:vertAlign w:val="superscript"/>
              </w:rPr>
            </w:rPrChange>
          </w:rPr>
          <w:t>MobiCom</w:t>
        </w:r>
        <w:proofErr w:type="spellEnd"/>
        <w:r w:rsidRPr="002A7979">
          <w:rPr>
            <w:rFonts w:ascii="Times New Roman" w:hAnsi="Times New Roman" w:cs="Times New Roman" w:hint="eastAsia"/>
            <w:kern w:val="0"/>
            <w:sz w:val="20"/>
            <w:szCs w:val="20"/>
            <w:rPrChange w:id="1914" w:author="lxf" w:date="2010-05-08T15:32:00Z">
              <w:rPr>
                <w:rFonts w:ascii="Times-Italic" w:eastAsia="Times-Italic" w:cs="Times-Italic" w:hint="eastAsia"/>
                <w:i/>
                <w:iCs/>
                <w:kern w:val="0"/>
                <w:sz w:val="16"/>
                <w:szCs w:val="16"/>
                <w:vertAlign w:val="superscript"/>
              </w:rPr>
            </w:rPrChange>
          </w:rPr>
          <w:t>’</w:t>
        </w:r>
        <w:r w:rsidRPr="002A7979">
          <w:rPr>
            <w:rFonts w:ascii="Times New Roman" w:hAnsi="Times New Roman" w:cs="Times New Roman"/>
            <w:kern w:val="0"/>
            <w:sz w:val="20"/>
            <w:szCs w:val="20"/>
            <w:rPrChange w:id="1915" w:author="lxf" w:date="2010-05-08T15:32:00Z">
              <w:rPr>
                <w:rFonts w:ascii="Times-Italic" w:eastAsia="Times-Italic" w:cs="Times-Italic"/>
                <w:i/>
                <w:iCs/>
                <w:kern w:val="0"/>
                <w:sz w:val="16"/>
                <w:szCs w:val="16"/>
                <w:vertAlign w:val="superscript"/>
              </w:rPr>
            </w:rPrChange>
          </w:rPr>
          <w:t>01.</w:t>
        </w:r>
      </w:ins>
    </w:p>
    <w:p w:rsidR="004D782E" w:rsidRDefault="004D782E">
      <w:pPr>
        <w:rPr>
          <w:ins w:id="1916" w:author="lxf" w:date="2010-05-08T15:32:00Z"/>
          <w:rFonts w:ascii="Times New Roman" w:hAnsi="Times New Roman" w:cs="Times New Roman"/>
          <w:kern w:val="0"/>
          <w:sz w:val="20"/>
          <w:szCs w:val="20"/>
        </w:rPr>
      </w:pPr>
    </w:p>
    <w:p w:rsidR="00450D78" w:rsidRDefault="00450D78" w:rsidP="00450D78">
      <w:pPr>
        <w:numPr>
          <w:ilvl w:val="0"/>
          <w:numId w:val="40"/>
        </w:numPr>
        <w:rPr>
          <w:ins w:id="1917" w:author="lxf" w:date="2010-05-14T19:44:00Z"/>
          <w:rFonts w:ascii="Times New Roman" w:hAnsi="Times New Roman" w:cs="Times New Roman"/>
          <w:kern w:val="0"/>
          <w:sz w:val="20"/>
          <w:szCs w:val="20"/>
        </w:rPr>
      </w:pPr>
      <w:ins w:id="1918" w:author="lxf" w:date="2010-05-14T19:44:00Z">
        <w:r w:rsidRPr="000002E0">
          <w:rPr>
            <w:rFonts w:ascii="Times New Roman" w:hAnsi="Times New Roman" w:cs="Times New Roman"/>
            <w:kern w:val="0"/>
          </w:rPr>
          <w:t>Carle, J. and Simplot-</w:t>
        </w:r>
        <w:proofErr w:type="spellStart"/>
        <w:r w:rsidRPr="000002E0">
          <w:rPr>
            <w:rFonts w:ascii="Times New Roman" w:hAnsi="Times New Roman" w:cs="Times New Roman"/>
            <w:kern w:val="0"/>
          </w:rPr>
          <w:t>Ryl</w:t>
        </w:r>
        <w:proofErr w:type="spellEnd"/>
        <w:r w:rsidRPr="000002E0">
          <w:rPr>
            <w:rFonts w:ascii="Times New Roman" w:hAnsi="Times New Roman" w:cs="Times New Roman"/>
            <w:kern w:val="0"/>
          </w:rPr>
          <w:t xml:space="preserve">, D. 2004. Energy efficient area monitoring for sensor networks. IEEE </w:t>
        </w:r>
        <w:proofErr w:type="spellStart"/>
        <w:r w:rsidRPr="000002E0">
          <w:rPr>
            <w:rFonts w:ascii="Times New Roman" w:hAnsi="Times New Roman" w:cs="Times New Roman"/>
            <w:kern w:val="0"/>
          </w:rPr>
          <w:t>Comput</w:t>
        </w:r>
        <w:proofErr w:type="spellEnd"/>
        <w:r w:rsidRPr="000002E0">
          <w:rPr>
            <w:rFonts w:ascii="Times New Roman" w:hAnsi="Times New Roman" w:cs="Times New Roman"/>
            <w:kern w:val="0"/>
          </w:rPr>
          <w:t>. 37, 2 (Feb.), 40—46</w:t>
        </w:r>
      </w:ins>
    </w:p>
    <w:p w:rsidR="00000000" w:rsidRDefault="00D63942">
      <w:pPr>
        <w:pStyle w:val="ListParagraph"/>
        <w:ind w:firstLine="400"/>
        <w:rPr>
          <w:ins w:id="1919" w:author="lxf" w:date="2010-05-08T15:32:00Z"/>
          <w:rFonts w:ascii="Times New Roman" w:hAnsi="Times New Roman" w:cs="Times New Roman"/>
          <w:kern w:val="0"/>
          <w:sz w:val="20"/>
          <w:szCs w:val="20"/>
        </w:rPr>
        <w:pPrChange w:id="1920" w:author="lxf" w:date="2010-05-08T15:32:00Z">
          <w:pPr>
            <w:numPr>
              <w:numId w:val="40"/>
            </w:numPr>
            <w:ind w:left="360" w:hanging="360"/>
          </w:pPr>
        </w:pPrChange>
      </w:pPr>
    </w:p>
    <w:p w:rsidR="00000000" w:rsidRDefault="002A7979">
      <w:pPr>
        <w:numPr>
          <w:ilvl w:val="0"/>
          <w:numId w:val="40"/>
        </w:numPr>
        <w:rPr>
          <w:ins w:id="1921" w:author="lxf" w:date="2010-05-08T15:32:00Z"/>
          <w:rFonts w:ascii="Times New Roman" w:hAnsi="Times New Roman" w:cs="Times New Roman"/>
          <w:kern w:val="0"/>
        </w:rPr>
        <w:pPrChange w:id="1922" w:author="lxf" w:date="2010-05-08T15:32:00Z">
          <w:pPr>
            <w:pStyle w:val="EndnoteText"/>
          </w:pPr>
        </w:pPrChange>
      </w:pPr>
      <w:ins w:id="1923" w:author="lxf" w:date="2010-05-08T15:30:00Z">
        <w:r w:rsidRPr="002A7979">
          <w:rPr>
            <w:rFonts w:ascii="Times New Roman" w:hAnsi="Times New Roman" w:cs="Times New Roman"/>
            <w:kern w:val="0"/>
            <w:sz w:val="20"/>
            <w:szCs w:val="20"/>
            <w:rPrChange w:id="1924" w:author="lxf" w:date="2010-05-08T15:32:00Z">
              <w:rPr>
                <w:kern w:val="0"/>
                <w:vertAlign w:val="superscript"/>
              </w:rPr>
            </w:rPrChange>
          </w:rPr>
          <w:t xml:space="preserve">Farrar, C. R. and S. W. </w:t>
        </w:r>
        <w:proofErr w:type="spellStart"/>
        <w:r w:rsidRPr="002A7979">
          <w:rPr>
            <w:rFonts w:ascii="Times New Roman" w:hAnsi="Times New Roman" w:cs="Times New Roman"/>
            <w:kern w:val="0"/>
            <w:sz w:val="20"/>
            <w:szCs w:val="20"/>
            <w:rPrChange w:id="1925" w:author="lxf" w:date="2010-05-08T15:32:00Z">
              <w:rPr>
                <w:kern w:val="0"/>
                <w:vertAlign w:val="superscript"/>
              </w:rPr>
            </w:rPrChange>
          </w:rPr>
          <w:t>Doebling</w:t>
        </w:r>
        <w:proofErr w:type="spellEnd"/>
        <w:r w:rsidRPr="002A7979">
          <w:rPr>
            <w:rFonts w:ascii="Times New Roman" w:hAnsi="Times New Roman" w:cs="Times New Roman"/>
            <w:kern w:val="0"/>
            <w:sz w:val="20"/>
            <w:szCs w:val="20"/>
            <w:rPrChange w:id="1926" w:author="lxf" w:date="2010-05-08T15:32:00Z">
              <w:rPr>
                <w:kern w:val="0"/>
                <w:vertAlign w:val="superscript"/>
              </w:rPr>
            </w:rPrChange>
          </w:rPr>
          <w:t xml:space="preserve"> (1996</w:t>
        </w:r>
        <w:proofErr w:type="gramStart"/>
        <w:r w:rsidRPr="002A7979">
          <w:rPr>
            <w:rFonts w:ascii="Times New Roman" w:hAnsi="Times New Roman" w:cs="Times New Roman"/>
            <w:kern w:val="0"/>
            <w:sz w:val="20"/>
            <w:szCs w:val="20"/>
            <w:rPrChange w:id="1927" w:author="lxf" w:date="2010-05-08T15:32:00Z">
              <w:rPr>
                <w:kern w:val="0"/>
                <w:vertAlign w:val="superscript"/>
              </w:rPr>
            </w:rPrChange>
          </w:rPr>
          <w:t>)  “</w:t>
        </w:r>
        <w:proofErr w:type="gramEnd"/>
        <w:r w:rsidRPr="002A7979">
          <w:rPr>
            <w:rFonts w:ascii="Times New Roman" w:hAnsi="Times New Roman" w:cs="Times New Roman"/>
            <w:kern w:val="0"/>
            <w:sz w:val="20"/>
            <w:szCs w:val="20"/>
            <w:rPrChange w:id="1928" w:author="lxf" w:date="2010-05-08T15:32:00Z">
              <w:rPr>
                <w:kern w:val="0"/>
                <w:vertAlign w:val="superscript"/>
              </w:rPr>
            </w:rPrChange>
          </w:rPr>
          <w:t xml:space="preserve">An Overview of Modal-Based Damage Identification Methods,”  </w:t>
        </w:r>
        <w:smartTag w:uri="urn:schemas-microsoft-com:office:smarttags" w:element="place">
          <w:r w:rsidRPr="002A7979">
            <w:rPr>
              <w:rFonts w:ascii="Times New Roman" w:hAnsi="Times New Roman" w:cs="Times New Roman"/>
              <w:kern w:val="0"/>
              <w:sz w:val="20"/>
              <w:szCs w:val="20"/>
              <w:rPrChange w:id="1929" w:author="lxf" w:date="2010-05-08T15:32:00Z">
                <w:rPr>
                  <w:kern w:val="0"/>
                  <w:vertAlign w:val="superscript"/>
                </w:rPr>
              </w:rPrChange>
            </w:rPr>
            <w:t>Los Alamos</w:t>
          </w:r>
        </w:smartTag>
        <w:r w:rsidRPr="002A7979">
          <w:rPr>
            <w:rFonts w:ascii="Times New Roman" w:hAnsi="Times New Roman" w:cs="Times New Roman"/>
            <w:kern w:val="0"/>
            <w:sz w:val="20"/>
            <w:szCs w:val="20"/>
            <w:rPrChange w:id="1930" w:author="lxf" w:date="2010-05-08T15:32:00Z">
              <w:rPr>
                <w:kern w:val="0"/>
                <w:vertAlign w:val="superscript"/>
              </w:rPr>
            </w:rPrChange>
          </w:rPr>
          <w:t xml:space="preserve"> National Laboratory Report.</w:t>
        </w:r>
      </w:ins>
    </w:p>
    <w:p w:rsidR="00000000" w:rsidRDefault="00D63942">
      <w:pPr>
        <w:pStyle w:val="ListParagraph"/>
        <w:ind w:firstLine="400"/>
        <w:rPr>
          <w:ins w:id="1931" w:author="lxf" w:date="2010-05-08T15:32:00Z"/>
          <w:rFonts w:ascii="Times New Roman" w:hAnsi="Times New Roman" w:cs="Times New Roman"/>
          <w:kern w:val="0"/>
          <w:sz w:val="20"/>
          <w:szCs w:val="20"/>
        </w:rPr>
        <w:pPrChange w:id="1932" w:author="lxf" w:date="2010-05-08T15:32:00Z">
          <w:pPr>
            <w:numPr>
              <w:numId w:val="40"/>
            </w:numPr>
            <w:ind w:left="360" w:hanging="360"/>
          </w:pPr>
        </w:pPrChange>
      </w:pPr>
    </w:p>
    <w:p w:rsidR="00000000" w:rsidRDefault="00307AE5">
      <w:pPr>
        <w:numPr>
          <w:ilvl w:val="0"/>
          <w:numId w:val="40"/>
        </w:numPr>
        <w:rPr>
          <w:ins w:id="1933" w:author="lxf" w:date="2010-05-08T15:32:00Z"/>
          <w:rFonts w:ascii="Times New Roman" w:hAnsi="Times New Roman" w:cs="Times New Roman"/>
          <w:kern w:val="0"/>
        </w:rPr>
        <w:pPrChange w:id="1934" w:author="lxf" w:date="2010-05-08T15:32:00Z">
          <w:pPr>
            <w:pStyle w:val="EndnoteText"/>
          </w:pPr>
        </w:pPrChange>
      </w:pPr>
      <w:proofErr w:type="spellStart"/>
      <w:ins w:id="1935" w:author="lxf" w:date="2010-05-08T15:30:00Z">
        <w:r w:rsidRPr="00307AE5">
          <w:rPr>
            <w:rFonts w:ascii="Times New Roman" w:hAnsi="Times New Roman" w:cs="Times New Roman"/>
            <w:kern w:val="0"/>
            <w:sz w:val="20"/>
            <w:szCs w:val="20"/>
          </w:rPr>
          <w:t>Juang</w:t>
        </w:r>
        <w:proofErr w:type="spellEnd"/>
        <w:r w:rsidRPr="00307AE5">
          <w:rPr>
            <w:rFonts w:ascii="Times New Roman" w:hAnsi="Times New Roman" w:cs="Times New Roman"/>
            <w:kern w:val="0"/>
            <w:sz w:val="20"/>
            <w:szCs w:val="20"/>
          </w:rPr>
          <w:t xml:space="preserve">, J. -N. and </w:t>
        </w:r>
        <w:proofErr w:type="spellStart"/>
        <w:r w:rsidRPr="00307AE5">
          <w:rPr>
            <w:rFonts w:ascii="Times New Roman" w:hAnsi="Times New Roman" w:cs="Times New Roman"/>
            <w:kern w:val="0"/>
            <w:sz w:val="20"/>
            <w:szCs w:val="20"/>
          </w:rPr>
          <w:t>Pappa</w:t>
        </w:r>
        <w:proofErr w:type="spellEnd"/>
        <w:r w:rsidRPr="00307AE5">
          <w:rPr>
            <w:rFonts w:ascii="Times New Roman" w:hAnsi="Times New Roman" w:cs="Times New Roman"/>
            <w:kern w:val="0"/>
            <w:sz w:val="20"/>
            <w:szCs w:val="20"/>
          </w:rPr>
          <w:t>, R.</w:t>
        </w:r>
        <w:r w:rsidRPr="00307AE5">
          <w:rPr>
            <w:rFonts w:ascii="Times New Roman" w:hAnsi="Times New Roman" w:cs="Times New Roman" w:hint="eastAsia"/>
            <w:kern w:val="0"/>
            <w:sz w:val="20"/>
            <w:szCs w:val="20"/>
          </w:rPr>
          <w:t xml:space="preserve"> (1984)</w:t>
        </w:r>
        <w:r w:rsidRPr="00307AE5">
          <w:rPr>
            <w:rFonts w:ascii="Times New Roman" w:hAnsi="Times New Roman" w:cs="Times New Roman"/>
            <w:kern w:val="0"/>
            <w:sz w:val="20"/>
            <w:szCs w:val="20"/>
          </w:rPr>
          <w:t xml:space="preserve"> “An Eigensystem Realization Algorithm (ERA) for Modal</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Parameter Identification”, NASA/JPL Workshop on Identification and Control of Flexible</w:t>
        </w:r>
        <w:r w:rsidRPr="00307AE5">
          <w:rPr>
            <w:rFonts w:ascii="Times New Roman" w:hAnsi="Times New Roman" w:cs="Times New Roman" w:hint="eastAsia"/>
            <w:kern w:val="0"/>
            <w:sz w:val="20"/>
            <w:szCs w:val="20"/>
          </w:rPr>
          <w:t xml:space="preserve"> </w:t>
        </w:r>
        <w:r w:rsidRPr="00307AE5">
          <w:rPr>
            <w:rFonts w:ascii="Times New Roman" w:hAnsi="Times New Roman" w:cs="Times New Roman"/>
            <w:kern w:val="0"/>
            <w:sz w:val="20"/>
            <w:szCs w:val="20"/>
          </w:rPr>
          <w:t>Space Structures, Pasadena, CA, USA</w:t>
        </w:r>
        <w:r w:rsidRPr="00307AE5">
          <w:rPr>
            <w:rFonts w:ascii="Times New Roman" w:hAnsi="Times New Roman" w:cs="Times New Roman" w:hint="eastAsia"/>
            <w:kern w:val="0"/>
            <w:sz w:val="20"/>
            <w:szCs w:val="20"/>
          </w:rPr>
          <w:t>.</w:t>
        </w:r>
      </w:ins>
    </w:p>
    <w:p w:rsidR="00000000" w:rsidRDefault="00D63942">
      <w:pPr>
        <w:pStyle w:val="ListParagraph"/>
        <w:rPr>
          <w:ins w:id="1936" w:author="lxf" w:date="2010-05-08T15:32:00Z"/>
          <w:rFonts w:ascii="Times New Roman" w:hAnsi="Times New Roman" w:cs="Times New Roman"/>
          <w:kern w:val="0"/>
        </w:rPr>
        <w:pPrChange w:id="1937" w:author="lxf" w:date="2010-05-08T15:32:00Z">
          <w:pPr>
            <w:numPr>
              <w:numId w:val="40"/>
            </w:numPr>
            <w:ind w:left="360" w:hanging="360"/>
          </w:pPr>
        </w:pPrChange>
      </w:pPr>
    </w:p>
    <w:p w:rsidR="00000000" w:rsidRDefault="002A7979">
      <w:pPr>
        <w:numPr>
          <w:ilvl w:val="0"/>
          <w:numId w:val="40"/>
        </w:numPr>
        <w:rPr>
          <w:ins w:id="1938" w:author="lxf" w:date="2010-05-08T15:32:00Z"/>
          <w:rFonts w:ascii="Times New Roman" w:hAnsi="Times New Roman" w:cs="Times New Roman"/>
          <w:kern w:val="0"/>
          <w:sz w:val="20"/>
          <w:szCs w:val="20"/>
        </w:rPr>
        <w:pPrChange w:id="1939" w:author="lxf" w:date="2010-05-08T15:32:00Z">
          <w:pPr>
            <w:autoSpaceDE w:val="0"/>
            <w:autoSpaceDN w:val="0"/>
            <w:adjustRightInd w:val="0"/>
            <w:jc w:val="left"/>
          </w:pPr>
        </w:pPrChange>
      </w:pPr>
      <w:ins w:id="1940" w:author="lxf" w:date="2010-05-08T15:30:00Z">
        <w:r w:rsidRPr="002A7979">
          <w:rPr>
            <w:rFonts w:ascii="Times New Roman" w:hAnsi="Times New Roman" w:cs="Times New Roman"/>
            <w:kern w:val="0"/>
            <w:rPrChange w:id="1941" w:author="lxf" w:date="2010-05-08T15:32:00Z">
              <w:rPr>
                <w:kern w:val="0"/>
                <w:vertAlign w:val="superscript"/>
              </w:rPr>
            </w:rPrChange>
          </w:rPr>
          <w:t xml:space="preserve">J.E.T. Penny, M.L. </w:t>
        </w:r>
        <w:proofErr w:type="spellStart"/>
        <w:r w:rsidRPr="002A7979">
          <w:rPr>
            <w:rFonts w:ascii="Times New Roman" w:hAnsi="Times New Roman" w:cs="Times New Roman"/>
            <w:kern w:val="0"/>
            <w:rPrChange w:id="1942" w:author="lxf" w:date="2010-05-08T15:32:00Z">
              <w:rPr>
                <w:kern w:val="0"/>
                <w:vertAlign w:val="superscript"/>
              </w:rPr>
            </w:rPrChange>
          </w:rPr>
          <w:t>Friswell</w:t>
        </w:r>
        <w:proofErr w:type="spellEnd"/>
        <w:r w:rsidRPr="002A7979">
          <w:rPr>
            <w:rFonts w:ascii="Times New Roman" w:hAnsi="Times New Roman" w:cs="Times New Roman"/>
            <w:kern w:val="0"/>
            <w:rPrChange w:id="1943" w:author="lxf" w:date="2010-05-08T15:32:00Z">
              <w:rPr>
                <w:kern w:val="0"/>
                <w:vertAlign w:val="superscript"/>
              </w:rPr>
            </w:rPrChange>
          </w:rPr>
          <w:t xml:space="preserve"> and S.D. Garvey, Automatic choice of measurement locations for dynamic testing. AIAA Journal </w:t>
        </w:r>
        <w:r w:rsidRPr="002A7979">
          <w:rPr>
            <w:rFonts w:ascii="Times New Roman" w:hAnsi="Times New Roman" w:cs="Times New Roman"/>
            <w:b/>
            <w:bCs/>
            <w:kern w:val="0"/>
            <w:rPrChange w:id="1944" w:author="lxf" w:date="2010-05-08T15:32:00Z">
              <w:rPr>
                <w:b/>
                <w:bCs/>
                <w:kern w:val="0"/>
                <w:vertAlign w:val="superscript"/>
              </w:rPr>
            </w:rPrChange>
          </w:rPr>
          <w:t>32</w:t>
        </w:r>
        <w:r w:rsidRPr="002A7979">
          <w:rPr>
            <w:rFonts w:ascii="Times New Roman" w:hAnsi="Times New Roman" w:cs="Times New Roman"/>
            <w:kern w:val="0"/>
            <w:rPrChange w:id="1945" w:author="lxf" w:date="2010-05-08T15:32:00Z">
              <w:rPr>
                <w:kern w:val="0"/>
                <w:vertAlign w:val="superscript"/>
              </w:rPr>
            </w:rPrChange>
          </w:rPr>
          <w:t xml:space="preserve"> (1994), pp. 407–414.</w:t>
        </w:r>
      </w:ins>
    </w:p>
    <w:p w:rsidR="00000000" w:rsidRDefault="00D63942">
      <w:pPr>
        <w:pStyle w:val="ListParagraph"/>
        <w:ind w:firstLine="400"/>
        <w:rPr>
          <w:ins w:id="1946" w:author="lxf" w:date="2010-05-08T15:32:00Z"/>
          <w:rFonts w:ascii="Times New Roman" w:hAnsi="Times New Roman" w:cs="Times New Roman"/>
          <w:kern w:val="0"/>
          <w:sz w:val="20"/>
          <w:szCs w:val="20"/>
        </w:rPr>
        <w:pPrChange w:id="1947" w:author="lxf" w:date="2010-05-08T15:32:00Z">
          <w:pPr>
            <w:numPr>
              <w:numId w:val="40"/>
            </w:numPr>
            <w:ind w:left="360" w:hanging="360"/>
          </w:pPr>
        </w:pPrChange>
      </w:pPr>
    </w:p>
    <w:p w:rsidR="00000000" w:rsidRDefault="00307AE5">
      <w:pPr>
        <w:numPr>
          <w:ilvl w:val="0"/>
          <w:numId w:val="40"/>
        </w:numPr>
        <w:rPr>
          <w:ins w:id="1948" w:author="lxf" w:date="2010-05-08T15:33:00Z"/>
          <w:rFonts w:ascii="Times New Roman" w:hAnsi="Times New Roman" w:cs="Times New Roman"/>
          <w:kern w:val="0"/>
          <w:sz w:val="20"/>
          <w:szCs w:val="20"/>
        </w:rPr>
        <w:pPrChange w:id="1949" w:author="lxf" w:date="2010-05-08T15:33:00Z">
          <w:pPr>
            <w:snapToGrid w:val="0"/>
          </w:pPr>
        </w:pPrChange>
      </w:pPr>
      <w:ins w:id="1950" w:author="lxf" w:date="2010-05-08T15:30:00Z">
        <w:r w:rsidRPr="00212686">
          <w:rPr>
            <w:rFonts w:ascii="Times New Roman" w:hAnsi="Times New Roman" w:cs="Times New Roman"/>
            <w:kern w:val="0"/>
            <w:sz w:val="20"/>
            <w:szCs w:val="20"/>
          </w:rPr>
          <w:t>D.C. Kammer, “Sensor Placement for On-orbit Modal Identification and</w:t>
        </w:r>
        <w:r w:rsidRPr="00212686">
          <w:rPr>
            <w:rFonts w:ascii="Times New Roman" w:hAnsi="Times New Roman" w:cs="Times New Roman" w:hint="eastAsia"/>
            <w:kern w:val="0"/>
            <w:sz w:val="20"/>
            <w:szCs w:val="20"/>
          </w:rPr>
          <w:t xml:space="preserve"> </w:t>
        </w:r>
        <w:r w:rsidRPr="00212686">
          <w:rPr>
            <w:rFonts w:ascii="Times New Roman" w:hAnsi="Times New Roman" w:cs="Times New Roman"/>
            <w:kern w:val="0"/>
            <w:sz w:val="20"/>
            <w:szCs w:val="20"/>
          </w:rPr>
          <w:t>Correlation of Large Space Structures,” Journal of Guidance, Control</w:t>
        </w:r>
        <w:r w:rsidRPr="00212686">
          <w:rPr>
            <w:rFonts w:ascii="Times New Roman" w:hAnsi="Times New Roman" w:cs="Times New Roman" w:hint="eastAsia"/>
            <w:kern w:val="0"/>
            <w:sz w:val="20"/>
            <w:szCs w:val="20"/>
          </w:rPr>
          <w:t xml:space="preserve"> </w:t>
        </w:r>
        <w:r w:rsidRPr="00212686">
          <w:rPr>
            <w:rFonts w:ascii="Times New Roman" w:hAnsi="Times New Roman" w:cs="Times New Roman"/>
            <w:kern w:val="0"/>
            <w:sz w:val="20"/>
            <w:szCs w:val="20"/>
          </w:rPr>
          <w:t>Dynamics, vol.14, pp.251-259, 1991.</w:t>
        </w:r>
      </w:ins>
    </w:p>
    <w:p w:rsidR="00000000" w:rsidRDefault="00D63942">
      <w:pPr>
        <w:pStyle w:val="ListParagraph"/>
        <w:ind w:firstLine="400"/>
        <w:rPr>
          <w:ins w:id="1951" w:author="lxf" w:date="2010-05-08T15:33:00Z"/>
          <w:rFonts w:ascii="Times New Roman" w:hAnsi="Times New Roman" w:cs="Times New Roman"/>
          <w:kern w:val="0"/>
          <w:sz w:val="20"/>
          <w:szCs w:val="20"/>
        </w:rPr>
        <w:pPrChange w:id="1952" w:author="lxf" w:date="2010-05-08T15:33:00Z">
          <w:pPr>
            <w:numPr>
              <w:numId w:val="40"/>
            </w:numPr>
            <w:ind w:left="360" w:hanging="360"/>
          </w:pPr>
        </w:pPrChange>
      </w:pPr>
    </w:p>
    <w:p w:rsidR="00000000" w:rsidRDefault="00307AE5">
      <w:pPr>
        <w:numPr>
          <w:ilvl w:val="0"/>
          <w:numId w:val="40"/>
        </w:numPr>
        <w:rPr>
          <w:ins w:id="1953" w:author="lxf" w:date="2010-05-08T15:30:00Z"/>
          <w:rFonts w:ascii="Times New Roman" w:hAnsi="Times New Roman" w:cs="Times New Roman"/>
          <w:kern w:val="0"/>
          <w:sz w:val="20"/>
          <w:szCs w:val="20"/>
        </w:rPr>
        <w:pPrChange w:id="1954" w:author="lxf" w:date="2010-05-08T15:33:00Z">
          <w:pPr>
            <w:snapToGrid w:val="0"/>
          </w:pPr>
        </w:pPrChange>
      </w:pPr>
      <w:ins w:id="1955" w:author="lxf" w:date="2010-05-08T15:30:00Z">
        <w:r w:rsidRPr="00212686">
          <w:rPr>
            <w:rFonts w:ascii="Times New Roman" w:hAnsi="Times New Roman" w:cs="Times New Roman"/>
            <w:kern w:val="0"/>
            <w:sz w:val="20"/>
            <w:szCs w:val="20"/>
          </w:rPr>
          <w:t xml:space="preserve">Computers and Structures Corp., “SAP 2000 HELP GUIDE”, [online]: </w:t>
        </w:r>
        <w:r w:rsidR="002A7979">
          <w:fldChar w:fldCharType="begin"/>
        </w:r>
        <w:r>
          <w:instrText>HYPERLINK "http://www.csiberkeley.com/"</w:instrText>
        </w:r>
        <w:r w:rsidR="002A7979">
          <w:fldChar w:fldCharType="separate"/>
        </w:r>
        <w:r w:rsidRPr="00212686">
          <w:rPr>
            <w:rFonts w:ascii="Times New Roman" w:hAnsi="Times New Roman" w:cs="Times New Roman"/>
            <w:kern w:val="0"/>
            <w:sz w:val="20"/>
            <w:szCs w:val="20"/>
          </w:rPr>
          <w:t>www.csiberkeley.com</w:t>
        </w:r>
        <w:r w:rsidR="002A7979">
          <w:fldChar w:fldCharType="end"/>
        </w:r>
      </w:ins>
    </w:p>
    <w:p w:rsidR="00000000" w:rsidRDefault="00D63942">
      <w:pPr>
        <w:pPrChange w:id="1956" w:author="lxf" w:date="2010-05-08T15:30:00Z">
          <w:pPr>
            <w:pStyle w:val="Heading1"/>
          </w:pPr>
        </w:pPrChange>
      </w:pPr>
    </w:p>
    <w:sectPr w:rsidR="00000000" w:rsidSect="00B64A9A">
      <w:endnotePr>
        <w:numFmt w:val="decimal"/>
      </w:endnotePr>
      <w:type w:val="continuous"/>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4EA7" w:rsidRDefault="00D04EA7" w:rsidP="001919A5"/>
  </w:endnote>
  <w:endnote w:type="continuationSeparator" w:id="0">
    <w:p w:rsidR="00D04EA7" w:rsidRPr="00251199" w:rsidRDefault="00D04EA7" w:rsidP="00251199">
      <w:pPr>
        <w:pStyle w:val="Footer"/>
      </w:pPr>
    </w:p>
  </w:endnote>
  <w:endnote w:type="continuationNotice" w:id="1">
    <w:p w:rsidR="00D04EA7" w:rsidRDefault="00D04EA7"/>
  </w:endnote>
  <w:endnote w:id="2">
    <w:p w:rsidR="00D9110B" w:rsidRDefault="00D9110B"/>
    <w:p w:rsidR="00D9110B" w:rsidRPr="009B2EEE" w:rsidDel="00480566" w:rsidRDefault="00D9110B" w:rsidP="00C667F8">
      <w:pPr>
        <w:pStyle w:val="EndnoteText"/>
        <w:rPr>
          <w:ins w:id="90" w:author="lxf" w:date="2010-05-08T13:54:00Z"/>
          <w:del w:id="91" w:author="lxf" w:date="2010-05-08T15:13:00Z"/>
          <w:rFonts w:ascii="Times New Roman" w:hAnsi="Times New Roman" w:cs="Times New Roman"/>
          <w:color w:val="auto"/>
          <w:kern w:val="0"/>
        </w:rPr>
      </w:pPr>
    </w:p>
  </w:endnote>
  <w:endnote w:id="3">
    <w:p w:rsidR="00000000" w:rsidRDefault="00D9110B">
      <w:pPr>
        <w:pStyle w:val="EndnoteText"/>
        <w:numPr>
          <w:ilvl w:val="0"/>
          <w:numId w:val="39"/>
        </w:numPr>
        <w:rPr>
          <w:ins w:id="137" w:author="lxf" w:date="2010-05-08T13:54:00Z"/>
          <w:del w:id="138" w:author="lxf" w:date="2010-05-08T15:19:00Z"/>
          <w:rFonts w:ascii="Times New Roman" w:hAnsi="Times New Roman" w:cs="Times New Roman"/>
          <w:color w:val="auto"/>
          <w:kern w:val="0"/>
        </w:rPr>
        <w:pPrChange w:id="139" w:author="lxf" w:date="2010-05-08T14:49:00Z">
          <w:pPr>
            <w:pStyle w:val="EndnoteText"/>
          </w:pPr>
        </w:pPrChange>
      </w:pPr>
      <w:ins w:id="140" w:author="lxf" w:date="2010-05-08T13:54:00Z">
        <w:del w:id="141" w:author="lxf" w:date="2010-05-08T15:19:00Z">
          <w:r w:rsidRPr="009B2EEE" w:rsidDel="00480566">
            <w:rPr>
              <w:rFonts w:ascii="Times New Roman" w:hAnsi="Times New Roman" w:cs="Times New Roman"/>
              <w:color w:val="auto"/>
              <w:kern w:val="0"/>
            </w:rPr>
            <w:delText>Carle, J. and Simplot-Ryl, D. 2004. Energy efficient area monitoring for sensor networks. IEEE Comput. 37, 2 (Feb.), 40</w:delText>
          </w:r>
          <w:r w:rsidDel="00480566">
            <w:rPr>
              <w:rFonts w:ascii="Times New Roman" w:hAnsi="Times New Roman" w:cs="Times New Roman"/>
              <w:color w:val="auto"/>
              <w:kern w:val="0"/>
            </w:rPr>
            <w:delText>—</w:delText>
          </w:r>
          <w:r w:rsidRPr="009B2EEE" w:rsidDel="00480566">
            <w:rPr>
              <w:rFonts w:ascii="Times New Roman" w:hAnsi="Times New Roman" w:cs="Times New Roman"/>
              <w:color w:val="auto"/>
              <w:kern w:val="0"/>
            </w:rPr>
            <w:delText>46</w:delText>
          </w:r>
        </w:del>
      </w:ins>
    </w:p>
    <w:p w:rsidR="00D9110B" w:rsidRPr="009B2EEE" w:rsidDel="00480566" w:rsidRDefault="00D9110B" w:rsidP="00C667F8">
      <w:pPr>
        <w:pStyle w:val="EndnoteText"/>
        <w:rPr>
          <w:ins w:id="142" w:author="lxf" w:date="2010-05-08T13:54:00Z"/>
          <w:del w:id="143" w:author="lxf" w:date="2010-05-08T15:19:00Z"/>
          <w:rFonts w:ascii="Times New Roman" w:hAnsi="Times New Roman" w:cs="Times New Roman"/>
          <w:color w:val="auto"/>
          <w:kern w:val="0"/>
        </w:rPr>
      </w:pPr>
    </w:p>
  </w:endnote>
  <w:endnote w:id="4">
    <w:p w:rsidR="00000000" w:rsidRDefault="00D9110B">
      <w:pPr>
        <w:numPr>
          <w:ilvl w:val="0"/>
          <w:numId w:val="39"/>
        </w:numPr>
        <w:rPr>
          <w:del w:id="264" w:author="lxf" w:date="2010-05-08T15:21:00Z"/>
          <w:rFonts w:ascii="Times New Roman" w:hAnsi="Times New Roman" w:cs="Times New Roman"/>
          <w:kern w:val="0"/>
          <w:sz w:val="20"/>
          <w:szCs w:val="20"/>
        </w:rPr>
        <w:pPrChange w:id="265" w:author="lxf" w:date="2010-05-08T14:49:00Z">
          <w:pPr/>
        </w:pPrChange>
      </w:pPr>
      <w:del w:id="266" w:author="lxf" w:date="2010-05-08T15:21:00Z">
        <w:r w:rsidRPr="009B2EEE" w:rsidDel="00480566">
          <w:rPr>
            <w:rFonts w:ascii="Times New Roman" w:hAnsi="Times New Roman" w:cs="Times New Roman"/>
            <w:kern w:val="0"/>
            <w:sz w:val="20"/>
            <w:szCs w:val="20"/>
          </w:rPr>
          <w:endnoteRef/>
        </w:r>
        <w:r w:rsidRPr="009B2EEE" w:rsidDel="00480566">
          <w:rPr>
            <w:rFonts w:ascii="Times New Roman" w:hAnsi="Times New Roman" w:cs="Times New Roman"/>
            <w:kern w:val="0"/>
            <w:sz w:val="20"/>
            <w:szCs w:val="20"/>
          </w:rPr>
          <w:delText xml:space="preserve"> S. Slijepcevic and M. Potkonjak, Power efficient organization of wireless sensor networks, in: IEEE Int’l Conf. on Communications (ICC) (2001) pp. 472–476.</w:delText>
        </w:r>
      </w:del>
    </w:p>
    <w:p w:rsidR="00D9110B" w:rsidRPr="009B2EEE" w:rsidDel="00480566" w:rsidRDefault="00D9110B">
      <w:pPr>
        <w:pStyle w:val="EndnoteText"/>
        <w:rPr>
          <w:del w:id="267" w:author="lxf" w:date="2010-05-08T15:21:00Z"/>
          <w:rFonts w:ascii="Times New Roman" w:hAnsi="Times New Roman" w:cs="Times New Roman"/>
          <w:color w:val="auto"/>
          <w:kern w:val="0"/>
        </w:rPr>
      </w:pPr>
    </w:p>
  </w:endnote>
  <w:endnote w:id="5">
    <w:p w:rsidR="00000000" w:rsidRDefault="00D9110B">
      <w:pPr>
        <w:numPr>
          <w:ilvl w:val="0"/>
          <w:numId w:val="39"/>
        </w:numPr>
        <w:rPr>
          <w:ins w:id="270" w:author="lxf" w:date="2010-05-08T14:50:00Z"/>
          <w:del w:id="271" w:author="lxf" w:date="2010-05-08T15:21:00Z"/>
          <w:rFonts w:ascii="Times New Roman" w:hAnsi="Times New Roman" w:cs="Times New Roman"/>
          <w:kern w:val="0"/>
          <w:sz w:val="20"/>
          <w:szCs w:val="20"/>
        </w:rPr>
        <w:pPrChange w:id="272" w:author="lxf" w:date="2010-05-08T14:50:00Z">
          <w:pPr/>
        </w:pPrChange>
      </w:pPr>
      <w:del w:id="273" w:author="lxf" w:date="2010-05-08T15:21:00Z">
        <w:r w:rsidRPr="009B2EEE" w:rsidDel="00480566">
          <w:rPr>
            <w:rFonts w:ascii="Times New Roman" w:hAnsi="Times New Roman" w:cs="Times New Roman"/>
            <w:kern w:val="0"/>
            <w:sz w:val="20"/>
            <w:szCs w:val="20"/>
          </w:rPr>
          <w:endnoteRef/>
        </w:r>
        <w:r w:rsidRPr="009B2EEE" w:rsidDel="00480566">
          <w:rPr>
            <w:rFonts w:ascii="Times New Roman" w:hAnsi="Times New Roman" w:cs="Times New Roman"/>
            <w:kern w:val="0"/>
            <w:sz w:val="20"/>
            <w:szCs w:val="20"/>
          </w:rPr>
          <w:delText xml:space="preserve"> S. Gao, C.T. Vu, and Y. Li, Sensor Scheduling for k-Coverage in Wireless Sensor Networks, 2nd International Conference on Mobile Ad-hoc and Sensor Networks (MSN 2006), Hong Kong, China, December 13-15, 2006</w:delText>
        </w:r>
      </w:del>
    </w:p>
    <w:p w:rsidR="00000000" w:rsidRDefault="00D63942">
      <w:pPr>
        <w:pStyle w:val="ListParagraph"/>
        <w:ind w:firstLine="400"/>
        <w:rPr>
          <w:ins w:id="274" w:author="lxf" w:date="2010-05-08T14:50:00Z"/>
          <w:del w:id="275" w:author="lxf" w:date="2010-05-08T15:21:00Z"/>
          <w:rFonts w:ascii="Times New Roman" w:hAnsi="Times New Roman" w:cs="Times New Roman"/>
          <w:kern w:val="0"/>
          <w:sz w:val="20"/>
          <w:szCs w:val="20"/>
        </w:rPr>
        <w:pPrChange w:id="276" w:author="lxf" w:date="2010-05-08T14:50:00Z">
          <w:pPr>
            <w:numPr>
              <w:numId w:val="39"/>
            </w:numPr>
            <w:ind w:left="360" w:hanging="360"/>
          </w:pPr>
        </w:pPrChange>
      </w:pPr>
    </w:p>
    <w:p w:rsidR="00D9110B" w:rsidDel="00480566" w:rsidRDefault="00D9110B" w:rsidP="002E4656">
      <w:pPr>
        <w:pStyle w:val="EndnoteText"/>
        <w:numPr>
          <w:ilvl w:val="0"/>
          <w:numId w:val="39"/>
        </w:numPr>
        <w:rPr>
          <w:ins w:id="277" w:author="lxf" w:date="2010-05-08T14:52:00Z"/>
          <w:del w:id="278" w:author="lxf" w:date="2010-05-08T15:21:00Z"/>
          <w:rFonts w:ascii="Times New Roman" w:hAnsi="Times New Roman" w:cs="Times New Roman"/>
          <w:color w:val="auto"/>
          <w:kern w:val="0"/>
        </w:rPr>
      </w:pPr>
      <w:moveToRangeStart w:id="279" w:author="lxf" w:date="2010-05-08T14:50:00Z" w:name="move261093565"/>
      <w:moveTo w:id="280" w:author="lxf" w:date="2010-05-08T14:50:00Z">
        <w:del w:id="281" w:author="lxf" w:date="2010-05-08T15:21:00Z">
          <w:r w:rsidRPr="002E4656" w:rsidDel="00480566">
            <w:rPr>
              <w:rFonts w:ascii="Times New Roman" w:hAnsi="Times New Roman" w:cs="Times New Roman"/>
              <w:color w:val="auto"/>
              <w:kern w:val="0"/>
            </w:rPr>
            <w:delText>X. Wang, G. Xing, Y. Zhang, C. Lu, R. Pless, and C. Gill. Integrated</w:delText>
          </w:r>
          <w:r w:rsidRPr="002E4656" w:rsidDel="00480566">
            <w:rPr>
              <w:rFonts w:ascii="Times New Roman" w:hAnsi="Times New Roman" w:cs="Times New Roman" w:hint="eastAsia"/>
              <w:color w:val="auto"/>
              <w:kern w:val="0"/>
            </w:rPr>
            <w:delText xml:space="preserve"> </w:delText>
          </w:r>
          <w:r w:rsidRPr="002E4656" w:rsidDel="00480566">
            <w:rPr>
              <w:rFonts w:ascii="Times New Roman" w:hAnsi="Times New Roman" w:cs="Times New Roman"/>
              <w:color w:val="auto"/>
              <w:kern w:val="0"/>
            </w:rPr>
            <w:delText>coverage and connectivity configuration in wireless sensor networks.</w:delText>
          </w:r>
          <w:r w:rsidRPr="002E4656" w:rsidDel="00480566">
            <w:rPr>
              <w:rFonts w:ascii="Times New Roman" w:hAnsi="Times New Roman" w:cs="Times New Roman" w:hint="eastAsia"/>
              <w:color w:val="auto"/>
              <w:kern w:val="0"/>
            </w:rPr>
            <w:delText xml:space="preserve"> </w:delText>
          </w:r>
          <w:r w:rsidRPr="002E4656" w:rsidDel="00480566">
            <w:rPr>
              <w:rFonts w:ascii="Times New Roman" w:hAnsi="Times New Roman" w:cs="Times New Roman"/>
              <w:color w:val="auto"/>
              <w:kern w:val="0"/>
            </w:rPr>
            <w:delText>ACM Transactions on Sensor Networks, 2005.</w:delText>
          </w:r>
        </w:del>
      </w:moveTo>
    </w:p>
    <w:p w:rsidR="00000000" w:rsidRDefault="00D63942">
      <w:pPr>
        <w:pStyle w:val="ListParagraph"/>
        <w:rPr>
          <w:ins w:id="282" w:author="lxf" w:date="2010-05-08T14:52:00Z"/>
          <w:del w:id="283" w:author="lxf" w:date="2010-05-08T15:21:00Z"/>
          <w:rFonts w:ascii="Times New Roman" w:hAnsi="Times New Roman" w:cs="Times New Roman"/>
          <w:kern w:val="0"/>
        </w:rPr>
        <w:pPrChange w:id="284" w:author="lxf" w:date="2010-05-08T14:52:00Z">
          <w:pPr>
            <w:pStyle w:val="EndnoteText"/>
            <w:numPr>
              <w:numId w:val="39"/>
            </w:numPr>
            <w:ind w:left="360" w:hanging="360"/>
          </w:pPr>
        </w:pPrChange>
      </w:pPr>
    </w:p>
    <w:p w:rsidR="00000000" w:rsidRDefault="00D63942">
      <w:pPr>
        <w:pStyle w:val="EndnoteText"/>
        <w:ind w:left="360"/>
        <w:rPr>
          <w:del w:id="285" w:author="lxf" w:date="2010-05-08T15:21:00Z"/>
          <w:rFonts w:ascii="Times New Roman" w:hAnsi="Times New Roman" w:cs="Times New Roman"/>
          <w:color w:val="auto"/>
          <w:kern w:val="0"/>
        </w:rPr>
        <w:pPrChange w:id="286" w:author="lxf" w:date="2010-05-08T14:52:00Z">
          <w:pPr>
            <w:pStyle w:val="EndnoteText"/>
            <w:numPr>
              <w:numId w:val="39"/>
            </w:numPr>
            <w:ind w:left="360" w:hanging="360"/>
          </w:pPr>
        </w:pPrChange>
      </w:pPr>
    </w:p>
    <w:p w:rsidR="00000000" w:rsidRDefault="00D9110B">
      <w:pPr>
        <w:numPr>
          <w:ilvl w:val="0"/>
          <w:numId w:val="39"/>
        </w:numPr>
        <w:rPr>
          <w:ins w:id="287" w:author="lxf" w:date="2010-05-08T14:52:00Z"/>
          <w:del w:id="288" w:author="lxf" w:date="2010-05-08T15:21:00Z"/>
          <w:rFonts w:ascii="Times New Roman" w:hAnsi="Times New Roman" w:cs="Times New Roman"/>
          <w:kern w:val="0"/>
          <w:sz w:val="20"/>
          <w:szCs w:val="20"/>
        </w:rPr>
        <w:pPrChange w:id="289" w:author="lxf" w:date="2010-05-08T14:50:00Z">
          <w:pPr/>
        </w:pPrChange>
      </w:pPr>
      <w:moveToRangeStart w:id="290" w:author="lxf" w:date="2010-05-08T14:50:00Z" w:name="move261093574"/>
      <w:moveToRangeEnd w:id="279"/>
      <w:moveTo w:id="291" w:author="lxf" w:date="2010-05-08T14:50:00Z">
        <w:del w:id="292" w:author="lxf" w:date="2010-05-08T15:21:00Z">
          <w:r w:rsidRPr="009B2EEE" w:rsidDel="00480566">
            <w:rPr>
              <w:rFonts w:ascii="Times New Roman" w:hAnsi="Times New Roman" w:cs="Times New Roman"/>
              <w:kern w:val="0"/>
              <w:sz w:val="20"/>
              <w:szCs w:val="20"/>
            </w:rPr>
            <w:delText>D. Tian and N. Georganas. A coverage-preserved node scheduling</w:delText>
          </w:r>
          <w:r w:rsidRPr="009B2EEE" w:rsidDel="00480566">
            <w:rPr>
              <w:rFonts w:ascii="Times New Roman" w:hAnsi="Times New Roman" w:cs="Times New Roman" w:hint="eastAsia"/>
              <w:kern w:val="0"/>
              <w:sz w:val="20"/>
              <w:szCs w:val="20"/>
            </w:rPr>
            <w:delText xml:space="preserve"> </w:delText>
          </w:r>
          <w:r w:rsidRPr="009B2EEE" w:rsidDel="00480566">
            <w:rPr>
              <w:rFonts w:ascii="Times New Roman" w:hAnsi="Times New Roman" w:cs="Times New Roman"/>
              <w:kern w:val="0"/>
              <w:sz w:val="20"/>
              <w:szCs w:val="20"/>
            </w:rPr>
            <w:delText>scheme for large wireless sensor networks. Proceedings of First</w:delText>
          </w:r>
          <w:r w:rsidRPr="009B2EEE" w:rsidDel="00480566">
            <w:rPr>
              <w:rFonts w:ascii="Times New Roman" w:hAnsi="Times New Roman" w:cs="Times New Roman" w:hint="eastAsia"/>
              <w:kern w:val="0"/>
              <w:sz w:val="20"/>
              <w:szCs w:val="20"/>
            </w:rPr>
            <w:delText xml:space="preserve"> </w:delText>
          </w:r>
          <w:r w:rsidRPr="009B2EEE" w:rsidDel="00480566">
            <w:rPr>
              <w:rFonts w:ascii="Times New Roman" w:hAnsi="Times New Roman" w:cs="Times New Roman"/>
              <w:kern w:val="0"/>
              <w:sz w:val="20"/>
              <w:szCs w:val="20"/>
            </w:rPr>
            <w:delText>International Workshop on Wireless Sensor Networks and Applications</w:delText>
          </w:r>
          <w:r w:rsidRPr="009B2EEE" w:rsidDel="00480566">
            <w:rPr>
              <w:rFonts w:ascii="Times New Roman" w:hAnsi="Times New Roman" w:cs="Times New Roman" w:hint="eastAsia"/>
              <w:kern w:val="0"/>
              <w:sz w:val="20"/>
              <w:szCs w:val="20"/>
            </w:rPr>
            <w:delText xml:space="preserve"> </w:delText>
          </w:r>
          <w:r w:rsidRPr="009B2EEE" w:rsidDel="00480566">
            <w:rPr>
              <w:rFonts w:ascii="Times New Roman" w:hAnsi="Times New Roman" w:cs="Times New Roman"/>
              <w:kern w:val="0"/>
              <w:sz w:val="20"/>
              <w:szCs w:val="20"/>
            </w:rPr>
            <w:delText>(WSNA</w:delText>
          </w:r>
          <w:r w:rsidRPr="009B2EEE" w:rsidDel="00480566">
            <w:rPr>
              <w:rFonts w:ascii="Times New Roman" w:hAnsi="Times New Roman" w:cs="Times New Roman" w:hint="eastAsia"/>
              <w:kern w:val="0"/>
              <w:sz w:val="20"/>
              <w:szCs w:val="20"/>
            </w:rPr>
            <w:delText>’</w:delText>
          </w:r>
          <w:r w:rsidRPr="009B2EEE" w:rsidDel="00480566">
            <w:rPr>
              <w:rFonts w:ascii="Times New Roman" w:hAnsi="Times New Roman" w:cs="Times New Roman"/>
              <w:kern w:val="0"/>
              <w:sz w:val="20"/>
              <w:szCs w:val="20"/>
            </w:rPr>
            <w:delText>02), September 2002.</w:delText>
          </w:r>
        </w:del>
      </w:moveTo>
      <w:moveToRangeEnd w:id="290"/>
      <w:ins w:id="293" w:author="lxf" w:date="2010-05-08T14:50:00Z">
        <w:del w:id="294" w:author="lxf" w:date="2010-05-08T15:21:00Z">
          <w:r w:rsidRPr="002E4656" w:rsidDel="00480566">
            <w:rPr>
              <w:rFonts w:ascii="Times New Roman" w:hAnsi="Times New Roman" w:cs="Times New Roman"/>
              <w:kern w:val="0"/>
              <w:sz w:val="20"/>
              <w:szCs w:val="20"/>
            </w:rPr>
            <w:delText xml:space="preserve"> </w:delText>
          </w:r>
        </w:del>
      </w:ins>
    </w:p>
    <w:p w:rsidR="00000000" w:rsidRDefault="00D63942">
      <w:pPr>
        <w:ind w:left="360"/>
        <w:rPr>
          <w:ins w:id="295" w:author="lxf" w:date="2010-05-08T14:50:00Z"/>
          <w:del w:id="296" w:author="lxf" w:date="2010-05-08T15:21:00Z"/>
          <w:rFonts w:ascii="Times New Roman" w:hAnsi="Times New Roman" w:cs="Times New Roman"/>
          <w:kern w:val="0"/>
          <w:sz w:val="20"/>
          <w:szCs w:val="20"/>
        </w:rPr>
        <w:pPrChange w:id="297" w:author="lxf" w:date="2010-05-08T14:52:00Z">
          <w:pPr/>
        </w:pPrChange>
      </w:pPr>
    </w:p>
    <w:p w:rsidR="00000000" w:rsidRDefault="00D9110B">
      <w:pPr>
        <w:numPr>
          <w:ilvl w:val="0"/>
          <w:numId w:val="39"/>
        </w:numPr>
        <w:rPr>
          <w:ins w:id="298" w:author="lxf" w:date="2010-05-08T14:52:00Z"/>
          <w:del w:id="299" w:author="lxf" w:date="2010-05-08T15:21:00Z"/>
          <w:rFonts w:ascii="Times New Roman" w:hAnsi="Times New Roman" w:cs="Times New Roman"/>
          <w:kern w:val="0"/>
          <w:sz w:val="20"/>
          <w:szCs w:val="20"/>
        </w:rPr>
        <w:pPrChange w:id="300" w:author="lxf" w:date="2010-05-08T14:50:00Z">
          <w:pPr/>
        </w:pPrChange>
      </w:pPr>
      <w:moveToRangeStart w:id="301" w:author="lxf" w:date="2010-05-08T14:50:00Z" w:name="move261093580"/>
      <w:moveTo w:id="302" w:author="lxf" w:date="2010-05-08T14:50:00Z">
        <w:del w:id="303" w:author="lxf" w:date="2010-05-08T15:21:00Z">
          <w:r w:rsidRPr="009B2EEE" w:rsidDel="00480566">
            <w:rPr>
              <w:rFonts w:ascii="Times New Roman" w:hAnsi="Times New Roman" w:cs="Times New Roman"/>
              <w:kern w:val="0"/>
              <w:sz w:val="20"/>
              <w:szCs w:val="20"/>
            </w:rPr>
            <w:delText>H. Zhang and J. Hou. Maintaining sensing coverage and connectivity</w:delText>
          </w:r>
          <w:r w:rsidRPr="009B2EEE" w:rsidDel="00480566">
            <w:rPr>
              <w:rFonts w:ascii="Times New Roman" w:hAnsi="Times New Roman" w:cs="Times New Roman" w:hint="eastAsia"/>
              <w:kern w:val="0"/>
              <w:sz w:val="20"/>
              <w:szCs w:val="20"/>
            </w:rPr>
            <w:delText xml:space="preserve"> </w:delText>
          </w:r>
          <w:r w:rsidRPr="009B2EEE" w:rsidDel="00480566">
            <w:rPr>
              <w:rFonts w:ascii="Times New Roman" w:hAnsi="Times New Roman" w:cs="Times New Roman"/>
              <w:kern w:val="0"/>
              <w:sz w:val="20"/>
              <w:szCs w:val="20"/>
            </w:rPr>
            <w:delText>in large sensor networks. Wireless Ad Hoc and Sensor Networks: An</w:delText>
          </w:r>
          <w:r w:rsidRPr="009B2EEE" w:rsidDel="00480566">
            <w:rPr>
              <w:rFonts w:ascii="Times New Roman" w:hAnsi="Times New Roman" w:cs="Times New Roman" w:hint="eastAsia"/>
              <w:kern w:val="0"/>
              <w:sz w:val="20"/>
              <w:szCs w:val="20"/>
            </w:rPr>
            <w:delText xml:space="preserve"> </w:delText>
          </w:r>
          <w:r w:rsidRPr="009B2EEE" w:rsidDel="00480566">
            <w:rPr>
              <w:rFonts w:ascii="Times New Roman" w:hAnsi="Times New Roman" w:cs="Times New Roman"/>
              <w:kern w:val="0"/>
              <w:sz w:val="20"/>
              <w:szCs w:val="20"/>
            </w:rPr>
            <w:delText>International Journal, 1(1-2):89-123, 2005.</w:delText>
          </w:r>
        </w:del>
      </w:moveTo>
      <w:moveToRangeEnd w:id="301"/>
      <w:ins w:id="304" w:author="lxf" w:date="2010-05-08T14:50:00Z">
        <w:del w:id="305" w:author="lxf" w:date="2010-05-08T15:21:00Z">
          <w:r w:rsidRPr="002E4656" w:rsidDel="00480566">
            <w:rPr>
              <w:rFonts w:ascii="Times New Roman" w:hAnsi="Times New Roman" w:cs="Times New Roman"/>
              <w:kern w:val="0"/>
              <w:sz w:val="20"/>
              <w:szCs w:val="20"/>
            </w:rPr>
            <w:delText xml:space="preserve"> </w:delText>
          </w:r>
        </w:del>
      </w:ins>
    </w:p>
    <w:p w:rsidR="00000000" w:rsidRDefault="00D63942">
      <w:pPr>
        <w:pStyle w:val="ListParagraph"/>
        <w:ind w:firstLine="400"/>
        <w:rPr>
          <w:ins w:id="306" w:author="lxf" w:date="2010-05-08T14:52:00Z"/>
          <w:del w:id="307" w:author="lxf" w:date="2010-05-08T15:21:00Z"/>
          <w:rFonts w:ascii="Times New Roman" w:hAnsi="Times New Roman" w:cs="Times New Roman"/>
          <w:kern w:val="0"/>
          <w:sz w:val="20"/>
          <w:szCs w:val="20"/>
        </w:rPr>
        <w:pPrChange w:id="308" w:author="lxf" w:date="2010-05-08T14:52:00Z">
          <w:pPr>
            <w:numPr>
              <w:numId w:val="39"/>
            </w:numPr>
            <w:ind w:left="360" w:hanging="360"/>
          </w:pPr>
        </w:pPrChange>
      </w:pPr>
    </w:p>
    <w:p w:rsidR="00000000" w:rsidRDefault="00D63942">
      <w:pPr>
        <w:ind w:left="360"/>
        <w:rPr>
          <w:ins w:id="309" w:author="lxf" w:date="2010-05-08T14:51:00Z"/>
          <w:del w:id="310" w:author="lxf" w:date="2010-05-08T15:21:00Z"/>
          <w:rFonts w:ascii="Times New Roman" w:hAnsi="Times New Roman" w:cs="Times New Roman"/>
          <w:kern w:val="0"/>
          <w:sz w:val="20"/>
          <w:szCs w:val="20"/>
        </w:rPr>
        <w:pPrChange w:id="311" w:author="lxf" w:date="2010-05-08T14:52:00Z">
          <w:pPr/>
        </w:pPrChange>
      </w:pPr>
    </w:p>
    <w:p w:rsidR="00000000" w:rsidRDefault="00D9110B">
      <w:pPr>
        <w:numPr>
          <w:ilvl w:val="0"/>
          <w:numId w:val="39"/>
        </w:numPr>
        <w:rPr>
          <w:ins w:id="312" w:author="lxf" w:date="2010-05-08T14:52:00Z"/>
          <w:del w:id="313" w:author="lxf" w:date="2010-05-08T15:21:00Z"/>
          <w:rFonts w:ascii="Times New Roman" w:hAnsi="Times New Roman" w:cs="Times New Roman"/>
          <w:kern w:val="0"/>
          <w:sz w:val="20"/>
          <w:szCs w:val="20"/>
        </w:rPr>
        <w:pPrChange w:id="314" w:author="lxf" w:date="2010-05-08T14:50:00Z">
          <w:pPr/>
        </w:pPrChange>
      </w:pPr>
      <w:moveToRangeStart w:id="315" w:author="lxf" w:date="2010-05-08T14:50:00Z" w:name="move261093587"/>
      <w:moveTo w:id="316" w:author="lxf" w:date="2010-05-08T14:50:00Z">
        <w:del w:id="317" w:author="lxf" w:date="2010-05-08T15:21:00Z">
          <w:r w:rsidRPr="00D229ED" w:rsidDel="00480566">
            <w:rPr>
              <w:rFonts w:ascii="Times New Roman" w:hAnsi="Times New Roman" w:cs="Times New Roman"/>
              <w:kern w:val="0"/>
              <w:sz w:val="20"/>
              <w:szCs w:val="20"/>
            </w:rPr>
            <w:delText>H Gupta, S Das and Q Gu, Connected sensor cover: Self-organization of sensor</w:delText>
          </w:r>
          <w:r w:rsidDel="00480566">
            <w:rPr>
              <w:rFonts w:ascii="Times New Roman" w:hAnsi="Times New Roman" w:cs="Times New Roman" w:hint="eastAsia"/>
              <w:kern w:val="0"/>
              <w:sz w:val="20"/>
              <w:szCs w:val="20"/>
            </w:rPr>
            <w:delText xml:space="preserve"> </w:delText>
          </w:r>
          <w:r w:rsidRPr="00D229ED" w:rsidDel="00480566">
            <w:rPr>
              <w:rFonts w:ascii="Times New Roman" w:hAnsi="Times New Roman" w:cs="Times New Roman"/>
              <w:kern w:val="0"/>
              <w:sz w:val="20"/>
              <w:szCs w:val="20"/>
            </w:rPr>
            <w:delText xml:space="preserve">networks for efficient query execution. </w:delText>
          </w:r>
          <w:r w:rsidDel="00480566">
            <w:rPr>
              <w:rFonts w:ascii="Times New Roman" w:hAnsi="Times New Roman" w:cs="Times New Roman" w:hint="eastAsia"/>
              <w:kern w:val="0"/>
              <w:sz w:val="20"/>
              <w:szCs w:val="20"/>
            </w:rPr>
            <w:delText xml:space="preserve"> </w:delText>
          </w:r>
          <w:r w:rsidRPr="00D229ED" w:rsidDel="00480566">
            <w:rPr>
              <w:rFonts w:ascii="Times New Roman" w:hAnsi="Times New Roman" w:cs="Times New Roman"/>
              <w:kern w:val="0"/>
              <w:sz w:val="20"/>
              <w:szCs w:val="20"/>
            </w:rPr>
            <w:delText>In Proc. of Mobihoc 2003.</w:delText>
          </w:r>
        </w:del>
      </w:moveTo>
      <w:moveToRangeEnd w:id="315"/>
    </w:p>
    <w:p w:rsidR="00000000" w:rsidRDefault="00D63942">
      <w:pPr>
        <w:ind w:left="360"/>
        <w:rPr>
          <w:del w:id="318" w:author="lxf" w:date="2010-05-08T15:21:00Z"/>
          <w:rFonts w:ascii="Times New Roman" w:hAnsi="Times New Roman" w:cs="Times New Roman"/>
          <w:kern w:val="0"/>
          <w:sz w:val="20"/>
          <w:szCs w:val="20"/>
        </w:rPr>
        <w:pPrChange w:id="319" w:author="lxf" w:date="2010-05-08T14:52:00Z">
          <w:pPr/>
        </w:pPrChange>
      </w:pPr>
    </w:p>
    <w:p w:rsidR="00D9110B" w:rsidRPr="006B7DBE" w:rsidDel="00480566" w:rsidRDefault="00D9110B" w:rsidP="002E4656">
      <w:pPr>
        <w:numPr>
          <w:ilvl w:val="0"/>
          <w:numId w:val="39"/>
        </w:numPr>
        <w:autoSpaceDE w:val="0"/>
        <w:autoSpaceDN w:val="0"/>
        <w:adjustRightInd w:val="0"/>
        <w:jc w:val="left"/>
        <w:rPr>
          <w:del w:id="320" w:author="lxf" w:date="2010-05-08T15:21:00Z"/>
          <w:rFonts w:ascii="Times New Roman" w:hAnsi="Times New Roman" w:cs="Times New Roman"/>
          <w:kern w:val="0"/>
          <w:sz w:val="20"/>
          <w:szCs w:val="20"/>
        </w:rPr>
      </w:pPr>
      <w:moveToRangeStart w:id="321" w:author="lxf" w:date="2010-05-08T14:51:00Z" w:name="move261093595"/>
      <w:moveTo w:id="322" w:author="lxf" w:date="2010-05-08T14:51:00Z">
        <w:del w:id="323" w:author="lxf" w:date="2010-05-08T15:21:00Z">
          <w:r w:rsidRPr="00D229ED" w:rsidDel="00480566">
            <w:rPr>
              <w:rFonts w:ascii="Times New Roman" w:hAnsi="Times New Roman" w:cs="Times New Roman"/>
              <w:kern w:val="0"/>
              <w:sz w:val="20"/>
              <w:szCs w:val="20"/>
            </w:rPr>
            <w:delText>B Chen, K Jamieson, H Balakrishnan and R MOrris (2001) Span: An energy-efficient</w:delText>
          </w:r>
        </w:del>
      </w:moveTo>
      <w:ins w:id="324" w:author="lxf" w:date="2010-05-08T14:51:00Z">
        <w:del w:id="325" w:author="lxf" w:date="2010-05-08T15:21:00Z">
          <w:r w:rsidDel="00480566">
            <w:rPr>
              <w:rFonts w:ascii="Times New Roman" w:hAnsi="Times New Roman" w:cs="Times New Roman" w:hint="eastAsia"/>
              <w:kern w:val="0"/>
              <w:sz w:val="20"/>
              <w:szCs w:val="20"/>
            </w:rPr>
            <w:delText xml:space="preserve"> </w:delText>
          </w:r>
        </w:del>
      </w:ins>
    </w:p>
    <w:p w:rsidR="00000000" w:rsidRDefault="002A7979">
      <w:pPr>
        <w:numPr>
          <w:ilvl w:val="0"/>
          <w:numId w:val="39"/>
        </w:numPr>
        <w:autoSpaceDE w:val="0"/>
        <w:autoSpaceDN w:val="0"/>
        <w:adjustRightInd w:val="0"/>
        <w:jc w:val="left"/>
        <w:rPr>
          <w:ins w:id="326" w:author="lxf" w:date="2010-05-08T14:52:00Z"/>
          <w:del w:id="327" w:author="lxf" w:date="2010-05-08T15:21:00Z"/>
          <w:rFonts w:ascii="Times New Roman" w:hAnsi="Times New Roman" w:cs="Times New Roman"/>
          <w:kern w:val="0"/>
        </w:rPr>
        <w:pPrChange w:id="328" w:author="lxf" w:date="2010-05-08T14:51:00Z">
          <w:pPr>
            <w:pStyle w:val="EndnoteText"/>
            <w:numPr>
              <w:numId w:val="39"/>
            </w:numPr>
            <w:ind w:left="360" w:hanging="360"/>
          </w:pPr>
        </w:pPrChange>
      </w:pPr>
      <w:moveTo w:id="329" w:author="lxf" w:date="2010-05-08T14:51:00Z">
        <w:del w:id="330" w:author="lxf" w:date="2010-05-08T15:21:00Z">
          <w:r w:rsidRPr="002A7979">
            <w:rPr>
              <w:rFonts w:ascii="Times New Roman" w:hAnsi="Times New Roman" w:cs="Times New Roman"/>
              <w:kern w:val="0"/>
              <w:rPrChange w:id="331" w:author="lxf" w:date="2010-05-08T14:51:00Z">
                <w:rPr>
                  <w:kern w:val="0"/>
                </w:rPr>
              </w:rPrChange>
            </w:rPr>
            <w:delText>operation in multihop wireless ad hoc networks, In Proc. of ACM MobiCom</w:delText>
          </w:r>
          <w:r w:rsidRPr="002A7979">
            <w:rPr>
              <w:rFonts w:ascii="Times New Roman" w:hAnsi="Times New Roman" w:cs="Times New Roman" w:hint="eastAsia"/>
              <w:kern w:val="0"/>
              <w:rPrChange w:id="332" w:author="lxf" w:date="2010-05-08T14:51:00Z">
                <w:rPr>
                  <w:rFonts w:hint="eastAsia"/>
                  <w:kern w:val="0"/>
                </w:rPr>
              </w:rPrChange>
            </w:rPr>
            <w:delText>’</w:delText>
          </w:r>
          <w:r w:rsidRPr="002A7979">
            <w:rPr>
              <w:rFonts w:ascii="Times New Roman" w:hAnsi="Times New Roman" w:cs="Times New Roman"/>
              <w:kern w:val="0"/>
              <w:rPrChange w:id="333" w:author="lxf" w:date="2010-05-08T14:51:00Z">
                <w:rPr>
                  <w:kern w:val="0"/>
                </w:rPr>
              </w:rPrChange>
            </w:rPr>
            <w:delText>01.</w:delText>
          </w:r>
        </w:del>
      </w:moveTo>
      <w:moveToRangeEnd w:id="321"/>
      <w:ins w:id="334" w:author="lxf" w:date="2010-05-08T14:51:00Z">
        <w:del w:id="335" w:author="lxf" w:date="2010-05-08T15:21:00Z">
          <w:r w:rsidR="00D9110B" w:rsidRPr="002E4656" w:rsidDel="00480566">
            <w:rPr>
              <w:rFonts w:ascii="Times New Roman" w:hAnsi="Times New Roman" w:cs="Times New Roman"/>
              <w:kern w:val="0"/>
            </w:rPr>
            <w:delText xml:space="preserve"> </w:delText>
          </w:r>
        </w:del>
      </w:ins>
    </w:p>
    <w:p w:rsidR="00000000" w:rsidRDefault="00D63942">
      <w:pPr>
        <w:autoSpaceDE w:val="0"/>
        <w:autoSpaceDN w:val="0"/>
        <w:adjustRightInd w:val="0"/>
        <w:ind w:left="360"/>
        <w:jc w:val="left"/>
        <w:rPr>
          <w:ins w:id="336" w:author="lxf" w:date="2010-05-08T14:51:00Z"/>
          <w:del w:id="337" w:author="lxf" w:date="2010-05-08T15:21:00Z"/>
          <w:rFonts w:ascii="Times New Roman" w:hAnsi="Times New Roman" w:cs="Times New Roman"/>
          <w:kern w:val="0"/>
        </w:rPr>
        <w:pPrChange w:id="338" w:author="lxf" w:date="2010-05-08T14:52:00Z">
          <w:pPr>
            <w:pStyle w:val="EndnoteText"/>
            <w:numPr>
              <w:numId w:val="39"/>
            </w:numPr>
            <w:ind w:left="360" w:hanging="360"/>
          </w:pPr>
        </w:pPrChange>
      </w:pPr>
    </w:p>
    <w:p w:rsidR="00000000" w:rsidRDefault="00D9110B">
      <w:pPr>
        <w:numPr>
          <w:ilvl w:val="0"/>
          <w:numId w:val="39"/>
        </w:numPr>
        <w:autoSpaceDE w:val="0"/>
        <w:autoSpaceDN w:val="0"/>
        <w:adjustRightInd w:val="0"/>
        <w:jc w:val="left"/>
        <w:rPr>
          <w:ins w:id="339" w:author="lxf" w:date="2010-05-08T14:52:00Z"/>
          <w:del w:id="340" w:author="lxf" w:date="2010-05-08T15:21:00Z"/>
          <w:rFonts w:ascii="Times New Roman" w:hAnsi="Times New Roman" w:cs="Times New Roman"/>
          <w:kern w:val="0"/>
        </w:rPr>
        <w:pPrChange w:id="341" w:author="lxf" w:date="2010-05-08T14:51:00Z">
          <w:pPr>
            <w:pStyle w:val="EndnoteText"/>
            <w:numPr>
              <w:numId w:val="39"/>
            </w:numPr>
            <w:ind w:left="360" w:hanging="360"/>
          </w:pPr>
        </w:pPrChange>
      </w:pPr>
      <w:ins w:id="342" w:author="lxf" w:date="2010-05-08T14:51:00Z">
        <w:del w:id="343" w:author="lxf" w:date="2010-05-08T15:21:00Z">
          <w:r w:rsidRPr="009B2EEE" w:rsidDel="00480566">
            <w:rPr>
              <w:rFonts w:ascii="Times New Roman" w:hAnsi="Times New Roman" w:cs="Times New Roman"/>
              <w:kern w:val="0"/>
            </w:rPr>
            <w:delText>Farrar, C. R. and S. W. Doebling (1996)  “An Overview of Modal-Based Damage Identification Methods,”  Los Alamos National Laboratory Report.</w:delText>
          </w:r>
          <w:r w:rsidRPr="002E4656" w:rsidDel="00480566">
            <w:rPr>
              <w:rFonts w:ascii="Times New Roman" w:hAnsi="Times New Roman" w:cs="Times New Roman"/>
              <w:kern w:val="0"/>
              <w:sz w:val="20"/>
              <w:szCs w:val="20"/>
            </w:rPr>
            <w:delText xml:space="preserve"> </w:delText>
          </w:r>
        </w:del>
      </w:ins>
    </w:p>
    <w:p w:rsidR="00000000" w:rsidRDefault="00D63942">
      <w:pPr>
        <w:pStyle w:val="ListParagraph"/>
        <w:rPr>
          <w:ins w:id="344" w:author="lxf" w:date="2010-05-08T14:52:00Z"/>
          <w:del w:id="345" w:author="lxf" w:date="2010-05-08T15:21:00Z"/>
          <w:rFonts w:ascii="Times New Roman" w:hAnsi="Times New Roman" w:cs="Times New Roman"/>
          <w:kern w:val="0"/>
        </w:rPr>
        <w:pPrChange w:id="346" w:author="lxf" w:date="2010-05-08T14:52:00Z">
          <w:pPr>
            <w:numPr>
              <w:numId w:val="39"/>
            </w:numPr>
            <w:autoSpaceDE w:val="0"/>
            <w:autoSpaceDN w:val="0"/>
            <w:adjustRightInd w:val="0"/>
            <w:ind w:left="360" w:hanging="360"/>
            <w:jc w:val="left"/>
          </w:pPr>
        </w:pPrChange>
      </w:pPr>
    </w:p>
    <w:p w:rsidR="00000000" w:rsidRDefault="00D63942">
      <w:pPr>
        <w:autoSpaceDE w:val="0"/>
        <w:autoSpaceDN w:val="0"/>
        <w:adjustRightInd w:val="0"/>
        <w:ind w:left="360"/>
        <w:jc w:val="left"/>
        <w:rPr>
          <w:ins w:id="347" w:author="lxf" w:date="2010-05-08T14:51:00Z"/>
          <w:del w:id="348" w:author="lxf" w:date="2010-05-08T15:21:00Z"/>
          <w:rFonts w:ascii="Times New Roman" w:hAnsi="Times New Roman" w:cs="Times New Roman"/>
          <w:kern w:val="0"/>
        </w:rPr>
        <w:pPrChange w:id="349" w:author="lxf" w:date="2010-05-08T14:52:00Z">
          <w:pPr>
            <w:pStyle w:val="EndnoteText"/>
            <w:numPr>
              <w:numId w:val="39"/>
            </w:numPr>
            <w:ind w:left="360" w:hanging="360"/>
          </w:pPr>
        </w:pPrChange>
      </w:pPr>
    </w:p>
    <w:p w:rsidR="00000000" w:rsidRDefault="00D9110B">
      <w:pPr>
        <w:numPr>
          <w:ilvl w:val="0"/>
          <w:numId w:val="39"/>
        </w:numPr>
        <w:autoSpaceDE w:val="0"/>
        <w:autoSpaceDN w:val="0"/>
        <w:adjustRightInd w:val="0"/>
        <w:jc w:val="left"/>
        <w:rPr>
          <w:ins w:id="350" w:author="lxf" w:date="2010-05-08T14:52:00Z"/>
          <w:del w:id="351" w:author="lxf" w:date="2010-05-08T15:21:00Z"/>
          <w:rFonts w:ascii="Times New Roman" w:hAnsi="Times New Roman" w:cs="Times New Roman"/>
          <w:kern w:val="0"/>
        </w:rPr>
        <w:pPrChange w:id="352" w:author="lxf" w:date="2010-05-08T14:51:00Z">
          <w:pPr>
            <w:pStyle w:val="EndnoteText"/>
            <w:numPr>
              <w:numId w:val="39"/>
            </w:numPr>
            <w:ind w:left="360" w:hanging="360"/>
          </w:pPr>
        </w:pPrChange>
      </w:pPr>
      <w:moveToRangeStart w:id="353" w:author="lxf" w:date="2010-05-08T14:51:00Z" w:name="move261093625"/>
      <w:moveTo w:id="354" w:author="lxf" w:date="2010-05-08T14:51:00Z">
        <w:del w:id="355" w:author="lxf" w:date="2010-05-08T15:21:00Z">
          <w:r w:rsidDel="00480566">
            <w:rPr>
              <w:rFonts w:ascii="Times New Roman" w:hAnsi="Times New Roman" w:cs="Times New Roman"/>
              <w:kern w:val="0"/>
              <w:sz w:val="20"/>
              <w:szCs w:val="20"/>
            </w:rPr>
            <w:delText>Juang, J. -N. and Pappa, R.</w:delText>
          </w:r>
          <w:r w:rsidDel="00480566">
            <w:rPr>
              <w:rFonts w:ascii="Times New Roman" w:hAnsi="Times New Roman" w:cs="Times New Roman" w:hint="eastAsia"/>
              <w:kern w:val="0"/>
              <w:sz w:val="20"/>
              <w:szCs w:val="20"/>
            </w:rPr>
            <w:delText xml:space="preserve"> (1984)</w:delText>
          </w:r>
          <w:r w:rsidDel="00480566">
            <w:rPr>
              <w:rFonts w:ascii="Times New Roman" w:hAnsi="Times New Roman" w:cs="Times New Roman"/>
              <w:kern w:val="0"/>
              <w:sz w:val="20"/>
              <w:szCs w:val="20"/>
            </w:rPr>
            <w:delText xml:space="preserve"> “An Eigensystem Realization Algorithm (ERA) for Modal</w:delText>
          </w:r>
          <w:r w:rsidDel="00480566">
            <w:rPr>
              <w:rFonts w:ascii="Times New Roman" w:hAnsi="Times New Roman" w:cs="Times New Roman" w:hint="eastAsia"/>
              <w:kern w:val="0"/>
              <w:sz w:val="20"/>
              <w:szCs w:val="20"/>
            </w:rPr>
            <w:delText xml:space="preserve"> </w:delText>
          </w:r>
          <w:r w:rsidDel="00480566">
            <w:rPr>
              <w:rFonts w:ascii="Times New Roman" w:hAnsi="Times New Roman" w:cs="Times New Roman"/>
              <w:kern w:val="0"/>
              <w:sz w:val="20"/>
              <w:szCs w:val="20"/>
            </w:rPr>
            <w:delText>Parameter Identification”, NASA/JPL Workshop on Identification and Control of Flexible</w:delText>
          </w:r>
          <w:r w:rsidDel="00480566">
            <w:rPr>
              <w:rFonts w:ascii="Times New Roman" w:hAnsi="Times New Roman" w:cs="Times New Roman" w:hint="eastAsia"/>
              <w:kern w:val="0"/>
              <w:sz w:val="20"/>
              <w:szCs w:val="20"/>
            </w:rPr>
            <w:delText xml:space="preserve"> </w:delText>
          </w:r>
          <w:r w:rsidDel="00480566">
            <w:rPr>
              <w:rFonts w:ascii="Times New Roman" w:hAnsi="Times New Roman" w:cs="Times New Roman"/>
              <w:kern w:val="0"/>
              <w:sz w:val="20"/>
              <w:szCs w:val="20"/>
            </w:rPr>
            <w:delText>Space Structures, Pasadena, CA, USA</w:delText>
          </w:r>
          <w:r w:rsidDel="00480566">
            <w:rPr>
              <w:rFonts w:ascii="Times New Roman" w:hAnsi="Times New Roman" w:cs="Times New Roman" w:hint="eastAsia"/>
              <w:kern w:val="0"/>
              <w:sz w:val="20"/>
              <w:szCs w:val="20"/>
            </w:rPr>
            <w:delText>.</w:delText>
          </w:r>
        </w:del>
      </w:moveTo>
      <w:moveToRangeEnd w:id="353"/>
      <w:ins w:id="356" w:author="lxf" w:date="2010-05-08T14:51:00Z">
        <w:del w:id="357" w:author="lxf" w:date="2010-05-08T15:21:00Z">
          <w:r w:rsidRPr="002E4656" w:rsidDel="00480566">
            <w:rPr>
              <w:rFonts w:ascii="Times New Roman" w:hAnsi="Times New Roman" w:cs="Times New Roman"/>
              <w:kern w:val="0"/>
            </w:rPr>
            <w:delText xml:space="preserve"> </w:delText>
          </w:r>
        </w:del>
      </w:ins>
    </w:p>
    <w:p w:rsidR="00000000" w:rsidRDefault="00D63942">
      <w:pPr>
        <w:autoSpaceDE w:val="0"/>
        <w:autoSpaceDN w:val="0"/>
        <w:adjustRightInd w:val="0"/>
        <w:ind w:left="360"/>
        <w:jc w:val="left"/>
        <w:rPr>
          <w:ins w:id="358" w:author="lxf" w:date="2010-05-08T14:51:00Z"/>
          <w:del w:id="359" w:author="lxf" w:date="2010-05-08T15:21:00Z"/>
          <w:rFonts w:ascii="Times New Roman" w:hAnsi="Times New Roman" w:cs="Times New Roman"/>
          <w:kern w:val="0"/>
        </w:rPr>
        <w:pPrChange w:id="360" w:author="lxf" w:date="2010-05-08T14:52:00Z">
          <w:pPr>
            <w:pStyle w:val="EndnoteText"/>
            <w:numPr>
              <w:numId w:val="39"/>
            </w:numPr>
            <w:ind w:left="360" w:hanging="360"/>
          </w:pPr>
        </w:pPrChange>
      </w:pPr>
    </w:p>
    <w:p w:rsidR="00000000" w:rsidRDefault="00D9110B">
      <w:pPr>
        <w:numPr>
          <w:ilvl w:val="0"/>
          <w:numId w:val="39"/>
        </w:numPr>
        <w:autoSpaceDE w:val="0"/>
        <w:autoSpaceDN w:val="0"/>
        <w:adjustRightInd w:val="0"/>
        <w:jc w:val="left"/>
        <w:rPr>
          <w:ins w:id="361" w:author="lxf" w:date="2010-05-08T14:52:00Z"/>
          <w:del w:id="362" w:author="lxf" w:date="2010-05-08T15:21:00Z"/>
          <w:rFonts w:ascii="Times New Roman" w:hAnsi="Times New Roman" w:cs="Times New Roman"/>
          <w:kern w:val="0"/>
        </w:rPr>
        <w:pPrChange w:id="363" w:author="lxf" w:date="2010-05-08T14:51:00Z">
          <w:pPr>
            <w:pStyle w:val="EndnoteText"/>
            <w:numPr>
              <w:numId w:val="39"/>
            </w:numPr>
            <w:ind w:left="360" w:hanging="360"/>
          </w:pPr>
        </w:pPrChange>
      </w:pPr>
      <w:moveToRangeStart w:id="364" w:author="lxf" w:date="2010-05-08T14:51:00Z" w:name="move261093641"/>
      <w:moveTo w:id="365" w:author="lxf" w:date="2010-05-08T14:51:00Z">
        <w:del w:id="366" w:author="lxf" w:date="2010-05-08T15:21:00Z">
          <w:r w:rsidRPr="006A0BD5" w:rsidDel="00480566">
            <w:rPr>
              <w:rFonts w:ascii="Times New Roman" w:hAnsi="Times New Roman" w:cs="Times New Roman"/>
              <w:kern w:val="0"/>
            </w:rPr>
            <w:delText xml:space="preserve">J.E.T. Penny, M.L. Friswell and S.D. Garvey, Automatic choice of measurement locations for dynamic testing. AIAA Journal </w:delText>
          </w:r>
          <w:r w:rsidRPr="006A0BD5" w:rsidDel="00480566">
            <w:rPr>
              <w:rFonts w:ascii="Times New Roman" w:hAnsi="Times New Roman" w:cs="Times New Roman"/>
              <w:b/>
              <w:bCs/>
              <w:kern w:val="0"/>
            </w:rPr>
            <w:delText>32</w:delText>
          </w:r>
          <w:r w:rsidRPr="006A0BD5" w:rsidDel="00480566">
            <w:rPr>
              <w:rFonts w:ascii="Times New Roman" w:hAnsi="Times New Roman" w:cs="Times New Roman"/>
              <w:kern w:val="0"/>
            </w:rPr>
            <w:delText xml:space="preserve"> (1994), pp. 407–414.</w:delText>
          </w:r>
        </w:del>
      </w:moveTo>
      <w:moveToRangeEnd w:id="364"/>
      <w:ins w:id="367" w:author="lxf" w:date="2010-05-08T14:52:00Z">
        <w:del w:id="368" w:author="lxf" w:date="2010-05-08T15:21:00Z">
          <w:r w:rsidRPr="002E4656" w:rsidDel="00480566">
            <w:rPr>
              <w:rFonts w:ascii="Times New Roman" w:hAnsi="Times New Roman" w:cs="Times New Roman"/>
              <w:kern w:val="0"/>
              <w:sz w:val="20"/>
              <w:szCs w:val="20"/>
            </w:rPr>
            <w:delText xml:space="preserve"> </w:delText>
          </w:r>
        </w:del>
      </w:ins>
    </w:p>
    <w:p w:rsidR="00000000" w:rsidRDefault="00D63942">
      <w:pPr>
        <w:pStyle w:val="ListParagraph"/>
        <w:rPr>
          <w:ins w:id="369" w:author="lxf" w:date="2010-05-08T14:52:00Z"/>
          <w:del w:id="370" w:author="lxf" w:date="2010-05-08T15:21:00Z"/>
          <w:rFonts w:ascii="Times New Roman" w:hAnsi="Times New Roman" w:cs="Times New Roman"/>
          <w:kern w:val="0"/>
        </w:rPr>
        <w:pPrChange w:id="371" w:author="lxf" w:date="2010-05-08T14:52:00Z">
          <w:pPr>
            <w:numPr>
              <w:numId w:val="39"/>
            </w:numPr>
            <w:autoSpaceDE w:val="0"/>
            <w:autoSpaceDN w:val="0"/>
            <w:adjustRightInd w:val="0"/>
            <w:ind w:left="360" w:hanging="360"/>
            <w:jc w:val="left"/>
          </w:pPr>
        </w:pPrChange>
      </w:pPr>
    </w:p>
    <w:p w:rsidR="00000000" w:rsidRDefault="00D63942">
      <w:pPr>
        <w:autoSpaceDE w:val="0"/>
        <w:autoSpaceDN w:val="0"/>
        <w:adjustRightInd w:val="0"/>
        <w:ind w:left="360"/>
        <w:jc w:val="left"/>
        <w:rPr>
          <w:ins w:id="372" w:author="lxf" w:date="2010-05-08T14:52:00Z"/>
          <w:del w:id="373" w:author="lxf" w:date="2010-05-08T15:21:00Z"/>
          <w:rFonts w:ascii="Times New Roman" w:hAnsi="Times New Roman" w:cs="Times New Roman"/>
          <w:kern w:val="0"/>
        </w:rPr>
        <w:pPrChange w:id="374" w:author="lxf" w:date="2010-05-08T14:52:00Z">
          <w:pPr>
            <w:pStyle w:val="EndnoteText"/>
            <w:numPr>
              <w:numId w:val="39"/>
            </w:numPr>
            <w:ind w:left="360" w:hanging="360"/>
          </w:pPr>
        </w:pPrChange>
      </w:pPr>
    </w:p>
    <w:p w:rsidR="00000000" w:rsidRDefault="00D9110B">
      <w:pPr>
        <w:numPr>
          <w:ilvl w:val="0"/>
          <w:numId w:val="39"/>
        </w:numPr>
        <w:autoSpaceDE w:val="0"/>
        <w:autoSpaceDN w:val="0"/>
        <w:adjustRightInd w:val="0"/>
        <w:jc w:val="left"/>
        <w:rPr>
          <w:ins w:id="375" w:author="lxf" w:date="2010-05-08T14:52:00Z"/>
          <w:del w:id="376" w:author="lxf" w:date="2010-05-08T15:21:00Z"/>
          <w:rFonts w:ascii="Times New Roman" w:hAnsi="Times New Roman" w:cs="Times New Roman"/>
          <w:kern w:val="0"/>
        </w:rPr>
        <w:pPrChange w:id="377" w:author="lxf" w:date="2010-05-08T14:51:00Z">
          <w:pPr>
            <w:pStyle w:val="EndnoteText"/>
            <w:numPr>
              <w:numId w:val="39"/>
            </w:numPr>
            <w:ind w:left="360" w:hanging="360"/>
          </w:pPr>
        </w:pPrChange>
      </w:pPr>
      <w:ins w:id="378" w:author="lxf" w:date="2010-05-08T14:52:00Z">
        <w:del w:id="379" w:author="lxf" w:date="2010-05-08T15:21:00Z">
          <w:r w:rsidRPr="00A759A3" w:rsidDel="00480566">
            <w:rPr>
              <w:rFonts w:ascii="Times New Roman" w:hAnsi="Times New Roman" w:cs="Times New Roman"/>
              <w:kern w:val="0"/>
              <w:sz w:val="20"/>
              <w:szCs w:val="20"/>
            </w:rPr>
            <w:delText>D.C. Kammer, “Sensor Placement for On-orbit Modal Identification and</w:delText>
          </w:r>
          <w:r w:rsidRPr="00A759A3" w:rsidDel="00480566">
            <w:rPr>
              <w:rFonts w:ascii="Times New Roman" w:hAnsi="Times New Roman" w:cs="Times New Roman" w:hint="eastAsia"/>
              <w:kern w:val="0"/>
              <w:sz w:val="20"/>
              <w:szCs w:val="20"/>
            </w:rPr>
            <w:delText xml:space="preserve"> </w:delText>
          </w:r>
          <w:r w:rsidRPr="00A759A3" w:rsidDel="00480566">
            <w:rPr>
              <w:rFonts w:ascii="Times New Roman" w:hAnsi="Times New Roman" w:cs="Times New Roman"/>
              <w:kern w:val="0"/>
              <w:sz w:val="20"/>
              <w:szCs w:val="20"/>
            </w:rPr>
            <w:delText>Correlation of Large Space Structures,” Journal of Guidance, Control</w:delText>
          </w:r>
          <w:r w:rsidRPr="00A759A3" w:rsidDel="00480566">
            <w:rPr>
              <w:rFonts w:ascii="Times New Roman" w:hAnsi="Times New Roman" w:cs="Times New Roman" w:hint="eastAsia"/>
              <w:kern w:val="0"/>
              <w:sz w:val="20"/>
              <w:szCs w:val="20"/>
            </w:rPr>
            <w:delText xml:space="preserve"> </w:delText>
          </w:r>
          <w:r w:rsidRPr="00A759A3" w:rsidDel="00480566">
            <w:rPr>
              <w:rFonts w:ascii="Times New Roman" w:hAnsi="Times New Roman" w:cs="Times New Roman"/>
              <w:kern w:val="0"/>
              <w:sz w:val="20"/>
              <w:szCs w:val="20"/>
            </w:rPr>
            <w:delText>Dynamics, vol.14, pp.251-259, 1991.</w:delText>
          </w:r>
        </w:del>
      </w:ins>
      <w:moveToRangeStart w:id="380" w:author="lxf" w:date="2010-05-08T14:52:00Z" w:name="move261093665"/>
      <w:moveTo w:id="381" w:author="lxf" w:date="2010-05-08T14:52:00Z">
        <w:del w:id="382" w:author="lxf" w:date="2010-05-08T15:21:00Z">
          <w:r w:rsidRPr="003E12C9" w:rsidDel="00480566">
            <w:rPr>
              <w:rFonts w:ascii="Times New Roman" w:hAnsi="Times New Roman" w:cs="Times New Roman"/>
              <w:kern w:val="0"/>
              <w:sz w:val="20"/>
              <w:szCs w:val="20"/>
            </w:rPr>
            <w:delText xml:space="preserve"> </w:delText>
          </w:r>
        </w:del>
      </w:moveTo>
    </w:p>
    <w:p w:rsidR="00000000" w:rsidRDefault="00D63942">
      <w:pPr>
        <w:autoSpaceDE w:val="0"/>
        <w:autoSpaceDN w:val="0"/>
        <w:adjustRightInd w:val="0"/>
        <w:ind w:left="360"/>
        <w:jc w:val="left"/>
        <w:rPr>
          <w:ins w:id="383" w:author="lxf" w:date="2010-05-08T14:52:00Z"/>
          <w:del w:id="384" w:author="lxf" w:date="2010-05-08T15:21:00Z"/>
          <w:rFonts w:ascii="Times New Roman" w:hAnsi="Times New Roman" w:cs="Times New Roman"/>
          <w:kern w:val="0"/>
        </w:rPr>
        <w:pPrChange w:id="385" w:author="lxf" w:date="2010-05-08T14:52:00Z">
          <w:pPr>
            <w:pStyle w:val="EndnoteText"/>
            <w:numPr>
              <w:numId w:val="39"/>
            </w:numPr>
            <w:ind w:left="360" w:hanging="360"/>
          </w:pPr>
        </w:pPrChange>
      </w:pPr>
    </w:p>
    <w:p w:rsidR="00000000" w:rsidRDefault="00D9110B">
      <w:pPr>
        <w:numPr>
          <w:ilvl w:val="0"/>
          <w:numId w:val="39"/>
        </w:numPr>
        <w:autoSpaceDE w:val="0"/>
        <w:autoSpaceDN w:val="0"/>
        <w:adjustRightInd w:val="0"/>
        <w:jc w:val="left"/>
        <w:rPr>
          <w:ins w:id="386" w:author="lxf" w:date="2010-05-08T14:51:00Z"/>
          <w:del w:id="387" w:author="lxf" w:date="2010-05-08T15:21:00Z"/>
          <w:rFonts w:ascii="Times New Roman" w:hAnsi="Times New Roman" w:cs="Times New Roman"/>
          <w:kern w:val="0"/>
        </w:rPr>
        <w:pPrChange w:id="388" w:author="lxf" w:date="2010-05-08T14:51:00Z">
          <w:pPr>
            <w:pStyle w:val="EndnoteText"/>
            <w:numPr>
              <w:numId w:val="39"/>
            </w:numPr>
            <w:ind w:left="360" w:hanging="360"/>
          </w:pPr>
        </w:pPrChange>
      </w:pPr>
      <w:moveTo w:id="389" w:author="lxf" w:date="2010-05-08T14:52:00Z">
        <w:del w:id="390" w:author="lxf" w:date="2010-05-08T15:21:00Z">
          <w:r w:rsidRPr="003E12C9" w:rsidDel="00480566">
            <w:rPr>
              <w:rFonts w:ascii="Times New Roman" w:hAnsi="Times New Roman" w:cs="Times New Roman"/>
              <w:kern w:val="0"/>
              <w:sz w:val="20"/>
              <w:szCs w:val="20"/>
            </w:rPr>
            <w:delText xml:space="preserve">Computers and Structures Corp., “SAP 2000 HELP GUIDE”, [online]: </w:delText>
          </w:r>
          <w:r w:rsidR="002A7979" w:rsidDel="00480566">
            <w:fldChar w:fldCharType="begin"/>
          </w:r>
          <w:r w:rsidDel="00480566">
            <w:delInstrText>HYPERLINK "http://www.csiberkeley.com/"</w:delInstrText>
          </w:r>
          <w:r w:rsidR="002A7979" w:rsidDel="00480566">
            <w:fldChar w:fldCharType="separate"/>
          </w:r>
          <w:r w:rsidRPr="003E12C9" w:rsidDel="00480566">
            <w:rPr>
              <w:rFonts w:ascii="Times New Roman" w:hAnsi="Times New Roman" w:cs="Times New Roman"/>
              <w:kern w:val="0"/>
              <w:sz w:val="20"/>
              <w:szCs w:val="20"/>
            </w:rPr>
            <w:delText>www.csiberkeley.com</w:delText>
          </w:r>
          <w:r w:rsidR="002A7979" w:rsidDel="00480566">
            <w:fldChar w:fldCharType="end"/>
          </w:r>
        </w:del>
      </w:moveTo>
      <w:moveToRangeEnd w:id="380"/>
    </w:p>
    <w:p w:rsidR="00000000" w:rsidRDefault="00D63942">
      <w:pPr>
        <w:autoSpaceDE w:val="0"/>
        <w:autoSpaceDN w:val="0"/>
        <w:adjustRightInd w:val="0"/>
        <w:ind w:left="360"/>
        <w:jc w:val="left"/>
        <w:rPr>
          <w:ins w:id="391" w:author="lxf" w:date="2010-05-08T14:51:00Z"/>
          <w:del w:id="392" w:author="lxf" w:date="2010-05-08T15:21:00Z"/>
          <w:rFonts w:ascii="Times New Roman" w:hAnsi="Times New Roman" w:cs="Times New Roman"/>
          <w:kern w:val="0"/>
        </w:rPr>
        <w:pPrChange w:id="393" w:author="lxf" w:date="2010-05-08T14:51:00Z">
          <w:pPr>
            <w:pStyle w:val="EndnoteText"/>
            <w:numPr>
              <w:numId w:val="39"/>
            </w:numPr>
            <w:ind w:left="360" w:hanging="360"/>
          </w:pPr>
        </w:pPrChange>
      </w:pPr>
    </w:p>
    <w:p w:rsidR="00000000" w:rsidRDefault="00D63942">
      <w:pPr>
        <w:autoSpaceDE w:val="0"/>
        <w:autoSpaceDN w:val="0"/>
        <w:adjustRightInd w:val="0"/>
        <w:jc w:val="left"/>
        <w:rPr>
          <w:del w:id="394" w:author="lxf" w:date="2010-05-08T15:21:00Z"/>
          <w:rFonts w:ascii="Times New Roman" w:hAnsi="Times New Roman" w:cs="Times New Roman"/>
          <w:kern w:val="0"/>
          <w:rPrChange w:id="395" w:author="lxf" w:date="2010-05-08T14:51:00Z">
            <w:rPr>
              <w:del w:id="396" w:author="lxf" w:date="2010-05-08T15:21:00Z"/>
              <w:kern w:val="0"/>
            </w:rPr>
          </w:rPrChange>
        </w:rPr>
        <w:pPrChange w:id="397" w:author="lxf" w:date="2010-05-08T14:51:00Z">
          <w:pPr>
            <w:pStyle w:val="EndnoteText"/>
            <w:numPr>
              <w:numId w:val="39"/>
            </w:numPr>
            <w:ind w:left="360" w:hanging="360"/>
          </w:pPr>
        </w:pPrChange>
      </w:pPr>
    </w:p>
  </w:endnote>
  <w:endnote w:id="6">
    <w:p w:rsidR="00000000" w:rsidRDefault="00D9110B">
      <w:pPr>
        <w:pStyle w:val="EndnoteText"/>
        <w:rPr>
          <w:del w:id="416" w:author="lxf" w:date="2010-05-08T15:23:00Z"/>
          <w:rFonts w:ascii="Times New Roman" w:hAnsi="Times New Roman" w:cs="Times New Roman"/>
          <w:kern w:val="0"/>
        </w:rPr>
        <w:pPrChange w:id="417" w:author="lxf" w:date="2010-05-08T14:50:00Z">
          <w:pPr>
            <w:autoSpaceDE w:val="0"/>
            <w:autoSpaceDN w:val="0"/>
            <w:adjustRightInd w:val="0"/>
            <w:jc w:val="left"/>
          </w:pPr>
        </w:pPrChange>
      </w:pPr>
      <w:del w:id="418" w:author="lxf" w:date="2010-05-08T15:23:00Z">
        <w:r>
          <w:rPr>
            <w:rFonts w:ascii="Times New Roman" w:hAnsi="Times New Roman" w:cs="Times New Roman"/>
            <w:kern w:val="0"/>
          </w:rPr>
          <w:endnoteRef/>
        </w:r>
        <w:r>
          <w:rPr>
            <w:rFonts w:ascii="Times New Roman" w:hAnsi="Times New Roman" w:cs="Times New Roman"/>
            <w:kern w:val="0"/>
          </w:rPr>
          <w:delText xml:space="preserve"> </w:delText>
        </w:r>
      </w:del>
      <w:ins w:id="419" w:author="lxf" w:date="2010-05-08T14:50:00Z">
        <w:del w:id="420" w:author="lxf" w:date="2010-05-08T15:23:00Z">
          <w:r>
            <w:rPr>
              <w:rFonts w:ascii="Times New Roman" w:hAnsi="Times New Roman" w:cs="Times New Roman"/>
              <w:kern w:val="0"/>
            </w:rPr>
            <w:delText xml:space="preserve">4.  </w:delText>
          </w:r>
        </w:del>
      </w:ins>
      <w:moveFromRangeStart w:id="421" w:author="lxf" w:date="2010-05-08T14:50:00Z" w:name="move261093565"/>
      <w:moveFrom w:id="422" w:author="lxf" w:date="2010-05-08T14:50:00Z">
        <w:del w:id="423" w:author="lxf" w:date="2010-05-08T15:23:00Z">
          <w:r>
            <w:rPr>
              <w:rFonts w:ascii="Times New Roman" w:hAnsi="Times New Roman" w:cs="Times New Roman"/>
              <w:kern w:val="0"/>
            </w:rPr>
            <w:delText>X. Wang, G. Xing, Y. Zhang, C. Lu, R. Pless, and C. Gill. Integrated coverage and connectivity configuration in wireless sensor networks. ACM Transactions on Sensor Networks, 2005.</w:delText>
          </w:r>
        </w:del>
      </w:moveFrom>
      <w:moveFromRangeEnd w:id="421"/>
    </w:p>
    <w:p w:rsidR="00D9110B" w:rsidRPr="009B2EEE" w:rsidDel="00307AE5" w:rsidRDefault="00D9110B" w:rsidP="006C24CC">
      <w:pPr>
        <w:autoSpaceDE w:val="0"/>
        <w:autoSpaceDN w:val="0"/>
        <w:adjustRightInd w:val="0"/>
        <w:jc w:val="left"/>
        <w:rPr>
          <w:del w:id="424" w:author="lxf" w:date="2010-05-08T15:23:00Z"/>
          <w:rFonts w:ascii="Times New Roman" w:hAnsi="Times New Roman" w:cs="Times New Roman"/>
          <w:kern w:val="0"/>
          <w:sz w:val="20"/>
          <w:szCs w:val="20"/>
        </w:rPr>
      </w:pPr>
    </w:p>
  </w:endnote>
  <w:endnote w:id="7">
    <w:p w:rsidR="00D9110B" w:rsidRPr="009B2EEE" w:rsidDel="00307AE5" w:rsidRDefault="00D9110B" w:rsidP="00EA33BE">
      <w:pPr>
        <w:autoSpaceDE w:val="0"/>
        <w:autoSpaceDN w:val="0"/>
        <w:adjustRightInd w:val="0"/>
        <w:jc w:val="left"/>
        <w:rPr>
          <w:del w:id="430" w:author="lxf" w:date="2010-05-08T15:24:00Z"/>
          <w:rFonts w:ascii="Times New Roman" w:hAnsi="Times New Roman" w:cs="Times New Roman"/>
          <w:kern w:val="0"/>
          <w:sz w:val="20"/>
          <w:szCs w:val="20"/>
        </w:rPr>
      </w:pPr>
      <w:del w:id="431" w:author="lxf" w:date="2010-05-08T15:24:00Z">
        <w:r w:rsidRPr="009B2EEE" w:rsidDel="00307AE5">
          <w:rPr>
            <w:rFonts w:ascii="Times New Roman" w:hAnsi="Times New Roman" w:cs="Times New Roman"/>
            <w:kern w:val="0"/>
            <w:sz w:val="20"/>
            <w:szCs w:val="20"/>
          </w:rPr>
          <w:endnoteRef/>
        </w:r>
        <w:r w:rsidRPr="009B2EEE" w:rsidDel="00307AE5">
          <w:rPr>
            <w:rFonts w:ascii="Times New Roman" w:hAnsi="Times New Roman" w:cs="Times New Roman"/>
            <w:kern w:val="0"/>
            <w:sz w:val="20"/>
            <w:szCs w:val="20"/>
          </w:rPr>
          <w:delText xml:space="preserve"> </w:delText>
        </w:r>
      </w:del>
      <w:ins w:id="432" w:author="lxf" w:date="2010-05-08T14:50:00Z">
        <w:del w:id="433" w:author="lxf" w:date="2010-05-08T15:24:00Z">
          <w:r w:rsidDel="00307AE5">
            <w:rPr>
              <w:rFonts w:ascii="Times New Roman" w:hAnsi="Times New Roman" w:cs="Times New Roman" w:hint="eastAsia"/>
              <w:kern w:val="0"/>
              <w:sz w:val="20"/>
              <w:szCs w:val="20"/>
            </w:rPr>
            <w:delText xml:space="preserve">5. </w:delText>
          </w:r>
        </w:del>
      </w:ins>
      <w:moveFromRangeStart w:id="434" w:author="lxf" w:date="2010-05-08T14:50:00Z" w:name="move261093574"/>
      <w:moveFrom w:id="435" w:author="lxf" w:date="2010-05-08T14:50:00Z">
        <w:del w:id="436" w:author="lxf" w:date="2010-05-08T15:24:00Z">
          <w:r w:rsidRPr="009B2EEE" w:rsidDel="00307AE5">
            <w:rPr>
              <w:rFonts w:ascii="Times New Roman" w:hAnsi="Times New Roman" w:cs="Times New Roman"/>
              <w:kern w:val="0"/>
              <w:sz w:val="20"/>
              <w:szCs w:val="20"/>
            </w:rPr>
            <w:delText>D. Tian and N. Georganas. A coverage-preserved node scheduling</w:delText>
          </w:r>
          <w:r w:rsidRPr="009B2EEE" w:rsidDel="00307AE5">
            <w:rPr>
              <w:rFonts w:ascii="Times New Roman" w:hAnsi="Times New Roman" w:cs="Times New Roman" w:hint="eastAsia"/>
              <w:kern w:val="0"/>
              <w:sz w:val="20"/>
              <w:szCs w:val="20"/>
            </w:rPr>
            <w:delText xml:space="preserve"> </w:delText>
          </w:r>
          <w:r w:rsidRPr="009B2EEE" w:rsidDel="00307AE5">
            <w:rPr>
              <w:rFonts w:ascii="Times New Roman" w:hAnsi="Times New Roman" w:cs="Times New Roman"/>
              <w:kern w:val="0"/>
              <w:sz w:val="20"/>
              <w:szCs w:val="20"/>
            </w:rPr>
            <w:delText>scheme for large wireless sensor networks. Proceedings of First</w:delText>
          </w:r>
          <w:r w:rsidRPr="009B2EEE" w:rsidDel="00307AE5">
            <w:rPr>
              <w:rFonts w:ascii="Times New Roman" w:hAnsi="Times New Roman" w:cs="Times New Roman" w:hint="eastAsia"/>
              <w:kern w:val="0"/>
              <w:sz w:val="20"/>
              <w:szCs w:val="20"/>
            </w:rPr>
            <w:delText xml:space="preserve"> </w:delText>
          </w:r>
          <w:r w:rsidRPr="009B2EEE" w:rsidDel="00307AE5">
            <w:rPr>
              <w:rFonts w:ascii="Times New Roman" w:hAnsi="Times New Roman" w:cs="Times New Roman"/>
              <w:kern w:val="0"/>
              <w:sz w:val="20"/>
              <w:szCs w:val="20"/>
            </w:rPr>
            <w:delText>International Workshop on Wireless Sensor Networks and Applications</w:delText>
          </w:r>
          <w:r w:rsidRPr="009B2EEE" w:rsidDel="00307AE5">
            <w:rPr>
              <w:rFonts w:ascii="Times New Roman" w:hAnsi="Times New Roman" w:cs="Times New Roman" w:hint="eastAsia"/>
              <w:kern w:val="0"/>
              <w:sz w:val="20"/>
              <w:szCs w:val="20"/>
            </w:rPr>
            <w:delText xml:space="preserve"> </w:delText>
          </w:r>
          <w:r w:rsidRPr="009B2EEE" w:rsidDel="00307AE5">
            <w:rPr>
              <w:rFonts w:ascii="Times New Roman" w:hAnsi="Times New Roman" w:cs="Times New Roman"/>
              <w:kern w:val="0"/>
              <w:sz w:val="20"/>
              <w:szCs w:val="20"/>
            </w:rPr>
            <w:delText>(WSNA</w:delText>
          </w:r>
          <w:r w:rsidRPr="009B2EEE" w:rsidDel="00307AE5">
            <w:rPr>
              <w:rFonts w:ascii="Times New Roman" w:hAnsi="Times New Roman" w:cs="Times New Roman" w:hint="eastAsia"/>
              <w:kern w:val="0"/>
              <w:sz w:val="20"/>
              <w:szCs w:val="20"/>
            </w:rPr>
            <w:delText>’</w:delText>
          </w:r>
          <w:r w:rsidRPr="009B2EEE" w:rsidDel="00307AE5">
            <w:rPr>
              <w:rFonts w:ascii="Times New Roman" w:hAnsi="Times New Roman" w:cs="Times New Roman"/>
              <w:kern w:val="0"/>
              <w:sz w:val="20"/>
              <w:szCs w:val="20"/>
            </w:rPr>
            <w:delText>02), September 2002.</w:delText>
          </w:r>
        </w:del>
      </w:moveFrom>
      <w:moveFromRangeEnd w:id="434"/>
    </w:p>
    <w:p w:rsidR="00D9110B" w:rsidRPr="009B2EEE" w:rsidDel="00307AE5" w:rsidRDefault="00D9110B" w:rsidP="00EA33BE">
      <w:pPr>
        <w:autoSpaceDE w:val="0"/>
        <w:autoSpaceDN w:val="0"/>
        <w:adjustRightInd w:val="0"/>
        <w:jc w:val="left"/>
        <w:rPr>
          <w:del w:id="437" w:author="lxf" w:date="2010-05-08T15:24:00Z"/>
          <w:rFonts w:ascii="Times New Roman" w:hAnsi="Times New Roman" w:cs="Times New Roman"/>
          <w:kern w:val="0"/>
          <w:sz w:val="20"/>
          <w:szCs w:val="20"/>
        </w:rPr>
      </w:pPr>
    </w:p>
  </w:endnote>
  <w:endnote w:id="8">
    <w:p w:rsidR="00D9110B" w:rsidRPr="009B2EEE" w:rsidDel="00307AE5" w:rsidRDefault="00D9110B" w:rsidP="007A3D8D">
      <w:pPr>
        <w:autoSpaceDE w:val="0"/>
        <w:autoSpaceDN w:val="0"/>
        <w:adjustRightInd w:val="0"/>
        <w:jc w:val="left"/>
        <w:rPr>
          <w:del w:id="443" w:author="lxf" w:date="2010-05-08T15:24:00Z"/>
          <w:rFonts w:ascii="Times New Roman" w:hAnsi="Times New Roman" w:cs="Times New Roman"/>
          <w:kern w:val="0"/>
          <w:sz w:val="20"/>
          <w:szCs w:val="20"/>
        </w:rPr>
      </w:pPr>
      <w:del w:id="444" w:author="lxf" w:date="2010-05-08T15:24:00Z">
        <w:r w:rsidRPr="009B2EEE" w:rsidDel="00307AE5">
          <w:rPr>
            <w:rFonts w:ascii="Times New Roman" w:hAnsi="Times New Roman" w:cs="Times New Roman"/>
            <w:kern w:val="0"/>
            <w:sz w:val="20"/>
            <w:szCs w:val="20"/>
          </w:rPr>
          <w:endnoteRef/>
        </w:r>
        <w:r w:rsidRPr="009B2EEE" w:rsidDel="00307AE5">
          <w:rPr>
            <w:rFonts w:ascii="Times New Roman" w:hAnsi="Times New Roman" w:cs="Times New Roman"/>
            <w:kern w:val="0"/>
            <w:sz w:val="20"/>
            <w:szCs w:val="20"/>
          </w:rPr>
          <w:delText xml:space="preserve"> </w:delText>
        </w:r>
      </w:del>
      <w:moveFromRangeStart w:id="445" w:author="lxf" w:date="2010-05-08T14:50:00Z" w:name="move261093580"/>
      <w:moveFrom w:id="446" w:author="lxf" w:date="2010-05-08T14:50:00Z">
        <w:del w:id="447" w:author="lxf" w:date="2010-05-08T15:24:00Z">
          <w:r w:rsidRPr="009B2EEE" w:rsidDel="00307AE5">
            <w:rPr>
              <w:rFonts w:ascii="Times New Roman" w:hAnsi="Times New Roman" w:cs="Times New Roman"/>
              <w:kern w:val="0"/>
              <w:sz w:val="20"/>
              <w:szCs w:val="20"/>
            </w:rPr>
            <w:delText>H. Zhang and J. Hou. Maintaining sensing coverage and connectivity</w:delText>
          </w:r>
          <w:r w:rsidRPr="009B2EEE" w:rsidDel="00307AE5">
            <w:rPr>
              <w:rFonts w:ascii="Times New Roman" w:hAnsi="Times New Roman" w:cs="Times New Roman" w:hint="eastAsia"/>
              <w:kern w:val="0"/>
              <w:sz w:val="20"/>
              <w:szCs w:val="20"/>
            </w:rPr>
            <w:delText xml:space="preserve"> </w:delText>
          </w:r>
          <w:r w:rsidRPr="009B2EEE" w:rsidDel="00307AE5">
            <w:rPr>
              <w:rFonts w:ascii="Times New Roman" w:hAnsi="Times New Roman" w:cs="Times New Roman"/>
              <w:kern w:val="0"/>
              <w:sz w:val="20"/>
              <w:szCs w:val="20"/>
            </w:rPr>
            <w:delText>in large sensor networks. Wireless Ad Hoc and Sensor Networks: An</w:delText>
          </w:r>
          <w:r w:rsidRPr="009B2EEE" w:rsidDel="00307AE5">
            <w:rPr>
              <w:rFonts w:ascii="Times New Roman" w:hAnsi="Times New Roman" w:cs="Times New Roman" w:hint="eastAsia"/>
              <w:kern w:val="0"/>
              <w:sz w:val="20"/>
              <w:szCs w:val="20"/>
            </w:rPr>
            <w:delText xml:space="preserve"> </w:delText>
          </w:r>
          <w:r w:rsidRPr="009B2EEE" w:rsidDel="00307AE5">
            <w:rPr>
              <w:rFonts w:ascii="Times New Roman" w:hAnsi="Times New Roman" w:cs="Times New Roman"/>
              <w:kern w:val="0"/>
              <w:sz w:val="20"/>
              <w:szCs w:val="20"/>
            </w:rPr>
            <w:delText>International Journal, 1(1-2):89-123, 2005.</w:delText>
          </w:r>
        </w:del>
      </w:moveFrom>
      <w:moveFromRangeEnd w:id="445"/>
    </w:p>
    <w:p w:rsidR="00D9110B" w:rsidRPr="009B2EEE" w:rsidDel="00307AE5" w:rsidRDefault="00D9110B" w:rsidP="007A3D8D">
      <w:pPr>
        <w:autoSpaceDE w:val="0"/>
        <w:autoSpaceDN w:val="0"/>
        <w:adjustRightInd w:val="0"/>
        <w:jc w:val="left"/>
        <w:rPr>
          <w:del w:id="448" w:author="lxf" w:date="2010-05-08T15:24:00Z"/>
          <w:rFonts w:ascii="Times New Roman" w:hAnsi="Times New Roman" w:cs="Times New Roman"/>
          <w:kern w:val="0"/>
          <w:sz w:val="20"/>
          <w:szCs w:val="20"/>
        </w:rPr>
      </w:pPr>
    </w:p>
  </w:endnote>
  <w:endnote w:id="9">
    <w:p w:rsidR="00D9110B" w:rsidDel="00307AE5" w:rsidRDefault="00D9110B">
      <w:pPr>
        <w:autoSpaceDE w:val="0"/>
        <w:autoSpaceDN w:val="0"/>
        <w:adjustRightInd w:val="0"/>
        <w:jc w:val="left"/>
        <w:rPr>
          <w:del w:id="469" w:author="lxf" w:date="2010-05-08T15:28:00Z"/>
          <w:rFonts w:ascii="Times New Roman" w:hAnsi="Times New Roman" w:cs="Times New Roman"/>
          <w:kern w:val="0"/>
        </w:rPr>
      </w:pPr>
      <w:del w:id="470" w:author="lxf" w:date="2010-05-08T15:28:00Z">
        <w:r w:rsidRPr="00D229ED" w:rsidDel="00307AE5">
          <w:rPr>
            <w:rFonts w:ascii="Times New Roman" w:hAnsi="Times New Roman" w:cs="Times New Roman"/>
            <w:kern w:val="0"/>
          </w:rPr>
          <w:endnoteRef/>
        </w:r>
        <w:r w:rsidRPr="00D229ED" w:rsidDel="00307AE5">
          <w:rPr>
            <w:rFonts w:ascii="Times New Roman" w:hAnsi="Times New Roman" w:cs="Times New Roman"/>
            <w:kern w:val="0"/>
            <w:sz w:val="20"/>
            <w:szCs w:val="20"/>
          </w:rPr>
          <w:delText xml:space="preserve"> </w:delText>
        </w:r>
      </w:del>
      <w:moveFromRangeStart w:id="471" w:author="lxf" w:date="2010-05-08T14:50:00Z" w:name="move261093587"/>
      <w:moveFrom w:id="472" w:author="lxf" w:date="2010-05-08T14:50:00Z">
        <w:del w:id="473" w:author="lxf" w:date="2010-05-08T15:28:00Z">
          <w:r w:rsidRPr="00D229ED" w:rsidDel="00307AE5">
            <w:rPr>
              <w:rFonts w:ascii="Times New Roman" w:hAnsi="Times New Roman" w:cs="Times New Roman"/>
              <w:kern w:val="0"/>
              <w:sz w:val="20"/>
              <w:szCs w:val="20"/>
            </w:rPr>
            <w:delText>H Gupta, S Das and Q Gu, Connected sensor cover: Self-organization of sensor</w:delText>
          </w:r>
          <w:r w:rsidDel="00307AE5">
            <w:rPr>
              <w:rFonts w:ascii="Times New Roman" w:hAnsi="Times New Roman" w:cs="Times New Roman" w:hint="eastAsia"/>
              <w:kern w:val="0"/>
              <w:sz w:val="20"/>
              <w:szCs w:val="20"/>
            </w:rPr>
            <w:delText xml:space="preserve"> </w:delText>
          </w:r>
          <w:r w:rsidRPr="00D229ED" w:rsidDel="00307AE5">
            <w:rPr>
              <w:rFonts w:ascii="Times New Roman" w:hAnsi="Times New Roman" w:cs="Times New Roman"/>
              <w:kern w:val="0"/>
              <w:sz w:val="20"/>
              <w:szCs w:val="20"/>
            </w:rPr>
            <w:delText xml:space="preserve">networks for efficient query execution. </w:delText>
          </w:r>
          <w:r w:rsidDel="00307AE5">
            <w:rPr>
              <w:rFonts w:ascii="Times New Roman" w:hAnsi="Times New Roman" w:cs="Times New Roman" w:hint="eastAsia"/>
              <w:kern w:val="0"/>
              <w:sz w:val="20"/>
              <w:szCs w:val="20"/>
            </w:rPr>
            <w:delText xml:space="preserve"> </w:delText>
          </w:r>
          <w:r w:rsidRPr="00D229ED" w:rsidDel="00307AE5">
            <w:rPr>
              <w:rFonts w:ascii="Times New Roman" w:hAnsi="Times New Roman" w:cs="Times New Roman"/>
              <w:kern w:val="0"/>
              <w:sz w:val="20"/>
              <w:szCs w:val="20"/>
            </w:rPr>
            <w:delText>In Proc. of Mobihoc 2003.</w:delText>
          </w:r>
        </w:del>
      </w:moveFrom>
      <w:moveFromRangeEnd w:id="471"/>
    </w:p>
    <w:p w:rsidR="00D9110B" w:rsidDel="00307AE5" w:rsidRDefault="00D9110B">
      <w:pPr>
        <w:autoSpaceDE w:val="0"/>
        <w:autoSpaceDN w:val="0"/>
        <w:adjustRightInd w:val="0"/>
        <w:jc w:val="left"/>
        <w:rPr>
          <w:del w:id="474" w:author="lxf" w:date="2010-05-08T15:28:00Z"/>
          <w:rFonts w:ascii="Times New Roman" w:hAnsi="Times New Roman" w:cs="Times New Roman"/>
          <w:kern w:val="0"/>
        </w:rPr>
      </w:pPr>
    </w:p>
  </w:endnote>
  <w:endnote w:id="10">
    <w:p w:rsidR="00D9110B" w:rsidRDefault="00D9110B">
      <w:pPr>
        <w:autoSpaceDE w:val="0"/>
        <w:autoSpaceDN w:val="0"/>
        <w:adjustRightInd w:val="0"/>
        <w:jc w:val="left"/>
        <w:rPr>
          <w:del w:id="483" w:author="lxf" w:date="2010-05-08T15:28:00Z"/>
          <w:rFonts w:ascii="Times New Roman" w:hAnsi="Times New Roman" w:cs="Times New Roman"/>
          <w:kern w:val="0"/>
          <w:sz w:val="20"/>
          <w:szCs w:val="20"/>
        </w:rPr>
      </w:pPr>
      <w:del w:id="484" w:author="lxf" w:date="2010-05-08T15:28:00Z">
        <w:r w:rsidRPr="00D229ED" w:rsidDel="00307AE5">
          <w:rPr>
            <w:rFonts w:ascii="Times New Roman" w:hAnsi="Times New Roman" w:cs="Times New Roman"/>
            <w:kern w:val="0"/>
            <w:sz w:val="20"/>
            <w:szCs w:val="20"/>
          </w:rPr>
          <w:endnoteRef/>
        </w:r>
        <w:r w:rsidRPr="00D229ED" w:rsidDel="00307AE5">
          <w:rPr>
            <w:rFonts w:ascii="Times New Roman" w:hAnsi="Times New Roman" w:cs="Times New Roman"/>
            <w:kern w:val="0"/>
            <w:sz w:val="20"/>
            <w:szCs w:val="20"/>
          </w:rPr>
          <w:delText xml:space="preserve"> </w:delText>
        </w:r>
      </w:del>
      <w:moveFromRangeStart w:id="485" w:author="lxf" w:date="2010-05-08T14:51:00Z" w:name="move261093595"/>
      <w:moveFrom w:id="486" w:author="lxf" w:date="2010-05-08T14:51:00Z">
        <w:del w:id="487" w:author="lxf" w:date="2010-05-08T15:28:00Z">
          <w:r w:rsidRPr="00D229ED" w:rsidDel="00307AE5">
            <w:rPr>
              <w:rFonts w:ascii="Times New Roman" w:hAnsi="Times New Roman" w:cs="Times New Roman"/>
              <w:kern w:val="0"/>
              <w:sz w:val="20"/>
              <w:szCs w:val="20"/>
            </w:rPr>
            <w:delText>B Chen, K Jamieson, H Balakrishnan and R MOrris (2001) Span: An energy-efficient</w:delText>
          </w:r>
        </w:del>
      </w:moveFrom>
    </w:p>
    <w:p w:rsidR="00000000" w:rsidRDefault="00D9110B">
      <w:pPr>
        <w:autoSpaceDE w:val="0"/>
        <w:autoSpaceDN w:val="0"/>
        <w:adjustRightInd w:val="0"/>
        <w:jc w:val="left"/>
        <w:rPr>
          <w:del w:id="488" w:author="lxf" w:date="2010-05-08T15:28:00Z"/>
          <w:rFonts w:ascii="Times New Roman" w:hAnsi="Times New Roman" w:cs="Times New Roman"/>
          <w:kern w:val="0"/>
        </w:rPr>
        <w:pPrChange w:id="489" w:author="lxf" w:date="2010-05-08T14:51:00Z">
          <w:pPr/>
        </w:pPrChange>
      </w:pPr>
      <w:moveFrom w:id="490" w:author="lxf" w:date="2010-05-08T14:51:00Z">
        <w:del w:id="491" w:author="lxf" w:date="2010-05-08T15:28:00Z">
          <w:r w:rsidRPr="00D229ED" w:rsidDel="00307AE5">
            <w:rPr>
              <w:rFonts w:ascii="Times New Roman" w:hAnsi="Times New Roman" w:cs="Times New Roman"/>
              <w:kern w:val="0"/>
            </w:rPr>
            <w:delText>operation in multihop wireless ad hoc networks, In Proc. of ACM MobiCom</w:delText>
          </w:r>
          <w:r w:rsidRPr="00D229ED" w:rsidDel="00307AE5">
            <w:rPr>
              <w:rFonts w:ascii="Times New Roman" w:hAnsi="Times New Roman" w:cs="Times New Roman" w:hint="eastAsia"/>
              <w:kern w:val="0"/>
            </w:rPr>
            <w:delText>’</w:delText>
          </w:r>
          <w:r w:rsidRPr="00D229ED" w:rsidDel="00307AE5">
            <w:rPr>
              <w:rFonts w:ascii="Times New Roman" w:hAnsi="Times New Roman" w:cs="Times New Roman"/>
              <w:kern w:val="0"/>
            </w:rPr>
            <w:delText>01.</w:delText>
          </w:r>
        </w:del>
      </w:moveFrom>
      <w:moveFromRangeEnd w:id="485"/>
    </w:p>
    <w:p w:rsidR="00000000" w:rsidRDefault="00D63942">
      <w:pPr>
        <w:autoSpaceDE w:val="0"/>
        <w:autoSpaceDN w:val="0"/>
        <w:adjustRightInd w:val="0"/>
        <w:jc w:val="left"/>
        <w:rPr>
          <w:ins w:id="492" w:author="lxf" w:date="2010-05-08T14:49:00Z"/>
          <w:del w:id="493" w:author="lxf" w:date="2010-05-08T15:28:00Z"/>
          <w:rFonts w:ascii="Times New Roman" w:hAnsi="Times New Roman" w:cs="Times New Roman"/>
          <w:kern w:val="0"/>
        </w:rPr>
        <w:pPrChange w:id="494" w:author="lxf" w:date="2010-05-08T14:51:00Z">
          <w:pPr>
            <w:pStyle w:val="EndnoteText"/>
          </w:pPr>
        </w:pPrChange>
      </w:pPr>
    </w:p>
    <w:p w:rsidR="00D9110B" w:rsidDel="00307AE5" w:rsidRDefault="00D9110B" w:rsidP="006B7DBE">
      <w:pPr>
        <w:pStyle w:val="EndnoteText"/>
        <w:rPr>
          <w:ins w:id="495" w:author="lxf" w:date="2010-05-08T14:49:00Z"/>
          <w:del w:id="496" w:author="lxf" w:date="2010-05-08T15:28:00Z"/>
          <w:rFonts w:ascii="Times New Roman" w:hAnsi="Times New Roman" w:cs="Times New Roman"/>
          <w:color w:val="auto"/>
          <w:kern w:val="0"/>
        </w:rPr>
      </w:pPr>
    </w:p>
    <w:p w:rsidR="00000000" w:rsidRDefault="00D9110B">
      <w:pPr>
        <w:pStyle w:val="EndnoteText"/>
        <w:rPr>
          <w:ins w:id="497" w:author="lxf" w:date="2010-05-08T14:49:00Z"/>
          <w:del w:id="498" w:author="lxf" w:date="2010-05-08T15:28:00Z"/>
          <w:rFonts w:ascii="Times New Roman" w:hAnsi="Times New Roman" w:cs="Times New Roman"/>
          <w:kern w:val="0"/>
        </w:rPr>
        <w:pPrChange w:id="499" w:author="lxf" w:date="2010-05-08T14:49:00Z">
          <w:pPr/>
        </w:pPrChange>
      </w:pPr>
      <w:ins w:id="500" w:author="lxf" w:date="2010-05-08T14:49:00Z">
        <w:del w:id="501" w:author="lxf" w:date="2010-05-08T15:28:00Z">
          <w:r w:rsidDel="00307AE5">
            <w:rPr>
              <w:rFonts w:ascii="Times New Roman" w:hAnsi="Times New Roman" w:cs="Times New Roman" w:hint="eastAsia"/>
              <w:kern w:val="0"/>
            </w:rPr>
            <w:delText xml:space="preserve">10 </w:delText>
          </w:r>
          <w:r w:rsidRPr="009B2EEE" w:rsidDel="00307AE5">
            <w:rPr>
              <w:rFonts w:ascii="Times New Roman" w:hAnsi="Times New Roman" w:cs="Times New Roman"/>
              <w:kern w:val="0"/>
            </w:rPr>
            <w:delText xml:space="preserve"> </w:delText>
          </w:r>
        </w:del>
      </w:ins>
    </w:p>
    <w:p w:rsidR="00D9110B" w:rsidRPr="002E4656" w:rsidDel="00307AE5" w:rsidRDefault="00D9110B" w:rsidP="006B7DBE">
      <w:pPr>
        <w:pStyle w:val="EndnoteText"/>
        <w:rPr>
          <w:del w:id="502" w:author="lxf" w:date="2010-05-08T15:28:00Z"/>
        </w:rPr>
      </w:pPr>
    </w:p>
  </w:endnote>
  <w:endnote w:id="11">
    <w:p w:rsidR="00D9110B" w:rsidRPr="009B2EEE" w:rsidDel="000A384A" w:rsidRDefault="00D9110B" w:rsidP="008B4E4E">
      <w:pPr>
        <w:rPr>
          <w:del w:id="521" w:author="lxf" w:date="2010-05-12T11:50:00Z"/>
          <w:rFonts w:ascii="Times New Roman" w:hAnsi="Times New Roman" w:cs="Times New Roman"/>
          <w:kern w:val="0"/>
          <w:sz w:val="20"/>
          <w:szCs w:val="20"/>
        </w:rPr>
      </w:pPr>
      <w:del w:id="522" w:author="lxf" w:date="2010-05-12T11:50:00Z">
        <w:r w:rsidRPr="009B2EEE" w:rsidDel="000A384A">
          <w:rPr>
            <w:rFonts w:ascii="Times New Roman" w:hAnsi="Times New Roman" w:cs="Times New Roman"/>
            <w:kern w:val="0"/>
            <w:sz w:val="20"/>
            <w:szCs w:val="20"/>
          </w:rPr>
          <w:endnoteRef/>
        </w:r>
        <w:r w:rsidRPr="009B2EEE" w:rsidDel="000A384A">
          <w:rPr>
            <w:rFonts w:ascii="Times New Roman" w:hAnsi="Times New Roman" w:cs="Times New Roman"/>
            <w:kern w:val="0"/>
            <w:sz w:val="20"/>
            <w:szCs w:val="20"/>
          </w:rPr>
          <w:delText xml:space="preserve"> Farrar, C. R. and S. W. Doebling (1996)  “An Overview of Modal-Based Damage Identification Methods,”  Los Alamos National Laboratory Report.</w:delText>
        </w:r>
      </w:del>
    </w:p>
    <w:p w:rsidR="00D9110B" w:rsidRPr="009B2EEE" w:rsidDel="000A384A" w:rsidRDefault="00D9110B" w:rsidP="008B4E4E">
      <w:pPr>
        <w:pStyle w:val="EndnoteText"/>
        <w:rPr>
          <w:del w:id="523" w:author="lxf" w:date="2010-05-12T11:50:00Z"/>
          <w:rFonts w:ascii="Times New Roman" w:hAnsi="Times New Roman" w:cs="Times New Roman"/>
          <w:color w:val="auto"/>
          <w:kern w:val="0"/>
        </w:rPr>
      </w:pPr>
    </w:p>
  </w:endnote>
  <w:endnote w:id="12">
    <w:p w:rsidR="00D9110B" w:rsidDel="00C667F8" w:rsidRDefault="00D9110B">
      <w:pPr>
        <w:pStyle w:val="EndnoteText"/>
        <w:rPr>
          <w:del w:id="538" w:author="lxf" w:date="2010-05-08T13:54:00Z"/>
          <w:rFonts w:ascii="Times New Roman" w:hAnsi="Times New Roman" w:cs="Times New Roman"/>
          <w:color w:val="auto"/>
          <w:kern w:val="0"/>
        </w:rPr>
      </w:pPr>
      <w:del w:id="539" w:author="lxf" w:date="2010-05-08T13:54:00Z">
        <w:r w:rsidRPr="009B2EEE" w:rsidDel="00C667F8">
          <w:rPr>
            <w:rFonts w:ascii="Times New Roman" w:hAnsi="Times New Roman" w:cs="Times New Roman"/>
            <w:color w:val="auto"/>
            <w:kern w:val="0"/>
          </w:rPr>
          <w:endnoteRef/>
        </w:r>
        <w:r w:rsidRPr="009B2EEE" w:rsidDel="00C667F8">
          <w:rPr>
            <w:rFonts w:ascii="Times New Roman" w:hAnsi="Times New Roman" w:cs="Times New Roman"/>
            <w:color w:val="auto"/>
            <w:kern w:val="0"/>
          </w:rPr>
          <w:delText xml:space="preserve"> Carle, J. and Simplot-Ryl, D. 2004. Energy efficient area monitoring for sensor networks. IEEE Comput. 37, 2 (Feb.), 40</w:delText>
        </w:r>
        <w:r w:rsidDel="00C667F8">
          <w:rPr>
            <w:rFonts w:ascii="Times New Roman" w:hAnsi="Times New Roman" w:cs="Times New Roman"/>
            <w:color w:val="auto"/>
            <w:kern w:val="0"/>
          </w:rPr>
          <w:delText>—</w:delText>
        </w:r>
        <w:r w:rsidRPr="009B2EEE" w:rsidDel="00C667F8">
          <w:rPr>
            <w:rFonts w:ascii="Times New Roman" w:hAnsi="Times New Roman" w:cs="Times New Roman"/>
            <w:color w:val="auto"/>
            <w:kern w:val="0"/>
          </w:rPr>
          <w:delText>46</w:delText>
        </w:r>
      </w:del>
    </w:p>
    <w:p w:rsidR="00D9110B" w:rsidRPr="009B2EEE" w:rsidDel="00C667F8" w:rsidRDefault="00D9110B">
      <w:pPr>
        <w:pStyle w:val="EndnoteText"/>
        <w:rPr>
          <w:del w:id="540" w:author="lxf" w:date="2010-05-08T13:54:00Z"/>
          <w:rFonts w:ascii="Times New Roman" w:hAnsi="Times New Roman" w:cs="Times New Roman"/>
          <w:color w:val="auto"/>
          <w:kern w:val="0"/>
        </w:rPr>
      </w:pPr>
    </w:p>
  </w:endnote>
  <w:endnote w:id="13">
    <w:p w:rsidR="00D9110B" w:rsidDel="00307AE5" w:rsidRDefault="00D9110B" w:rsidP="009B2EEE">
      <w:pPr>
        <w:autoSpaceDE w:val="0"/>
        <w:autoSpaceDN w:val="0"/>
        <w:adjustRightInd w:val="0"/>
        <w:rPr>
          <w:del w:id="612" w:author="lxf" w:date="2010-05-08T15:29:00Z"/>
          <w:rFonts w:ascii="Times New Roman" w:hAnsi="Times New Roman" w:cs="Times New Roman"/>
          <w:kern w:val="0"/>
          <w:sz w:val="20"/>
          <w:szCs w:val="20"/>
        </w:rPr>
      </w:pPr>
      <w:del w:id="613" w:author="lxf" w:date="2010-05-08T15:29:00Z">
        <w:r w:rsidRPr="009B2EEE" w:rsidDel="00307AE5">
          <w:rPr>
            <w:rFonts w:ascii="Times New Roman" w:hAnsi="Times New Roman" w:cs="Times New Roman"/>
            <w:kern w:val="0"/>
            <w:sz w:val="20"/>
            <w:szCs w:val="20"/>
          </w:rPr>
          <w:endnoteRef/>
        </w:r>
        <w:r w:rsidRPr="009B2EEE" w:rsidDel="00307AE5">
          <w:rPr>
            <w:rFonts w:ascii="Times New Roman" w:hAnsi="Times New Roman" w:cs="Times New Roman"/>
            <w:kern w:val="0"/>
            <w:sz w:val="20"/>
            <w:szCs w:val="20"/>
          </w:rPr>
          <w:delText xml:space="preserve"> </w:delText>
        </w:r>
      </w:del>
      <w:moveFromRangeStart w:id="614" w:author="lxf" w:date="2010-05-08T14:51:00Z" w:name="move261093625"/>
      <w:moveFrom w:id="615" w:author="lxf" w:date="2010-05-08T14:51:00Z">
        <w:del w:id="616" w:author="lxf" w:date="2010-05-08T15:29:00Z">
          <w:r w:rsidDel="00307AE5">
            <w:rPr>
              <w:rFonts w:ascii="Times New Roman" w:hAnsi="Times New Roman" w:cs="Times New Roman"/>
              <w:kern w:val="0"/>
              <w:sz w:val="20"/>
              <w:szCs w:val="20"/>
            </w:rPr>
            <w:delText>Juang, J. -N. and Pappa, R.</w:delText>
          </w:r>
          <w:r w:rsidDel="00307AE5">
            <w:rPr>
              <w:rFonts w:ascii="Times New Roman" w:hAnsi="Times New Roman" w:cs="Times New Roman" w:hint="eastAsia"/>
              <w:kern w:val="0"/>
              <w:sz w:val="20"/>
              <w:szCs w:val="20"/>
            </w:rPr>
            <w:delText xml:space="preserve"> (1984)</w:delText>
          </w:r>
          <w:r w:rsidDel="00307AE5">
            <w:rPr>
              <w:rFonts w:ascii="Times New Roman" w:hAnsi="Times New Roman" w:cs="Times New Roman"/>
              <w:kern w:val="0"/>
              <w:sz w:val="20"/>
              <w:szCs w:val="20"/>
            </w:rPr>
            <w:delText xml:space="preserve"> “An Eigensystem Realization Algorithm (ERA) for Modal</w:delText>
          </w:r>
          <w:r w:rsidDel="00307AE5">
            <w:rPr>
              <w:rFonts w:ascii="Times New Roman" w:hAnsi="Times New Roman" w:cs="Times New Roman" w:hint="eastAsia"/>
              <w:kern w:val="0"/>
              <w:sz w:val="20"/>
              <w:szCs w:val="20"/>
            </w:rPr>
            <w:delText xml:space="preserve"> </w:delText>
          </w:r>
          <w:r w:rsidDel="00307AE5">
            <w:rPr>
              <w:rFonts w:ascii="Times New Roman" w:hAnsi="Times New Roman" w:cs="Times New Roman"/>
              <w:kern w:val="0"/>
              <w:sz w:val="20"/>
              <w:szCs w:val="20"/>
            </w:rPr>
            <w:delText>Parameter Identification”, NASA/JPL Workshop on Identification and Control of Flexible</w:delText>
          </w:r>
          <w:r w:rsidDel="00307AE5">
            <w:rPr>
              <w:rFonts w:ascii="Times New Roman" w:hAnsi="Times New Roman" w:cs="Times New Roman" w:hint="eastAsia"/>
              <w:kern w:val="0"/>
              <w:sz w:val="20"/>
              <w:szCs w:val="20"/>
            </w:rPr>
            <w:delText xml:space="preserve"> </w:delText>
          </w:r>
          <w:r w:rsidDel="00307AE5">
            <w:rPr>
              <w:rFonts w:ascii="Times New Roman" w:hAnsi="Times New Roman" w:cs="Times New Roman"/>
              <w:kern w:val="0"/>
              <w:sz w:val="20"/>
              <w:szCs w:val="20"/>
            </w:rPr>
            <w:delText>Space Structures, Pasadena, CA, USA</w:delText>
          </w:r>
          <w:r w:rsidDel="00307AE5">
            <w:rPr>
              <w:rFonts w:ascii="Times New Roman" w:hAnsi="Times New Roman" w:cs="Times New Roman" w:hint="eastAsia"/>
              <w:kern w:val="0"/>
              <w:sz w:val="20"/>
              <w:szCs w:val="20"/>
            </w:rPr>
            <w:delText>.</w:delText>
          </w:r>
        </w:del>
      </w:moveFrom>
      <w:moveFromRangeEnd w:id="614"/>
    </w:p>
    <w:p w:rsidR="00D9110B" w:rsidRPr="009B2EEE" w:rsidDel="00307AE5" w:rsidRDefault="00D9110B">
      <w:pPr>
        <w:pStyle w:val="EndnoteText"/>
        <w:rPr>
          <w:del w:id="617" w:author="lxf" w:date="2010-05-08T15:29:00Z"/>
        </w:rPr>
      </w:pPr>
    </w:p>
  </w:endnote>
  <w:endnote w:id="14">
    <w:p w:rsidR="00D9110B" w:rsidRPr="006A0BD5" w:rsidDel="00307AE5" w:rsidRDefault="00D9110B" w:rsidP="003703D8">
      <w:pPr>
        <w:pStyle w:val="EndnoteText"/>
        <w:rPr>
          <w:del w:id="635" w:author="lxf" w:date="2010-05-08T15:29:00Z"/>
          <w:rFonts w:ascii="Times New Roman" w:hAnsi="Times New Roman" w:cs="Times New Roman"/>
          <w:color w:val="auto"/>
          <w:kern w:val="0"/>
        </w:rPr>
      </w:pPr>
      <w:del w:id="636" w:author="lxf" w:date="2010-05-08T15:29:00Z">
        <w:r w:rsidRPr="006A0BD5" w:rsidDel="00307AE5">
          <w:rPr>
            <w:rFonts w:ascii="Times New Roman" w:hAnsi="Times New Roman" w:cs="Times New Roman"/>
            <w:color w:val="auto"/>
            <w:kern w:val="0"/>
          </w:rPr>
          <w:endnoteRef/>
        </w:r>
        <w:r w:rsidRPr="006A0BD5" w:rsidDel="00307AE5">
          <w:rPr>
            <w:rFonts w:ascii="Times New Roman" w:hAnsi="Times New Roman" w:cs="Times New Roman"/>
            <w:color w:val="auto"/>
            <w:kern w:val="0"/>
          </w:rPr>
          <w:delText xml:space="preserve"> </w:delText>
        </w:r>
      </w:del>
      <w:moveFromRangeStart w:id="637" w:author="lxf" w:date="2010-05-08T14:51:00Z" w:name="move261093641"/>
      <w:moveFrom w:id="638" w:author="lxf" w:date="2010-05-08T14:51:00Z">
        <w:del w:id="639" w:author="lxf" w:date="2010-05-08T15:29:00Z">
          <w:r w:rsidRPr="006A0BD5" w:rsidDel="00307AE5">
            <w:rPr>
              <w:rFonts w:ascii="Times New Roman" w:hAnsi="Times New Roman" w:cs="Times New Roman"/>
              <w:color w:val="auto"/>
              <w:kern w:val="0"/>
            </w:rPr>
            <w:delText xml:space="preserve">J.E.T. Penny, M.L. Friswell and S.D. Garvey, Automatic choice of measurement locations for dynamic testing. AIAA Journal </w:delText>
          </w:r>
          <w:r w:rsidRPr="006A0BD5" w:rsidDel="00307AE5">
            <w:rPr>
              <w:rFonts w:ascii="Times New Roman" w:hAnsi="Times New Roman" w:cs="Times New Roman"/>
              <w:b/>
              <w:bCs/>
              <w:color w:val="auto"/>
              <w:kern w:val="0"/>
            </w:rPr>
            <w:delText>32</w:delText>
          </w:r>
          <w:r w:rsidRPr="006A0BD5" w:rsidDel="00307AE5">
            <w:rPr>
              <w:rFonts w:ascii="Times New Roman" w:hAnsi="Times New Roman" w:cs="Times New Roman"/>
              <w:color w:val="auto"/>
              <w:kern w:val="0"/>
            </w:rPr>
            <w:delText xml:space="preserve"> (1994), pp. 407–414.</w:delText>
          </w:r>
        </w:del>
      </w:moveFrom>
      <w:moveFromRangeEnd w:id="637"/>
    </w:p>
    <w:p w:rsidR="00D9110B" w:rsidRPr="006A0BD5" w:rsidDel="00307AE5" w:rsidRDefault="00D9110B" w:rsidP="003703D8">
      <w:pPr>
        <w:pStyle w:val="EndnoteText"/>
        <w:rPr>
          <w:del w:id="640" w:author="lxf" w:date="2010-05-08T15:29:00Z"/>
        </w:rPr>
      </w:pPr>
    </w:p>
  </w:endnote>
  <w:endnote w:id="15">
    <w:p w:rsidR="00D9110B" w:rsidRPr="006A0BD5" w:rsidDel="00307AE5" w:rsidRDefault="00D9110B" w:rsidP="00666ED1">
      <w:pPr>
        <w:pStyle w:val="EndnoteText"/>
        <w:rPr>
          <w:del w:id="642" w:author="lxf" w:date="2010-05-08T15:29:00Z"/>
          <w:rFonts w:ascii="Times New Roman" w:hAnsi="Times New Roman" w:cs="Times New Roman"/>
          <w:color w:val="auto"/>
          <w:kern w:val="0"/>
        </w:rPr>
      </w:pPr>
      <w:del w:id="643" w:author="lxf" w:date="2010-05-08T15:29:00Z">
        <w:r w:rsidRPr="006A0BD5" w:rsidDel="00307AE5">
          <w:rPr>
            <w:rFonts w:ascii="Times New Roman" w:hAnsi="Times New Roman" w:cs="Times New Roman"/>
            <w:color w:val="auto"/>
            <w:kern w:val="0"/>
          </w:rPr>
          <w:endnoteRef/>
        </w:r>
        <w:r w:rsidRPr="006A0BD5" w:rsidDel="00307AE5">
          <w:rPr>
            <w:rFonts w:ascii="Times New Roman" w:hAnsi="Times New Roman" w:cs="Times New Roman"/>
            <w:color w:val="auto"/>
            <w:kern w:val="0"/>
          </w:rPr>
          <w:delText xml:space="preserve"> J.E.T. Penny, M.L. Friswell and S.D. Garvey, Automatic choice of measurement locations for dynamic testing. AIAA Journal </w:delText>
        </w:r>
        <w:r w:rsidRPr="006A0BD5" w:rsidDel="00307AE5">
          <w:rPr>
            <w:rFonts w:ascii="Times New Roman" w:hAnsi="Times New Roman" w:cs="Times New Roman"/>
            <w:b/>
            <w:bCs/>
            <w:color w:val="auto"/>
            <w:kern w:val="0"/>
          </w:rPr>
          <w:delText>32</w:delText>
        </w:r>
        <w:r w:rsidRPr="006A0BD5" w:rsidDel="00307AE5">
          <w:rPr>
            <w:rFonts w:ascii="Times New Roman" w:hAnsi="Times New Roman" w:cs="Times New Roman"/>
            <w:color w:val="auto"/>
            <w:kern w:val="0"/>
          </w:rPr>
          <w:delText xml:space="preserve"> (1994), pp. 407–414.</w:delText>
        </w:r>
      </w:del>
    </w:p>
    <w:p w:rsidR="00D9110B" w:rsidRPr="006A0BD5" w:rsidDel="00307AE5" w:rsidRDefault="00D9110B" w:rsidP="00666ED1">
      <w:pPr>
        <w:pStyle w:val="EndnoteText"/>
        <w:rPr>
          <w:del w:id="644" w:author="lxf" w:date="2010-05-08T15:29:00Z"/>
        </w:rPr>
      </w:pPr>
    </w:p>
  </w:endnote>
  <w:endnote w:id="16">
    <w:p w:rsidR="00D9110B" w:rsidDel="00307AE5" w:rsidRDefault="00D9110B" w:rsidP="005D6220">
      <w:pPr>
        <w:autoSpaceDE w:val="0"/>
        <w:autoSpaceDN w:val="0"/>
        <w:adjustRightInd w:val="0"/>
        <w:jc w:val="left"/>
        <w:rPr>
          <w:del w:id="1093" w:author="lxf" w:date="2010-05-08T15:29:00Z"/>
          <w:rFonts w:ascii="Times New Roman" w:hAnsi="Times New Roman" w:cs="Times New Roman"/>
          <w:kern w:val="0"/>
          <w:sz w:val="20"/>
          <w:szCs w:val="20"/>
        </w:rPr>
      </w:pPr>
      <w:del w:id="1094" w:author="lxf" w:date="2010-05-08T15:29:00Z">
        <w:r w:rsidRPr="00A759A3" w:rsidDel="00307AE5">
          <w:rPr>
            <w:rFonts w:ascii="Times New Roman" w:hAnsi="Times New Roman" w:cs="Times New Roman"/>
            <w:kern w:val="0"/>
            <w:sz w:val="20"/>
            <w:szCs w:val="20"/>
          </w:rPr>
          <w:endnoteRef/>
        </w:r>
        <w:r w:rsidRPr="00A759A3" w:rsidDel="00307AE5">
          <w:rPr>
            <w:rFonts w:ascii="Times New Roman" w:hAnsi="Times New Roman" w:cs="Times New Roman"/>
            <w:kern w:val="0"/>
            <w:sz w:val="20"/>
            <w:szCs w:val="20"/>
          </w:rPr>
          <w:delText xml:space="preserve"> D.C. Kammer, “Sensor Placement for On-orbit Modal Identification and</w:delText>
        </w:r>
        <w:r w:rsidRPr="00A759A3" w:rsidDel="00307AE5">
          <w:rPr>
            <w:rFonts w:ascii="Times New Roman" w:hAnsi="Times New Roman" w:cs="Times New Roman" w:hint="eastAsia"/>
            <w:kern w:val="0"/>
            <w:sz w:val="20"/>
            <w:szCs w:val="20"/>
          </w:rPr>
          <w:delText xml:space="preserve"> </w:delText>
        </w:r>
        <w:r w:rsidRPr="00A759A3" w:rsidDel="00307AE5">
          <w:rPr>
            <w:rFonts w:ascii="Times New Roman" w:hAnsi="Times New Roman" w:cs="Times New Roman"/>
            <w:kern w:val="0"/>
            <w:sz w:val="20"/>
            <w:szCs w:val="20"/>
          </w:rPr>
          <w:delText>Correlation of Large Space Structures,” Journal of Guidance, Control</w:delText>
        </w:r>
        <w:r w:rsidRPr="00A759A3" w:rsidDel="00307AE5">
          <w:rPr>
            <w:rFonts w:ascii="Times New Roman" w:hAnsi="Times New Roman" w:cs="Times New Roman" w:hint="eastAsia"/>
            <w:kern w:val="0"/>
            <w:sz w:val="20"/>
            <w:szCs w:val="20"/>
          </w:rPr>
          <w:delText xml:space="preserve"> </w:delText>
        </w:r>
        <w:r w:rsidRPr="00A759A3" w:rsidDel="00307AE5">
          <w:rPr>
            <w:rFonts w:ascii="Times New Roman" w:hAnsi="Times New Roman" w:cs="Times New Roman"/>
            <w:kern w:val="0"/>
            <w:sz w:val="20"/>
            <w:szCs w:val="20"/>
          </w:rPr>
          <w:delText>Dynamics, vol.14, pp.251-259, 1991.</w:delText>
        </w:r>
      </w:del>
    </w:p>
    <w:p w:rsidR="00D9110B" w:rsidRPr="003E12C9" w:rsidDel="00307AE5" w:rsidRDefault="00D9110B" w:rsidP="005D6220">
      <w:pPr>
        <w:autoSpaceDE w:val="0"/>
        <w:autoSpaceDN w:val="0"/>
        <w:adjustRightInd w:val="0"/>
        <w:jc w:val="left"/>
        <w:rPr>
          <w:del w:id="1095" w:author="lxf" w:date="2010-05-08T15:29:00Z"/>
          <w:rFonts w:ascii="Times New Roman" w:hAnsi="Times New Roman" w:cs="Times New Roman"/>
          <w:kern w:val="0"/>
          <w:sz w:val="20"/>
          <w:szCs w:val="20"/>
        </w:rPr>
      </w:pPr>
    </w:p>
  </w:endnote>
  <w:endnote w:id="17">
    <w:p w:rsidR="00D9110B" w:rsidRPr="003E12C9" w:rsidDel="00307AE5" w:rsidRDefault="00D9110B" w:rsidP="003E12C9">
      <w:pPr>
        <w:snapToGrid w:val="0"/>
        <w:rPr>
          <w:del w:id="1559" w:author="lxf" w:date="2010-05-08T15:29:00Z"/>
          <w:rFonts w:ascii="Times New Roman" w:hAnsi="Times New Roman" w:cs="Times New Roman"/>
          <w:kern w:val="0"/>
          <w:sz w:val="20"/>
          <w:szCs w:val="20"/>
        </w:rPr>
      </w:pPr>
      <w:del w:id="1560" w:author="lxf" w:date="2010-05-08T15:29:00Z">
        <w:r w:rsidRPr="003E12C9" w:rsidDel="00307AE5">
          <w:rPr>
            <w:rFonts w:ascii="Times New Roman" w:hAnsi="Times New Roman" w:cs="Times New Roman"/>
            <w:kern w:val="0"/>
            <w:sz w:val="20"/>
            <w:szCs w:val="20"/>
          </w:rPr>
          <w:endnoteRef/>
        </w:r>
      </w:del>
      <w:ins w:id="1561" w:author="lxf" w:date="2010-05-08T14:52:00Z">
        <w:del w:id="1562" w:author="lxf" w:date="2010-05-08T15:29:00Z">
          <w:r w:rsidRPr="003E12C9" w:rsidDel="00307AE5">
            <w:rPr>
              <w:rFonts w:ascii="Times New Roman" w:hAnsi="Times New Roman" w:cs="Times New Roman"/>
              <w:kern w:val="0"/>
              <w:sz w:val="20"/>
              <w:szCs w:val="20"/>
            </w:rPr>
            <w:delText xml:space="preserve"> </w:delText>
          </w:r>
        </w:del>
      </w:ins>
      <w:moveFromRangeStart w:id="1563" w:author="lxf" w:date="2010-05-08T14:52:00Z" w:name="move261093665"/>
      <w:moveFrom w:id="1564" w:author="lxf" w:date="2010-05-08T14:52:00Z">
        <w:del w:id="1565" w:author="lxf" w:date="2010-05-08T15:29:00Z">
          <w:r w:rsidRPr="003E12C9" w:rsidDel="00307AE5">
            <w:rPr>
              <w:rFonts w:ascii="Times New Roman" w:hAnsi="Times New Roman" w:cs="Times New Roman"/>
              <w:kern w:val="0"/>
              <w:sz w:val="20"/>
              <w:szCs w:val="20"/>
            </w:rPr>
            <w:delText xml:space="preserve"> Computers and Structures Corp., “SAP 2000 HELP GUIDE”, [online]: </w:delText>
          </w:r>
          <w:r w:rsidR="002A7979" w:rsidDel="00307AE5">
            <w:fldChar w:fldCharType="begin"/>
          </w:r>
          <w:r w:rsidDel="00307AE5">
            <w:delInstrText>HYPERLINK "http://www.csiberkeley.com/"</w:delInstrText>
          </w:r>
          <w:r w:rsidR="002A7979" w:rsidDel="00307AE5">
            <w:fldChar w:fldCharType="separate"/>
          </w:r>
          <w:r w:rsidRPr="003E12C9" w:rsidDel="00307AE5">
            <w:rPr>
              <w:rFonts w:ascii="Times New Roman" w:hAnsi="Times New Roman" w:cs="Times New Roman"/>
              <w:kern w:val="0"/>
              <w:sz w:val="20"/>
              <w:szCs w:val="20"/>
            </w:rPr>
            <w:delText>www.csiberkeley.com</w:delText>
          </w:r>
          <w:r w:rsidR="002A7979" w:rsidDel="00307AE5">
            <w:fldChar w:fldCharType="end"/>
          </w:r>
        </w:del>
      </w:moveFrom>
      <w:moveFromRangeEnd w:id="1563"/>
    </w:p>
    <w:p w:rsidR="00000000" w:rsidRDefault="00D63942">
      <w:pPr>
        <w:snapToGrid w:val="0"/>
        <w:rPr>
          <w:del w:id="1566" w:author="lxf" w:date="2010-05-08T15:29:00Z"/>
        </w:rPr>
        <w:pPrChange w:id="1567" w:author="lxf" w:date="2010-05-08T14:52:00Z">
          <w:pPr>
            <w:autoSpaceDE w:val="0"/>
            <w:autoSpaceDN w:val="0"/>
            <w:adjustRightInd w:val="0"/>
            <w:jc w:val="left"/>
          </w:pPr>
        </w:pPrChange>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Arial Unicode MS">
    <w:panose1 w:val="020B0604020202020204"/>
    <w:charset w:val="88"/>
    <w:family w:val="swiss"/>
    <w:pitch w:val="variable"/>
    <w:sig w:usb0="F7FFAFFF" w:usb1="E9DFFFFF" w:usb2="0000003F" w:usb3="00000000" w:csb0="003F01FF" w:csb1="00000000"/>
  </w:font>
  <w:font w:name="SimHei">
    <w:altName w:val="黑体"/>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20002A87" w:usb1="80000000" w:usb2="00000008"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imes-Bold">
    <w:altName w:val="Times New Roman"/>
    <w:panose1 w:val="00000000000000000000"/>
    <w:charset w:val="00"/>
    <w:family w:val="roman"/>
    <w:notTrueType/>
    <w:pitch w:val="default"/>
    <w:sig w:usb0="00000003" w:usb1="00000000" w:usb2="00000000" w:usb3="00000000" w:csb0="00000001" w:csb1="00000000"/>
  </w:font>
  <w:font w:name="CMSY10">
    <w:altName w:val="方正舒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A00002EF" w:usb1="420020EB" w:usb2="00000000" w:usb3="00000000" w:csb0="0000009F" w:csb1="00000000"/>
  </w:font>
  <w:font w:name="Times-Italic">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4EA7" w:rsidRDefault="00D04EA7" w:rsidP="001919A5">
      <w:r>
        <w:separator/>
      </w:r>
    </w:p>
  </w:footnote>
  <w:footnote w:type="continuationSeparator" w:id="0">
    <w:p w:rsidR="00D04EA7" w:rsidRDefault="00D04EA7" w:rsidP="001919A5"/>
  </w:footnote>
  <w:footnote w:type="continuationNotice" w:id="1">
    <w:p w:rsidR="00D04EA7" w:rsidRDefault="00D04EA7"/>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75pt;height:8.75pt" o:bullet="t">
        <v:imagedata r:id="rId1" o:title="art4B4A"/>
      </v:shape>
    </w:pict>
  </w:numPicBullet>
  <w:numPicBullet w:numPicBulletId="1">
    <w:pict>
      <v:shape id="_x0000_i1027" type="#_x0000_t75" style="width:8.75pt;height:8.75pt" o:bullet="t">
        <v:imagedata r:id="rId2" o:title="art56D"/>
      </v:shape>
    </w:pict>
  </w:numPicBullet>
  <w:numPicBullet w:numPicBulletId="2">
    <w:pict>
      <v:shape id="_x0000_i1028" type="#_x0000_t75" style="width:11.25pt;height:11.25pt" o:bullet="t">
        <v:imagedata r:id="rId3" o:title="artC44B"/>
      </v:shape>
    </w:pict>
  </w:numPicBullet>
  <w:abstractNum w:abstractNumId="0">
    <w:nsid w:val="03383211"/>
    <w:multiLevelType w:val="hybridMultilevel"/>
    <w:tmpl w:val="48240EBC"/>
    <w:lvl w:ilvl="0" w:tplc="6D2497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CA052C"/>
    <w:multiLevelType w:val="hybridMultilevel"/>
    <w:tmpl w:val="B19E9B16"/>
    <w:lvl w:ilvl="0" w:tplc="6B1A2E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7C0044A"/>
    <w:multiLevelType w:val="hybridMultilevel"/>
    <w:tmpl w:val="7D42DA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FAB1E68"/>
    <w:multiLevelType w:val="hybridMultilevel"/>
    <w:tmpl w:val="1F8CC11A"/>
    <w:lvl w:ilvl="0" w:tplc="B56EDC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25847A4"/>
    <w:multiLevelType w:val="hybridMultilevel"/>
    <w:tmpl w:val="6128BDFC"/>
    <w:lvl w:ilvl="0" w:tplc="F7BA5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6C34840"/>
    <w:multiLevelType w:val="hybridMultilevel"/>
    <w:tmpl w:val="F5CAE5C2"/>
    <w:lvl w:ilvl="0" w:tplc="F948D194">
      <w:start w:val="1"/>
      <w:numFmt w:val="bullet"/>
      <w:lvlText w:val=""/>
      <w:lvlPicBulletId w:val="2"/>
      <w:lvlJc w:val="left"/>
      <w:pPr>
        <w:tabs>
          <w:tab w:val="num" w:pos="720"/>
        </w:tabs>
        <w:ind w:left="720" w:hanging="360"/>
      </w:pPr>
      <w:rPr>
        <w:rFonts w:ascii="Symbol" w:hAnsi="Symbol" w:hint="default"/>
      </w:rPr>
    </w:lvl>
    <w:lvl w:ilvl="1" w:tplc="AA62E236" w:tentative="1">
      <w:start w:val="1"/>
      <w:numFmt w:val="bullet"/>
      <w:lvlText w:val=""/>
      <w:lvlPicBulletId w:val="2"/>
      <w:lvlJc w:val="left"/>
      <w:pPr>
        <w:tabs>
          <w:tab w:val="num" w:pos="1440"/>
        </w:tabs>
        <w:ind w:left="1440" w:hanging="360"/>
      </w:pPr>
      <w:rPr>
        <w:rFonts w:ascii="Symbol" w:hAnsi="Symbol" w:hint="default"/>
      </w:rPr>
    </w:lvl>
    <w:lvl w:ilvl="2" w:tplc="E1DE987E">
      <w:start w:val="1"/>
      <w:numFmt w:val="bullet"/>
      <w:lvlText w:val=""/>
      <w:lvlPicBulletId w:val="2"/>
      <w:lvlJc w:val="left"/>
      <w:pPr>
        <w:tabs>
          <w:tab w:val="num" w:pos="2160"/>
        </w:tabs>
        <w:ind w:left="2160" w:hanging="360"/>
      </w:pPr>
      <w:rPr>
        <w:rFonts w:ascii="Symbol" w:hAnsi="Symbol" w:hint="default"/>
      </w:rPr>
    </w:lvl>
    <w:lvl w:ilvl="3" w:tplc="9C98ED62" w:tentative="1">
      <w:start w:val="1"/>
      <w:numFmt w:val="bullet"/>
      <w:lvlText w:val=""/>
      <w:lvlPicBulletId w:val="2"/>
      <w:lvlJc w:val="left"/>
      <w:pPr>
        <w:tabs>
          <w:tab w:val="num" w:pos="2880"/>
        </w:tabs>
        <w:ind w:left="2880" w:hanging="360"/>
      </w:pPr>
      <w:rPr>
        <w:rFonts w:ascii="Symbol" w:hAnsi="Symbol" w:hint="default"/>
      </w:rPr>
    </w:lvl>
    <w:lvl w:ilvl="4" w:tplc="63064212" w:tentative="1">
      <w:start w:val="1"/>
      <w:numFmt w:val="bullet"/>
      <w:lvlText w:val=""/>
      <w:lvlPicBulletId w:val="2"/>
      <w:lvlJc w:val="left"/>
      <w:pPr>
        <w:tabs>
          <w:tab w:val="num" w:pos="3600"/>
        </w:tabs>
        <w:ind w:left="3600" w:hanging="360"/>
      </w:pPr>
      <w:rPr>
        <w:rFonts w:ascii="Symbol" w:hAnsi="Symbol" w:hint="default"/>
      </w:rPr>
    </w:lvl>
    <w:lvl w:ilvl="5" w:tplc="FA02E2D6" w:tentative="1">
      <w:start w:val="1"/>
      <w:numFmt w:val="bullet"/>
      <w:lvlText w:val=""/>
      <w:lvlPicBulletId w:val="2"/>
      <w:lvlJc w:val="left"/>
      <w:pPr>
        <w:tabs>
          <w:tab w:val="num" w:pos="4320"/>
        </w:tabs>
        <w:ind w:left="4320" w:hanging="360"/>
      </w:pPr>
      <w:rPr>
        <w:rFonts w:ascii="Symbol" w:hAnsi="Symbol" w:hint="default"/>
      </w:rPr>
    </w:lvl>
    <w:lvl w:ilvl="6" w:tplc="C8BC7464" w:tentative="1">
      <w:start w:val="1"/>
      <w:numFmt w:val="bullet"/>
      <w:lvlText w:val=""/>
      <w:lvlPicBulletId w:val="2"/>
      <w:lvlJc w:val="left"/>
      <w:pPr>
        <w:tabs>
          <w:tab w:val="num" w:pos="5040"/>
        </w:tabs>
        <w:ind w:left="5040" w:hanging="360"/>
      </w:pPr>
      <w:rPr>
        <w:rFonts w:ascii="Symbol" w:hAnsi="Symbol" w:hint="default"/>
      </w:rPr>
    </w:lvl>
    <w:lvl w:ilvl="7" w:tplc="9934E52C" w:tentative="1">
      <w:start w:val="1"/>
      <w:numFmt w:val="bullet"/>
      <w:lvlText w:val=""/>
      <w:lvlPicBulletId w:val="2"/>
      <w:lvlJc w:val="left"/>
      <w:pPr>
        <w:tabs>
          <w:tab w:val="num" w:pos="5760"/>
        </w:tabs>
        <w:ind w:left="5760" w:hanging="360"/>
      </w:pPr>
      <w:rPr>
        <w:rFonts w:ascii="Symbol" w:hAnsi="Symbol" w:hint="default"/>
      </w:rPr>
    </w:lvl>
    <w:lvl w:ilvl="8" w:tplc="8EE676AE" w:tentative="1">
      <w:start w:val="1"/>
      <w:numFmt w:val="bullet"/>
      <w:lvlText w:val=""/>
      <w:lvlPicBulletId w:val="2"/>
      <w:lvlJc w:val="left"/>
      <w:pPr>
        <w:tabs>
          <w:tab w:val="num" w:pos="6480"/>
        </w:tabs>
        <w:ind w:left="6480" w:hanging="360"/>
      </w:pPr>
      <w:rPr>
        <w:rFonts w:ascii="Symbol" w:hAnsi="Symbol" w:hint="default"/>
      </w:rPr>
    </w:lvl>
  </w:abstractNum>
  <w:abstractNum w:abstractNumId="6">
    <w:nsid w:val="2F5461CD"/>
    <w:multiLevelType w:val="hybridMultilevel"/>
    <w:tmpl w:val="65086588"/>
    <w:lvl w:ilvl="0" w:tplc="A2D8D8BC">
      <w:start w:val="1"/>
      <w:numFmt w:val="bullet"/>
      <w:lvlText w:val=""/>
      <w:lvlPicBulletId w:val="1"/>
      <w:lvlJc w:val="left"/>
      <w:pPr>
        <w:tabs>
          <w:tab w:val="num" w:pos="720"/>
        </w:tabs>
        <w:ind w:left="720" w:hanging="360"/>
      </w:pPr>
      <w:rPr>
        <w:rFonts w:ascii="Symbol" w:hAnsi="Symbol" w:hint="default"/>
      </w:rPr>
    </w:lvl>
    <w:lvl w:ilvl="1" w:tplc="33D4BF8A">
      <w:start w:val="528"/>
      <w:numFmt w:val="bullet"/>
      <w:lvlText w:val=""/>
      <w:lvlPicBulletId w:val="0"/>
      <w:lvlJc w:val="left"/>
      <w:pPr>
        <w:tabs>
          <w:tab w:val="num" w:pos="1440"/>
        </w:tabs>
        <w:ind w:left="1440" w:hanging="360"/>
      </w:pPr>
      <w:rPr>
        <w:rFonts w:ascii="Symbol" w:hAnsi="Symbol" w:hint="default"/>
      </w:rPr>
    </w:lvl>
    <w:lvl w:ilvl="2" w:tplc="9E8280C2" w:tentative="1">
      <w:start w:val="1"/>
      <w:numFmt w:val="bullet"/>
      <w:lvlText w:val=""/>
      <w:lvlPicBulletId w:val="1"/>
      <w:lvlJc w:val="left"/>
      <w:pPr>
        <w:tabs>
          <w:tab w:val="num" w:pos="2160"/>
        </w:tabs>
        <w:ind w:left="2160" w:hanging="360"/>
      </w:pPr>
      <w:rPr>
        <w:rFonts w:ascii="Symbol" w:hAnsi="Symbol" w:hint="default"/>
      </w:rPr>
    </w:lvl>
    <w:lvl w:ilvl="3" w:tplc="2A3211E4" w:tentative="1">
      <w:start w:val="1"/>
      <w:numFmt w:val="bullet"/>
      <w:lvlText w:val=""/>
      <w:lvlPicBulletId w:val="1"/>
      <w:lvlJc w:val="left"/>
      <w:pPr>
        <w:tabs>
          <w:tab w:val="num" w:pos="2880"/>
        </w:tabs>
        <w:ind w:left="2880" w:hanging="360"/>
      </w:pPr>
      <w:rPr>
        <w:rFonts w:ascii="Symbol" w:hAnsi="Symbol" w:hint="default"/>
      </w:rPr>
    </w:lvl>
    <w:lvl w:ilvl="4" w:tplc="B87E65B2" w:tentative="1">
      <w:start w:val="1"/>
      <w:numFmt w:val="bullet"/>
      <w:lvlText w:val=""/>
      <w:lvlPicBulletId w:val="1"/>
      <w:lvlJc w:val="left"/>
      <w:pPr>
        <w:tabs>
          <w:tab w:val="num" w:pos="3600"/>
        </w:tabs>
        <w:ind w:left="3600" w:hanging="360"/>
      </w:pPr>
      <w:rPr>
        <w:rFonts w:ascii="Symbol" w:hAnsi="Symbol" w:hint="default"/>
      </w:rPr>
    </w:lvl>
    <w:lvl w:ilvl="5" w:tplc="FC781F48" w:tentative="1">
      <w:start w:val="1"/>
      <w:numFmt w:val="bullet"/>
      <w:lvlText w:val=""/>
      <w:lvlPicBulletId w:val="1"/>
      <w:lvlJc w:val="left"/>
      <w:pPr>
        <w:tabs>
          <w:tab w:val="num" w:pos="4320"/>
        </w:tabs>
        <w:ind w:left="4320" w:hanging="360"/>
      </w:pPr>
      <w:rPr>
        <w:rFonts w:ascii="Symbol" w:hAnsi="Symbol" w:hint="default"/>
      </w:rPr>
    </w:lvl>
    <w:lvl w:ilvl="6" w:tplc="903A81E6" w:tentative="1">
      <w:start w:val="1"/>
      <w:numFmt w:val="bullet"/>
      <w:lvlText w:val=""/>
      <w:lvlPicBulletId w:val="1"/>
      <w:lvlJc w:val="left"/>
      <w:pPr>
        <w:tabs>
          <w:tab w:val="num" w:pos="5040"/>
        </w:tabs>
        <w:ind w:left="5040" w:hanging="360"/>
      </w:pPr>
      <w:rPr>
        <w:rFonts w:ascii="Symbol" w:hAnsi="Symbol" w:hint="default"/>
      </w:rPr>
    </w:lvl>
    <w:lvl w:ilvl="7" w:tplc="F80A4AEE" w:tentative="1">
      <w:start w:val="1"/>
      <w:numFmt w:val="bullet"/>
      <w:lvlText w:val=""/>
      <w:lvlPicBulletId w:val="1"/>
      <w:lvlJc w:val="left"/>
      <w:pPr>
        <w:tabs>
          <w:tab w:val="num" w:pos="5760"/>
        </w:tabs>
        <w:ind w:left="5760" w:hanging="360"/>
      </w:pPr>
      <w:rPr>
        <w:rFonts w:ascii="Symbol" w:hAnsi="Symbol" w:hint="default"/>
      </w:rPr>
    </w:lvl>
    <w:lvl w:ilvl="8" w:tplc="068A2FAC" w:tentative="1">
      <w:start w:val="1"/>
      <w:numFmt w:val="bullet"/>
      <w:lvlText w:val=""/>
      <w:lvlPicBulletId w:val="1"/>
      <w:lvlJc w:val="left"/>
      <w:pPr>
        <w:tabs>
          <w:tab w:val="num" w:pos="6480"/>
        </w:tabs>
        <w:ind w:left="6480" w:hanging="360"/>
      </w:pPr>
      <w:rPr>
        <w:rFonts w:ascii="Symbol" w:hAnsi="Symbol" w:hint="default"/>
      </w:rPr>
    </w:lvl>
  </w:abstractNum>
  <w:abstractNum w:abstractNumId="7">
    <w:nsid w:val="2FC732E9"/>
    <w:multiLevelType w:val="hybridMultilevel"/>
    <w:tmpl w:val="91D8A6FA"/>
    <w:lvl w:ilvl="0" w:tplc="0A8CEE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3ED4001"/>
    <w:multiLevelType w:val="hybridMultilevel"/>
    <w:tmpl w:val="568491C2"/>
    <w:lvl w:ilvl="0" w:tplc="517C7B68">
      <w:start w:val="1"/>
      <w:numFmt w:val="bullet"/>
      <w:lvlText w:val=""/>
      <w:lvlPicBulletId w:val="1"/>
      <w:lvlJc w:val="left"/>
      <w:pPr>
        <w:tabs>
          <w:tab w:val="num" w:pos="720"/>
        </w:tabs>
        <w:ind w:left="720" w:hanging="360"/>
      </w:pPr>
      <w:rPr>
        <w:rFonts w:ascii="Symbol" w:hAnsi="Symbol" w:hint="default"/>
      </w:rPr>
    </w:lvl>
    <w:lvl w:ilvl="1" w:tplc="AA2246A2" w:tentative="1">
      <w:start w:val="1"/>
      <w:numFmt w:val="bullet"/>
      <w:lvlText w:val=""/>
      <w:lvlPicBulletId w:val="1"/>
      <w:lvlJc w:val="left"/>
      <w:pPr>
        <w:tabs>
          <w:tab w:val="num" w:pos="1440"/>
        </w:tabs>
        <w:ind w:left="1440" w:hanging="360"/>
      </w:pPr>
      <w:rPr>
        <w:rFonts w:ascii="Symbol" w:hAnsi="Symbol" w:hint="default"/>
      </w:rPr>
    </w:lvl>
    <w:lvl w:ilvl="2" w:tplc="0D6E6FA4" w:tentative="1">
      <w:start w:val="1"/>
      <w:numFmt w:val="bullet"/>
      <w:lvlText w:val=""/>
      <w:lvlPicBulletId w:val="1"/>
      <w:lvlJc w:val="left"/>
      <w:pPr>
        <w:tabs>
          <w:tab w:val="num" w:pos="2160"/>
        </w:tabs>
        <w:ind w:left="2160" w:hanging="360"/>
      </w:pPr>
      <w:rPr>
        <w:rFonts w:ascii="Symbol" w:hAnsi="Symbol" w:hint="default"/>
      </w:rPr>
    </w:lvl>
    <w:lvl w:ilvl="3" w:tplc="81C00B2C" w:tentative="1">
      <w:start w:val="1"/>
      <w:numFmt w:val="bullet"/>
      <w:lvlText w:val=""/>
      <w:lvlPicBulletId w:val="1"/>
      <w:lvlJc w:val="left"/>
      <w:pPr>
        <w:tabs>
          <w:tab w:val="num" w:pos="2880"/>
        </w:tabs>
        <w:ind w:left="2880" w:hanging="360"/>
      </w:pPr>
      <w:rPr>
        <w:rFonts w:ascii="Symbol" w:hAnsi="Symbol" w:hint="default"/>
      </w:rPr>
    </w:lvl>
    <w:lvl w:ilvl="4" w:tplc="FF483102" w:tentative="1">
      <w:start w:val="1"/>
      <w:numFmt w:val="bullet"/>
      <w:lvlText w:val=""/>
      <w:lvlPicBulletId w:val="1"/>
      <w:lvlJc w:val="left"/>
      <w:pPr>
        <w:tabs>
          <w:tab w:val="num" w:pos="3600"/>
        </w:tabs>
        <w:ind w:left="3600" w:hanging="360"/>
      </w:pPr>
      <w:rPr>
        <w:rFonts w:ascii="Symbol" w:hAnsi="Symbol" w:hint="default"/>
      </w:rPr>
    </w:lvl>
    <w:lvl w:ilvl="5" w:tplc="9EC8C4EE" w:tentative="1">
      <w:start w:val="1"/>
      <w:numFmt w:val="bullet"/>
      <w:lvlText w:val=""/>
      <w:lvlPicBulletId w:val="1"/>
      <w:lvlJc w:val="left"/>
      <w:pPr>
        <w:tabs>
          <w:tab w:val="num" w:pos="4320"/>
        </w:tabs>
        <w:ind w:left="4320" w:hanging="360"/>
      </w:pPr>
      <w:rPr>
        <w:rFonts w:ascii="Symbol" w:hAnsi="Symbol" w:hint="default"/>
      </w:rPr>
    </w:lvl>
    <w:lvl w:ilvl="6" w:tplc="7DB2A2E2" w:tentative="1">
      <w:start w:val="1"/>
      <w:numFmt w:val="bullet"/>
      <w:lvlText w:val=""/>
      <w:lvlPicBulletId w:val="1"/>
      <w:lvlJc w:val="left"/>
      <w:pPr>
        <w:tabs>
          <w:tab w:val="num" w:pos="5040"/>
        </w:tabs>
        <w:ind w:left="5040" w:hanging="360"/>
      </w:pPr>
      <w:rPr>
        <w:rFonts w:ascii="Symbol" w:hAnsi="Symbol" w:hint="default"/>
      </w:rPr>
    </w:lvl>
    <w:lvl w:ilvl="7" w:tplc="5C383B50" w:tentative="1">
      <w:start w:val="1"/>
      <w:numFmt w:val="bullet"/>
      <w:lvlText w:val=""/>
      <w:lvlPicBulletId w:val="1"/>
      <w:lvlJc w:val="left"/>
      <w:pPr>
        <w:tabs>
          <w:tab w:val="num" w:pos="5760"/>
        </w:tabs>
        <w:ind w:left="5760" w:hanging="360"/>
      </w:pPr>
      <w:rPr>
        <w:rFonts w:ascii="Symbol" w:hAnsi="Symbol" w:hint="default"/>
      </w:rPr>
    </w:lvl>
    <w:lvl w:ilvl="8" w:tplc="FECA3BC2" w:tentative="1">
      <w:start w:val="1"/>
      <w:numFmt w:val="bullet"/>
      <w:lvlText w:val=""/>
      <w:lvlPicBulletId w:val="1"/>
      <w:lvlJc w:val="left"/>
      <w:pPr>
        <w:tabs>
          <w:tab w:val="num" w:pos="6480"/>
        </w:tabs>
        <w:ind w:left="6480" w:hanging="360"/>
      </w:pPr>
      <w:rPr>
        <w:rFonts w:ascii="Symbol" w:hAnsi="Symbol" w:hint="default"/>
      </w:rPr>
    </w:lvl>
  </w:abstractNum>
  <w:abstractNum w:abstractNumId="9">
    <w:nsid w:val="38556299"/>
    <w:multiLevelType w:val="hybridMultilevel"/>
    <w:tmpl w:val="A81A83C2"/>
    <w:lvl w:ilvl="0" w:tplc="3FFE4148">
      <w:start w:val="1"/>
      <w:numFmt w:val="bullet"/>
      <w:lvlText w:val=""/>
      <w:lvlPicBulletId w:val="1"/>
      <w:lvlJc w:val="left"/>
      <w:pPr>
        <w:tabs>
          <w:tab w:val="num" w:pos="720"/>
        </w:tabs>
        <w:ind w:left="720" w:hanging="360"/>
      </w:pPr>
      <w:rPr>
        <w:rFonts w:ascii="Symbol" w:hAnsi="Symbol" w:hint="default"/>
      </w:rPr>
    </w:lvl>
    <w:lvl w:ilvl="1" w:tplc="D2546CCA" w:tentative="1">
      <w:start w:val="1"/>
      <w:numFmt w:val="bullet"/>
      <w:lvlText w:val=""/>
      <w:lvlPicBulletId w:val="1"/>
      <w:lvlJc w:val="left"/>
      <w:pPr>
        <w:tabs>
          <w:tab w:val="num" w:pos="1440"/>
        </w:tabs>
        <w:ind w:left="1440" w:hanging="360"/>
      </w:pPr>
      <w:rPr>
        <w:rFonts w:ascii="Symbol" w:hAnsi="Symbol" w:hint="default"/>
      </w:rPr>
    </w:lvl>
    <w:lvl w:ilvl="2" w:tplc="F9B2C2C8" w:tentative="1">
      <w:start w:val="1"/>
      <w:numFmt w:val="bullet"/>
      <w:lvlText w:val=""/>
      <w:lvlPicBulletId w:val="1"/>
      <w:lvlJc w:val="left"/>
      <w:pPr>
        <w:tabs>
          <w:tab w:val="num" w:pos="2160"/>
        </w:tabs>
        <w:ind w:left="2160" w:hanging="360"/>
      </w:pPr>
      <w:rPr>
        <w:rFonts w:ascii="Symbol" w:hAnsi="Symbol" w:hint="default"/>
      </w:rPr>
    </w:lvl>
    <w:lvl w:ilvl="3" w:tplc="F702D10A" w:tentative="1">
      <w:start w:val="1"/>
      <w:numFmt w:val="bullet"/>
      <w:lvlText w:val=""/>
      <w:lvlPicBulletId w:val="1"/>
      <w:lvlJc w:val="left"/>
      <w:pPr>
        <w:tabs>
          <w:tab w:val="num" w:pos="2880"/>
        </w:tabs>
        <w:ind w:left="2880" w:hanging="360"/>
      </w:pPr>
      <w:rPr>
        <w:rFonts w:ascii="Symbol" w:hAnsi="Symbol" w:hint="default"/>
      </w:rPr>
    </w:lvl>
    <w:lvl w:ilvl="4" w:tplc="EE12ED94" w:tentative="1">
      <w:start w:val="1"/>
      <w:numFmt w:val="bullet"/>
      <w:lvlText w:val=""/>
      <w:lvlPicBulletId w:val="1"/>
      <w:lvlJc w:val="left"/>
      <w:pPr>
        <w:tabs>
          <w:tab w:val="num" w:pos="3600"/>
        </w:tabs>
        <w:ind w:left="3600" w:hanging="360"/>
      </w:pPr>
      <w:rPr>
        <w:rFonts w:ascii="Symbol" w:hAnsi="Symbol" w:hint="default"/>
      </w:rPr>
    </w:lvl>
    <w:lvl w:ilvl="5" w:tplc="F97CBCCA" w:tentative="1">
      <w:start w:val="1"/>
      <w:numFmt w:val="bullet"/>
      <w:lvlText w:val=""/>
      <w:lvlPicBulletId w:val="1"/>
      <w:lvlJc w:val="left"/>
      <w:pPr>
        <w:tabs>
          <w:tab w:val="num" w:pos="4320"/>
        </w:tabs>
        <w:ind w:left="4320" w:hanging="360"/>
      </w:pPr>
      <w:rPr>
        <w:rFonts w:ascii="Symbol" w:hAnsi="Symbol" w:hint="default"/>
      </w:rPr>
    </w:lvl>
    <w:lvl w:ilvl="6" w:tplc="10FA9DF4" w:tentative="1">
      <w:start w:val="1"/>
      <w:numFmt w:val="bullet"/>
      <w:lvlText w:val=""/>
      <w:lvlPicBulletId w:val="1"/>
      <w:lvlJc w:val="left"/>
      <w:pPr>
        <w:tabs>
          <w:tab w:val="num" w:pos="5040"/>
        </w:tabs>
        <w:ind w:left="5040" w:hanging="360"/>
      </w:pPr>
      <w:rPr>
        <w:rFonts w:ascii="Symbol" w:hAnsi="Symbol" w:hint="default"/>
      </w:rPr>
    </w:lvl>
    <w:lvl w:ilvl="7" w:tplc="173A71DA" w:tentative="1">
      <w:start w:val="1"/>
      <w:numFmt w:val="bullet"/>
      <w:lvlText w:val=""/>
      <w:lvlPicBulletId w:val="1"/>
      <w:lvlJc w:val="left"/>
      <w:pPr>
        <w:tabs>
          <w:tab w:val="num" w:pos="5760"/>
        </w:tabs>
        <w:ind w:left="5760" w:hanging="360"/>
      </w:pPr>
      <w:rPr>
        <w:rFonts w:ascii="Symbol" w:hAnsi="Symbol" w:hint="default"/>
      </w:rPr>
    </w:lvl>
    <w:lvl w:ilvl="8" w:tplc="35E05F06" w:tentative="1">
      <w:start w:val="1"/>
      <w:numFmt w:val="bullet"/>
      <w:lvlText w:val=""/>
      <w:lvlPicBulletId w:val="1"/>
      <w:lvlJc w:val="left"/>
      <w:pPr>
        <w:tabs>
          <w:tab w:val="num" w:pos="6480"/>
        </w:tabs>
        <w:ind w:left="6480" w:hanging="360"/>
      </w:pPr>
      <w:rPr>
        <w:rFonts w:ascii="Symbol" w:hAnsi="Symbol" w:hint="default"/>
      </w:rPr>
    </w:lvl>
  </w:abstractNum>
  <w:abstractNum w:abstractNumId="10">
    <w:nsid w:val="39D03298"/>
    <w:multiLevelType w:val="hybridMultilevel"/>
    <w:tmpl w:val="2C02C580"/>
    <w:lvl w:ilvl="0" w:tplc="37DC4680">
      <w:start w:val="1"/>
      <w:numFmt w:val="decimal"/>
      <w:lvlText w:val="%1."/>
      <w:lvlJc w:val="left"/>
      <w:pPr>
        <w:ind w:left="576" w:hanging="360"/>
      </w:pPr>
      <w:rPr>
        <w:rFonts w:hint="default"/>
      </w:rPr>
    </w:lvl>
    <w:lvl w:ilvl="1" w:tplc="04090019" w:tentative="1">
      <w:start w:val="1"/>
      <w:numFmt w:val="lowerLetter"/>
      <w:lvlText w:val="%2)"/>
      <w:lvlJc w:val="left"/>
      <w:pPr>
        <w:ind w:left="1056" w:hanging="420"/>
      </w:pPr>
    </w:lvl>
    <w:lvl w:ilvl="2" w:tplc="0409001B" w:tentative="1">
      <w:start w:val="1"/>
      <w:numFmt w:val="lowerRoman"/>
      <w:lvlText w:val="%3."/>
      <w:lvlJc w:val="right"/>
      <w:pPr>
        <w:ind w:left="1476" w:hanging="420"/>
      </w:pPr>
    </w:lvl>
    <w:lvl w:ilvl="3" w:tplc="0409000F" w:tentative="1">
      <w:start w:val="1"/>
      <w:numFmt w:val="decimal"/>
      <w:lvlText w:val="%4."/>
      <w:lvlJc w:val="left"/>
      <w:pPr>
        <w:ind w:left="1896" w:hanging="420"/>
      </w:pPr>
    </w:lvl>
    <w:lvl w:ilvl="4" w:tplc="04090019" w:tentative="1">
      <w:start w:val="1"/>
      <w:numFmt w:val="lowerLetter"/>
      <w:lvlText w:val="%5)"/>
      <w:lvlJc w:val="left"/>
      <w:pPr>
        <w:ind w:left="2316" w:hanging="420"/>
      </w:pPr>
    </w:lvl>
    <w:lvl w:ilvl="5" w:tplc="0409001B" w:tentative="1">
      <w:start w:val="1"/>
      <w:numFmt w:val="lowerRoman"/>
      <w:lvlText w:val="%6."/>
      <w:lvlJc w:val="right"/>
      <w:pPr>
        <w:ind w:left="2736" w:hanging="420"/>
      </w:pPr>
    </w:lvl>
    <w:lvl w:ilvl="6" w:tplc="0409000F" w:tentative="1">
      <w:start w:val="1"/>
      <w:numFmt w:val="decimal"/>
      <w:lvlText w:val="%7."/>
      <w:lvlJc w:val="left"/>
      <w:pPr>
        <w:ind w:left="3156" w:hanging="420"/>
      </w:pPr>
    </w:lvl>
    <w:lvl w:ilvl="7" w:tplc="04090019" w:tentative="1">
      <w:start w:val="1"/>
      <w:numFmt w:val="lowerLetter"/>
      <w:lvlText w:val="%8)"/>
      <w:lvlJc w:val="left"/>
      <w:pPr>
        <w:ind w:left="3576" w:hanging="420"/>
      </w:pPr>
    </w:lvl>
    <w:lvl w:ilvl="8" w:tplc="0409001B" w:tentative="1">
      <w:start w:val="1"/>
      <w:numFmt w:val="lowerRoman"/>
      <w:lvlText w:val="%9."/>
      <w:lvlJc w:val="right"/>
      <w:pPr>
        <w:ind w:left="3996" w:hanging="420"/>
      </w:pPr>
    </w:lvl>
  </w:abstractNum>
  <w:abstractNum w:abstractNumId="11">
    <w:nsid w:val="3ABF792C"/>
    <w:multiLevelType w:val="hybridMultilevel"/>
    <w:tmpl w:val="A6A0B356"/>
    <w:lvl w:ilvl="0" w:tplc="89282E7A">
      <w:start w:val="1"/>
      <w:numFmt w:val="bullet"/>
      <w:lvlText w:val=""/>
      <w:lvlPicBulletId w:val="0"/>
      <w:lvlJc w:val="left"/>
      <w:pPr>
        <w:tabs>
          <w:tab w:val="num" w:pos="720"/>
        </w:tabs>
        <w:ind w:left="720" w:hanging="360"/>
      </w:pPr>
      <w:rPr>
        <w:rFonts w:ascii="Symbol" w:hAnsi="Symbol" w:hint="default"/>
      </w:rPr>
    </w:lvl>
    <w:lvl w:ilvl="1" w:tplc="75500278">
      <w:start w:val="1"/>
      <w:numFmt w:val="bullet"/>
      <w:lvlText w:val=""/>
      <w:lvlPicBulletId w:val="0"/>
      <w:lvlJc w:val="left"/>
      <w:pPr>
        <w:tabs>
          <w:tab w:val="num" w:pos="1440"/>
        </w:tabs>
        <w:ind w:left="1440" w:hanging="360"/>
      </w:pPr>
      <w:rPr>
        <w:rFonts w:ascii="Symbol" w:hAnsi="Symbol" w:hint="default"/>
      </w:rPr>
    </w:lvl>
    <w:lvl w:ilvl="2" w:tplc="2D9C27B2" w:tentative="1">
      <w:start w:val="1"/>
      <w:numFmt w:val="bullet"/>
      <w:lvlText w:val=""/>
      <w:lvlPicBulletId w:val="0"/>
      <w:lvlJc w:val="left"/>
      <w:pPr>
        <w:tabs>
          <w:tab w:val="num" w:pos="2160"/>
        </w:tabs>
        <w:ind w:left="2160" w:hanging="360"/>
      </w:pPr>
      <w:rPr>
        <w:rFonts w:ascii="Symbol" w:hAnsi="Symbol" w:hint="default"/>
      </w:rPr>
    </w:lvl>
    <w:lvl w:ilvl="3" w:tplc="5B0A243E" w:tentative="1">
      <w:start w:val="1"/>
      <w:numFmt w:val="bullet"/>
      <w:lvlText w:val=""/>
      <w:lvlPicBulletId w:val="0"/>
      <w:lvlJc w:val="left"/>
      <w:pPr>
        <w:tabs>
          <w:tab w:val="num" w:pos="2880"/>
        </w:tabs>
        <w:ind w:left="2880" w:hanging="360"/>
      </w:pPr>
      <w:rPr>
        <w:rFonts w:ascii="Symbol" w:hAnsi="Symbol" w:hint="default"/>
      </w:rPr>
    </w:lvl>
    <w:lvl w:ilvl="4" w:tplc="C14873CA" w:tentative="1">
      <w:start w:val="1"/>
      <w:numFmt w:val="bullet"/>
      <w:lvlText w:val=""/>
      <w:lvlPicBulletId w:val="0"/>
      <w:lvlJc w:val="left"/>
      <w:pPr>
        <w:tabs>
          <w:tab w:val="num" w:pos="3600"/>
        </w:tabs>
        <w:ind w:left="3600" w:hanging="360"/>
      </w:pPr>
      <w:rPr>
        <w:rFonts w:ascii="Symbol" w:hAnsi="Symbol" w:hint="default"/>
      </w:rPr>
    </w:lvl>
    <w:lvl w:ilvl="5" w:tplc="9426E2B2" w:tentative="1">
      <w:start w:val="1"/>
      <w:numFmt w:val="bullet"/>
      <w:lvlText w:val=""/>
      <w:lvlPicBulletId w:val="0"/>
      <w:lvlJc w:val="left"/>
      <w:pPr>
        <w:tabs>
          <w:tab w:val="num" w:pos="4320"/>
        </w:tabs>
        <w:ind w:left="4320" w:hanging="360"/>
      </w:pPr>
      <w:rPr>
        <w:rFonts w:ascii="Symbol" w:hAnsi="Symbol" w:hint="default"/>
      </w:rPr>
    </w:lvl>
    <w:lvl w:ilvl="6" w:tplc="6A2ED610" w:tentative="1">
      <w:start w:val="1"/>
      <w:numFmt w:val="bullet"/>
      <w:lvlText w:val=""/>
      <w:lvlPicBulletId w:val="0"/>
      <w:lvlJc w:val="left"/>
      <w:pPr>
        <w:tabs>
          <w:tab w:val="num" w:pos="5040"/>
        </w:tabs>
        <w:ind w:left="5040" w:hanging="360"/>
      </w:pPr>
      <w:rPr>
        <w:rFonts w:ascii="Symbol" w:hAnsi="Symbol" w:hint="default"/>
      </w:rPr>
    </w:lvl>
    <w:lvl w:ilvl="7" w:tplc="C43E3174" w:tentative="1">
      <w:start w:val="1"/>
      <w:numFmt w:val="bullet"/>
      <w:lvlText w:val=""/>
      <w:lvlPicBulletId w:val="0"/>
      <w:lvlJc w:val="left"/>
      <w:pPr>
        <w:tabs>
          <w:tab w:val="num" w:pos="5760"/>
        </w:tabs>
        <w:ind w:left="5760" w:hanging="360"/>
      </w:pPr>
      <w:rPr>
        <w:rFonts w:ascii="Symbol" w:hAnsi="Symbol" w:hint="default"/>
      </w:rPr>
    </w:lvl>
    <w:lvl w:ilvl="8" w:tplc="BC3C0286" w:tentative="1">
      <w:start w:val="1"/>
      <w:numFmt w:val="bullet"/>
      <w:lvlText w:val=""/>
      <w:lvlPicBulletId w:val="0"/>
      <w:lvlJc w:val="left"/>
      <w:pPr>
        <w:tabs>
          <w:tab w:val="num" w:pos="6480"/>
        </w:tabs>
        <w:ind w:left="6480" w:hanging="360"/>
      </w:pPr>
      <w:rPr>
        <w:rFonts w:ascii="Symbol" w:hAnsi="Symbol" w:hint="default"/>
      </w:rPr>
    </w:lvl>
  </w:abstractNum>
  <w:abstractNum w:abstractNumId="12">
    <w:nsid w:val="3ED82295"/>
    <w:multiLevelType w:val="hybridMultilevel"/>
    <w:tmpl w:val="E05232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189603E"/>
    <w:multiLevelType w:val="multilevel"/>
    <w:tmpl w:val="7D6E7A56"/>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nsid w:val="43A0118C"/>
    <w:multiLevelType w:val="hybridMultilevel"/>
    <w:tmpl w:val="D34482AC"/>
    <w:lvl w:ilvl="0" w:tplc="88767B8A">
      <w:start w:val="1"/>
      <w:numFmt w:val="bullet"/>
      <w:lvlText w:val=""/>
      <w:lvlPicBulletId w:val="1"/>
      <w:lvlJc w:val="left"/>
      <w:pPr>
        <w:tabs>
          <w:tab w:val="num" w:pos="720"/>
        </w:tabs>
        <w:ind w:left="720" w:hanging="360"/>
      </w:pPr>
      <w:rPr>
        <w:rFonts w:ascii="Symbol" w:hAnsi="Symbol" w:hint="default"/>
      </w:rPr>
    </w:lvl>
    <w:lvl w:ilvl="1" w:tplc="CD7A6266">
      <w:start w:val="528"/>
      <w:numFmt w:val="bullet"/>
      <w:lvlText w:val=""/>
      <w:lvlPicBulletId w:val="0"/>
      <w:lvlJc w:val="left"/>
      <w:pPr>
        <w:tabs>
          <w:tab w:val="num" w:pos="1440"/>
        </w:tabs>
        <w:ind w:left="1440" w:hanging="360"/>
      </w:pPr>
      <w:rPr>
        <w:rFonts w:ascii="Symbol" w:hAnsi="Symbol" w:hint="default"/>
      </w:rPr>
    </w:lvl>
    <w:lvl w:ilvl="2" w:tplc="7BD4EA80" w:tentative="1">
      <w:start w:val="1"/>
      <w:numFmt w:val="bullet"/>
      <w:lvlText w:val=""/>
      <w:lvlPicBulletId w:val="1"/>
      <w:lvlJc w:val="left"/>
      <w:pPr>
        <w:tabs>
          <w:tab w:val="num" w:pos="2160"/>
        </w:tabs>
        <w:ind w:left="2160" w:hanging="360"/>
      </w:pPr>
      <w:rPr>
        <w:rFonts w:ascii="Symbol" w:hAnsi="Symbol" w:hint="default"/>
      </w:rPr>
    </w:lvl>
    <w:lvl w:ilvl="3" w:tplc="B0E84B58" w:tentative="1">
      <w:start w:val="1"/>
      <w:numFmt w:val="bullet"/>
      <w:lvlText w:val=""/>
      <w:lvlPicBulletId w:val="1"/>
      <w:lvlJc w:val="left"/>
      <w:pPr>
        <w:tabs>
          <w:tab w:val="num" w:pos="2880"/>
        </w:tabs>
        <w:ind w:left="2880" w:hanging="360"/>
      </w:pPr>
      <w:rPr>
        <w:rFonts w:ascii="Symbol" w:hAnsi="Symbol" w:hint="default"/>
      </w:rPr>
    </w:lvl>
    <w:lvl w:ilvl="4" w:tplc="C114D150" w:tentative="1">
      <w:start w:val="1"/>
      <w:numFmt w:val="bullet"/>
      <w:lvlText w:val=""/>
      <w:lvlPicBulletId w:val="1"/>
      <w:lvlJc w:val="left"/>
      <w:pPr>
        <w:tabs>
          <w:tab w:val="num" w:pos="3600"/>
        </w:tabs>
        <w:ind w:left="3600" w:hanging="360"/>
      </w:pPr>
      <w:rPr>
        <w:rFonts w:ascii="Symbol" w:hAnsi="Symbol" w:hint="default"/>
      </w:rPr>
    </w:lvl>
    <w:lvl w:ilvl="5" w:tplc="A1BACC3A" w:tentative="1">
      <w:start w:val="1"/>
      <w:numFmt w:val="bullet"/>
      <w:lvlText w:val=""/>
      <w:lvlPicBulletId w:val="1"/>
      <w:lvlJc w:val="left"/>
      <w:pPr>
        <w:tabs>
          <w:tab w:val="num" w:pos="4320"/>
        </w:tabs>
        <w:ind w:left="4320" w:hanging="360"/>
      </w:pPr>
      <w:rPr>
        <w:rFonts w:ascii="Symbol" w:hAnsi="Symbol" w:hint="default"/>
      </w:rPr>
    </w:lvl>
    <w:lvl w:ilvl="6" w:tplc="8C3E8C54" w:tentative="1">
      <w:start w:val="1"/>
      <w:numFmt w:val="bullet"/>
      <w:lvlText w:val=""/>
      <w:lvlPicBulletId w:val="1"/>
      <w:lvlJc w:val="left"/>
      <w:pPr>
        <w:tabs>
          <w:tab w:val="num" w:pos="5040"/>
        </w:tabs>
        <w:ind w:left="5040" w:hanging="360"/>
      </w:pPr>
      <w:rPr>
        <w:rFonts w:ascii="Symbol" w:hAnsi="Symbol" w:hint="default"/>
      </w:rPr>
    </w:lvl>
    <w:lvl w:ilvl="7" w:tplc="FB3A68CC" w:tentative="1">
      <w:start w:val="1"/>
      <w:numFmt w:val="bullet"/>
      <w:lvlText w:val=""/>
      <w:lvlPicBulletId w:val="1"/>
      <w:lvlJc w:val="left"/>
      <w:pPr>
        <w:tabs>
          <w:tab w:val="num" w:pos="5760"/>
        </w:tabs>
        <w:ind w:left="5760" w:hanging="360"/>
      </w:pPr>
      <w:rPr>
        <w:rFonts w:ascii="Symbol" w:hAnsi="Symbol" w:hint="default"/>
      </w:rPr>
    </w:lvl>
    <w:lvl w:ilvl="8" w:tplc="D97060E4" w:tentative="1">
      <w:start w:val="1"/>
      <w:numFmt w:val="bullet"/>
      <w:lvlText w:val=""/>
      <w:lvlPicBulletId w:val="1"/>
      <w:lvlJc w:val="left"/>
      <w:pPr>
        <w:tabs>
          <w:tab w:val="num" w:pos="6480"/>
        </w:tabs>
        <w:ind w:left="6480" w:hanging="360"/>
      </w:pPr>
      <w:rPr>
        <w:rFonts w:ascii="Symbol" w:hAnsi="Symbol" w:hint="default"/>
      </w:rPr>
    </w:lvl>
  </w:abstractNum>
  <w:abstractNum w:abstractNumId="15">
    <w:nsid w:val="48C86886"/>
    <w:multiLevelType w:val="hybridMultilevel"/>
    <w:tmpl w:val="35A8BC42"/>
    <w:lvl w:ilvl="0" w:tplc="9FC83060">
      <w:start w:val="1"/>
      <w:numFmt w:val="bullet"/>
      <w:lvlText w:val=""/>
      <w:lvlPicBulletId w:val="1"/>
      <w:lvlJc w:val="left"/>
      <w:pPr>
        <w:tabs>
          <w:tab w:val="num" w:pos="720"/>
        </w:tabs>
        <w:ind w:left="720" w:hanging="360"/>
      </w:pPr>
      <w:rPr>
        <w:rFonts w:ascii="Symbol" w:hAnsi="Symbol" w:hint="default"/>
      </w:rPr>
    </w:lvl>
    <w:lvl w:ilvl="1" w:tplc="2F8C9208" w:tentative="1">
      <w:start w:val="1"/>
      <w:numFmt w:val="bullet"/>
      <w:lvlText w:val=""/>
      <w:lvlPicBulletId w:val="1"/>
      <w:lvlJc w:val="left"/>
      <w:pPr>
        <w:tabs>
          <w:tab w:val="num" w:pos="1440"/>
        </w:tabs>
        <w:ind w:left="1440" w:hanging="360"/>
      </w:pPr>
      <w:rPr>
        <w:rFonts w:ascii="Symbol" w:hAnsi="Symbol" w:hint="default"/>
      </w:rPr>
    </w:lvl>
    <w:lvl w:ilvl="2" w:tplc="B5922E02" w:tentative="1">
      <w:start w:val="1"/>
      <w:numFmt w:val="bullet"/>
      <w:lvlText w:val=""/>
      <w:lvlPicBulletId w:val="1"/>
      <w:lvlJc w:val="left"/>
      <w:pPr>
        <w:tabs>
          <w:tab w:val="num" w:pos="2160"/>
        </w:tabs>
        <w:ind w:left="2160" w:hanging="360"/>
      </w:pPr>
      <w:rPr>
        <w:rFonts w:ascii="Symbol" w:hAnsi="Symbol" w:hint="default"/>
      </w:rPr>
    </w:lvl>
    <w:lvl w:ilvl="3" w:tplc="4842669C" w:tentative="1">
      <w:start w:val="1"/>
      <w:numFmt w:val="bullet"/>
      <w:lvlText w:val=""/>
      <w:lvlPicBulletId w:val="1"/>
      <w:lvlJc w:val="left"/>
      <w:pPr>
        <w:tabs>
          <w:tab w:val="num" w:pos="2880"/>
        </w:tabs>
        <w:ind w:left="2880" w:hanging="360"/>
      </w:pPr>
      <w:rPr>
        <w:rFonts w:ascii="Symbol" w:hAnsi="Symbol" w:hint="default"/>
      </w:rPr>
    </w:lvl>
    <w:lvl w:ilvl="4" w:tplc="DA7E9886" w:tentative="1">
      <w:start w:val="1"/>
      <w:numFmt w:val="bullet"/>
      <w:lvlText w:val=""/>
      <w:lvlPicBulletId w:val="1"/>
      <w:lvlJc w:val="left"/>
      <w:pPr>
        <w:tabs>
          <w:tab w:val="num" w:pos="3600"/>
        </w:tabs>
        <w:ind w:left="3600" w:hanging="360"/>
      </w:pPr>
      <w:rPr>
        <w:rFonts w:ascii="Symbol" w:hAnsi="Symbol" w:hint="default"/>
      </w:rPr>
    </w:lvl>
    <w:lvl w:ilvl="5" w:tplc="EE282F34" w:tentative="1">
      <w:start w:val="1"/>
      <w:numFmt w:val="bullet"/>
      <w:lvlText w:val=""/>
      <w:lvlPicBulletId w:val="1"/>
      <w:lvlJc w:val="left"/>
      <w:pPr>
        <w:tabs>
          <w:tab w:val="num" w:pos="4320"/>
        </w:tabs>
        <w:ind w:left="4320" w:hanging="360"/>
      </w:pPr>
      <w:rPr>
        <w:rFonts w:ascii="Symbol" w:hAnsi="Symbol" w:hint="default"/>
      </w:rPr>
    </w:lvl>
    <w:lvl w:ilvl="6" w:tplc="3E42E30E" w:tentative="1">
      <w:start w:val="1"/>
      <w:numFmt w:val="bullet"/>
      <w:lvlText w:val=""/>
      <w:lvlPicBulletId w:val="1"/>
      <w:lvlJc w:val="left"/>
      <w:pPr>
        <w:tabs>
          <w:tab w:val="num" w:pos="5040"/>
        </w:tabs>
        <w:ind w:left="5040" w:hanging="360"/>
      </w:pPr>
      <w:rPr>
        <w:rFonts w:ascii="Symbol" w:hAnsi="Symbol" w:hint="default"/>
      </w:rPr>
    </w:lvl>
    <w:lvl w:ilvl="7" w:tplc="10B8A0E0" w:tentative="1">
      <w:start w:val="1"/>
      <w:numFmt w:val="bullet"/>
      <w:lvlText w:val=""/>
      <w:lvlPicBulletId w:val="1"/>
      <w:lvlJc w:val="left"/>
      <w:pPr>
        <w:tabs>
          <w:tab w:val="num" w:pos="5760"/>
        </w:tabs>
        <w:ind w:left="5760" w:hanging="360"/>
      </w:pPr>
      <w:rPr>
        <w:rFonts w:ascii="Symbol" w:hAnsi="Symbol" w:hint="default"/>
      </w:rPr>
    </w:lvl>
    <w:lvl w:ilvl="8" w:tplc="1C5E8E52" w:tentative="1">
      <w:start w:val="1"/>
      <w:numFmt w:val="bullet"/>
      <w:lvlText w:val=""/>
      <w:lvlPicBulletId w:val="1"/>
      <w:lvlJc w:val="left"/>
      <w:pPr>
        <w:tabs>
          <w:tab w:val="num" w:pos="6480"/>
        </w:tabs>
        <w:ind w:left="6480" w:hanging="360"/>
      </w:pPr>
      <w:rPr>
        <w:rFonts w:ascii="Symbol" w:hAnsi="Symbol" w:hint="default"/>
      </w:rPr>
    </w:lvl>
  </w:abstractNum>
  <w:abstractNum w:abstractNumId="16">
    <w:nsid w:val="51284363"/>
    <w:multiLevelType w:val="hybridMultilevel"/>
    <w:tmpl w:val="82B0409A"/>
    <w:lvl w:ilvl="0" w:tplc="A0E4D51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51E50E6F"/>
    <w:multiLevelType w:val="hybridMultilevel"/>
    <w:tmpl w:val="DB888590"/>
    <w:lvl w:ilvl="0" w:tplc="F36AC9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5F30B96"/>
    <w:multiLevelType w:val="hybridMultilevel"/>
    <w:tmpl w:val="5B7C21F0"/>
    <w:lvl w:ilvl="0" w:tplc="3BB62896">
      <w:start w:val="1"/>
      <w:numFmt w:val="bullet"/>
      <w:lvlText w:val=""/>
      <w:lvlPicBulletId w:val="0"/>
      <w:lvlJc w:val="left"/>
      <w:pPr>
        <w:tabs>
          <w:tab w:val="num" w:pos="720"/>
        </w:tabs>
        <w:ind w:left="720" w:hanging="360"/>
      </w:pPr>
      <w:rPr>
        <w:rFonts w:ascii="Symbol" w:hAnsi="Symbol" w:hint="default"/>
      </w:rPr>
    </w:lvl>
    <w:lvl w:ilvl="1" w:tplc="6984883E">
      <w:start w:val="1"/>
      <w:numFmt w:val="bullet"/>
      <w:lvlText w:val=""/>
      <w:lvlPicBulletId w:val="0"/>
      <w:lvlJc w:val="left"/>
      <w:pPr>
        <w:tabs>
          <w:tab w:val="num" w:pos="1440"/>
        </w:tabs>
        <w:ind w:left="1440" w:hanging="360"/>
      </w:pPr>
      <w:rPr>
        <w:rFonts w:ascii="Symbol" w:hAnsi="Symbol" w:hint="default"/>
      </w:rPr>
    </w:lvl>
    <w:lvl w:ilvl="2" w:tplc="4ABC6FB4" w:tentative="1">
      <w:start w:val="1"/>
      <w:numFmt w:val="bullet"/>
      <w:lvlText w:val=""/>
      <w:lvlPicBulletId w:val="0"/>
      <w:lvlJc w:val="left"/>
      <w:pPr>
        <w:tabs>
          <w:tab w:val="num" w:pos="2160"/>
        </w:tabs>
        <w:ind w:left="2160" w:hanging="360"/>
      </w:pPr>
      <w:rPr>
        <w:rFonts w:ascii="Symbol" w:hAnsi="Symbol" w:hint="default"/>
      </w:rPr>
    </w:lvl>
    <w:lvl w:ilvl="3" w:tplc="A61E7F3A" w:tentative="1">
      <w:start w:val="1"/>
      <w:numFmt w:val="bullet"/>
      <w:lvlText w:val=""/>
      <w:lvlPicBulletId w:val="0"/>
      <w:lvlJc w:val="left"/>
      <w:pPr>
        <w:tabs>
          <w:tab w:val="num" w:pos="2880"/>
        </w:tabs>
        <w:ind w:left="2880" w:hanging="360"/>
      </w:pPr>
      <w:rPr>
        <w:rFonts w:ascii="Symbol" w:hAnsi="Symbol" w:hint="default"/>
      </w:rPr>
    </w:lvl>
    <w:lvl w:ilvl="4" w:tplc="4F9203B0" w:tentative="1">
      <w:start w:val="1"/>
      <w:numFmt w:val="bullet"/>
      <w:lvlText w:val=""/>
      <w:lvlPicBulletId w:val="0"/>
      <w:lvlJc w:val="left"/>
      <w:pPr>
        <w:tabs>
          <w:tab w:val="num" w:pos="3600"/>
        </w:tabs>
        <w:ind w:left="3600" w:hanging="360"/>
      </w:pPr>
      <w:rPr>
        <w:rFonts w:ascii="Symbol" w:hAnsi="Symbol" w:hint="default"/>
      </w:rPr>
    </w:lvl>
    <w:lvl w:ilvl="5" w:tplc="E0F6D460" w:tentative="1">
      <w:start w:val="1"/>
      <w:numFmt w:val="bullet"/>
      <w:lvlText w:val=""/>
      <w:lvlPicBulletId w:val="0"/>
      <w:lvlJc w:val="left"/>
      <w:pPr>
        <w:tabs>
          <w:tab w:val="num" w:pos="4320"/>
        </w:tabs>
        <w:ind w:left="4320" w:hanging="360"/>
      </w:pPr>
      <w:rPr>
        <w:rFonts w:ascii="Symbol" w:hAnsi="Symbol" w:hint="default"/>
      </w:rPr>
    </w:lvl>
    <w:lvl w:ilvl="6" w:tplc="172EBF48" w:tentative="1">
      <w:start w:val="1"/>
      <w:numFmt w:val="bullet"/>
      <w:lvlText w:val=""/>
      <w:lvlPicBulletId w:val="0"/>
      <w:lvlJc w:val="left"/>
      <w:pPr>
        <w:tabs>
          <w:tab w:val="num" w:pos="5040"/>
        </w:tabs>
        <w:ind w:left="5040" w:hanging="360"/>
      </w:pPr>
      <w:rPr>
        <w:rFonts w:ascii="Symbol" w:hAnsi="Symbol" w:hint="default"/>
      </w:rPr>
    </w:lvl>
    <w:lvl w:ilvl="7" w:tplc="D1D4341A" w:tentative="1">
      <w:start w:val="1"/>
      <w:numFmt w:val="bullet"/>
      <w:lvlText w:val=""/>
      <w:lvlPicBulletId w:val="0"/>
      <w:lvlJc w:val="left"/>
      <w:pPr>
        <w:tabs>
          <w:tab w:val="num" w:pos="5760"/>
        </w:tabs>
        <w:ind w:left="5760" w:hanging="360"/>
      </w:pPr>
      <w:rPr>
        <w:rFonts w:ascii="Symbol" w:hAnsi="Symbol" w:hint="default"/>
      </w:rPr>
    </w:lvl>
    <w:lvl w:ilvl="8" w:tplc="57245B88" w:tentative="1">
      <w:start w:val="1"/>
      <w:numFmt w:val="bullet"/>
      <w:lvlText w:val=""/>
      <w:lvlPicBulletId w:val="0"/>
      <w:lvlJc w:val="left"/>
      <w:pPr>
        <w:tabs>
          <w:tab w:val="num" w:pos="6480"/>
        </w:tabs>
        <w:ind w:left="6480" w:hanging="360"/>
      </w:pPr>
      <w:rPr>
        <w:rFonts w:ascii="Symbol" w:hAnsi="Symbol" w:hint="default"/>
      </w:rPr>
    </w:lvl>
  </w:abstractNum>
  <w:abstractNum w:abstractNumId="19">
    <w:nsid w:val="57FB0182"/>
    <w:multiLevelType w:val="hybridMultilevel"/>
    <w:tmpl w:val="7A8A7E7A"/>
    <w:lvl w:ilvl="0" w:tplc="6F56AEFC">
      <w:start w:val="1"/>
      <w:numFmt w:val="decimal"/>
      <w:lvlText w:val="%1."/>
      <w:lvlJc w:val="left"/>
      <w:pPr>
        <w:ind w:left="420" w:hanging="420"/>
      </w:pPr>
      <w:rPr>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C6A234F"/>
    <w:multiLevelType w:val="hybridMultilevel"/>
    <w:tmpl w:val="AED46C76"/>
    <w:lvl w:ilvl="0" w:tplc="70947690">
      <w:start w:val="1"/>
      <w:numFmt w:val="bullet"/>
      <w:lvlText w:val=""/>
      <w:lvlPicBulletId w:val="1"/>
      <w:lvlJc w:val="left"/>
      <w:pPr>
        <w:tabs>
          <w:tab w:val="num" w:pos="720"/>
        </w:tabs>
        <w:ind w:left="720" w:hanging="360"/>
      </w:pPr>
      <w:rPr>
        <w:rFonts w:ascii="Symbol" w:hAnsi="Symbol" w:hint="default"/>
      </w:rPr>
    </w:lvl>
    <w:lvl w:ilvl="1" w:tplc="E1F89F2A">
      <w:start w:val="528"/>
      <w:numFmt w:val="bullet"/>
      <w:lvlText w:val=""/>
      <w:lvlPicBulletId w:val="0"/>
      <w:lvlJc w:val="left"/>
      <w:pPr>
        <w:tabs>
          <w:tab w:val="num" w:pos="1440"/>
        </w:tabs>
        <w:ind w:left="1440" w:hanging="360"/>
      </w:pPr>
      <w:rPr>
        <w:rFonts w:ascii="Symbol" w:hAnsi="Symbol" w:hint="default"/>
      </w:rPr>
    </w:lvl>
    <w:lvl w:ilvl="2" w:tplc="A6ACB396" w:tentative="1">
      <w:start w:val="1"/>
      <w:numFmt w:val="bullet"/>
      <w:lvlText w:val=""/>
      <w:lvlPicBulletId w:val="1"/>
      <w:lvlJc w:val="left"/>
      <w:pPr>
        <w:tabs>
          <w:tab w:val="num" w:pos="2160"/>
        </w:tabs>
        <w:ind w:left="2160" w:hanging="360"/>
      </w:pPr>
      <w:rPr>
        <w:rFonts w:ascii="Symbol" w:hAnsi="Symbol" w:hint="default"/>
      </w:rPr>
    </w:lvl>
    <w:lvl w:ilvl="3" w:tplc="F6EED314" w:tentative="1">
      <w:start w:val="1"/>
      <w:numFmt w:val="bullet"/>
      <w:lvlText w:val=""/>
      <w:lvlPicBulletId w:val="1"/>
      <w:lvlJc w:val="left"/>
      <w:pPr>
        <w:tabs>
          <w:tab w:val="num" w:pos="2880"/>
        </w:tabs>
        <w:ind w:left="2880" w:hanging="360"/>
      </w:pPr>
      <w:rPr>
        <w:rFonts w:ascii="Symbol" w:hAnsi="Symbol" w:hint="default"/>
      </w:rPr>
    </w:lvl>
    <w:lvl w:ilvl="4" w:tplc="1FB6FCBC" w:tentative="1">
      <w:start w:val="1"/>
      <w:numFmt w:val="bullet"/>
      <w:lvlText w:val=""/>
      <w:lvlPicBulletId w:val="1"/>
      <w:lvlJc w:val="left"/>
      <w:pPr>
        <w:tabs>
          <w:tab w:val="num" w:pos="3600"/>
        </w:tabs>
        <w:ind w:left="3600" w:hanging="360"/>
      </w:pPr>
      <w:rPr>
        <w:rFonts w:ascii="Symbol" w:hAnsi="Symbol" w:hint="default"/>
      </w:rPr>
    </w:lvl>
    <w:lvl w:ilvl="5" w:tplc="4692BFFE" w:tentative="1">
      <w:start w:val="1"/>
      <w:numFmt w:val="bullet"/>
      <w:lvlText w:val=""/>
      <w:lvlPicBulletId w:val="1"/>
      <w:lvlJc w:val="left"/>
      <w:pPr>
        <w:tabs>
          <w:tab w:val="num" w:pos="4320"/>
        </w:tabs>
        <w:ind w:left="4320" w:hanging="360"/>
      </w:pPr>
      <w:rPr>
        <w:rFonts w:ascii="Symbol" w:hAnsi="Symbol" w:hint="default"/>
      </w:rPr>
    </w:lvl>
    <w:lvl w:ilvl="6" w:tplc="19146B26" w:tentative="1">
      <w:start w:val="1"/>
      <w:numFmt w:val="bullet"/>
      <w:lvlText w:val=""/>
      <w:lvlPicBulletId w:val="1"/>
      <w:lvlJc w:val="left"/>
      <w:pPr>
        <w:tabs>
          <w:tab w:val="num" w:pos="5040"/>
        </w:tabs>
        <w:ind w:left="5040" w:hanging="360"/>
      </w:pPr>
      <w:rPr>
        <w:rFonts w:ascii="Symbol" w:hAnsi="Symbol" w:hint="default"/>
      </w:rPr>
    </w:lvl>
    <w:lvl w:ilvl="7" w:tplc="EAE8717E" w:tentative="1">
      <w:start w:val="1"/>
      <w:numFmt w:val="bullet"/>
      <w:lvlText w:val=""/>
      <w:lvlPicBulletId w:val="1"/>
      <w:lvlJc w:val="left"/>
      <w:pPr>
        <w:tabs>
          <w:tab w:val="num" w:pos="5760"/>
        </w:tabs>
        <w:ind w:left="5760" w:hanging="360"/>
      </w:pPr>
      <w:rPr>
        <w:rFonts w:ascii="Symbol" w:hAnsi="Symbol" w:hint="default"/>
      </w:rPr>
    </w:lvl>
    <w:lvl w:ilvl="8" w:tplc="823C9B66" w:tentative="1">
      <w:start w:val="1"/>
      <w:numFmt w:val="bullet"/>
      <w:lvlText w:val=""/>
      <w:lvlPicBulletId w:val="1"/>
      <w:lvlJc w:val="left"/>
      <w:pPr>
        <w:tabs>
          <w:tab w:val="num" w:pos="6480"/>
        </w:tabs>
        <w:ind w:left="6480" w:hanging="360"/>
      </w:pPr>
      <w:rPr>
        <w:rFonts w:ascii="Symbol" w:hAnsi="Symbol" w:hint="default"/>
      </w:rPr>
    </w:lvl>
  </w:abstractNum>
  <w:abstractNum w:abstractNumId="21">
    <w:nsid w:val="5CA56DCE"/>
    <w:multiLevelType w:val="hybridMultilevel"/>
    <w:tmpl w:val="9A38BC64"/>
    <w:lvl w:ilvl="0" w:tplc="ED964A66">
      <w:start w:val="1"/>
      <w:numFmt w:val="bullet"/>
      <w:lvlText w:val=""/>
      <w:lvlPicBulletId w:val="0"/>
      <w:lvlJc w:val="left"/>
      <w:pPr>
        <w:tabs>
          <w:tab w:val="num" w:pos="720"/>
        </w:tabs>
        <w:ind w:left="720" w:hanging="360"/>
      </w:pPr>
      <w:rPr>
        <w:rFonts w:ascii="Symbol" w:hAnsi="Symbol" w:hint="default"/>
      </w:rPr>
    </w:lvl>
    <w:lvl w:ilvl="1" w:tplc="A4946052">
      <w:start w:val="1"/>
      <w:numFmt w:val="bullet"/>
      <w:lvlText w:val=""/>
      <w:lvlPicBulletId w:val="0"/>
      <w:lvlJc w:val="left"/>
      <w:pPr>
        <w:tabs>
          <w:tab w:val="num" w:pos="1440"/>
        </w:tabs>
        <w:ind w:left="1440" w:hanging="360"/>
      </w:pPr>
      <w:rPr>
        <w:rFonts w:ascii="Symbol" w:hAnsi="Symbol" w:hint="default"/>
      </w:rPr>
    </w:lvl>
    <w:lvl w:ilvl="2" w:tplc="B9EAC18E" w:tentative="1">
      <w:start w:val="1"/>
      <w:numFmt w:val="bullet"/>
      <w:lvlText w:val=""/>
      <w:lvlPicBulletId w:val="0"/>
      <w:lvlJc w:val="left"/>
      <w:pPr>
        <w:tabs>
          <w:tab w:val="num" w:pos="2160"/>
        </w:tabs>
        <w:ind w:left="2160" w:hanging="360"/>
      </w:pPr>
      <w:rPr>
        <w:rFonts w:ascii="Symbol" w:hAnsi="Symbol" w:hint="default"/>
      </w:rPr>
    </w:lvl>
    <w:lvl w:ilvl="3" w:tplc="06984CEC" w:tentative="1">
      <w:start w:val="1"/>
      <w:numFmt w:val="bullet"/>
      <w:lvlText w:val=""/>
      <w:lvlPicBulletId w:val="0"/>
      <w:lvlJc w:val="left"/>
      <w:pPr>
        <w:tabs>
          <w:tab w:val="num" w:pos="2880"/>
        </w:tabs>
        <w:ind w:left="2880" w:hanging="360"/>
      </w:pPr>
      <w:rPr>
        <w:rFonts w:ascii="Symbol" w:hAnsi="Symbol" w:hint="default"/>
      </w:rPr>
    </w:lvl>
    <w:lvl w:ilvl="4" w:tplc="88CA5518" w:tentative="1">
      <w:start w:val="1"/>
      <w:numFmt w:val="bullet"/>
      <w:lvlText w:val=""/>
      <w:lvlPicBulletId w:val="0"/>
      <w:lvlJc w:val="left"/>
      <w:pPr>
        <w:tabs>
          <w:tab w:val="num" w:pos="3600"/>
        </w:tabs>
        <w:ind w:left="3600" w:hanging="360"/>
      </w:pPr>
      <w:rPr>
        <w:rFonts w:ascii="Symbol" w:hAnsi="Symbol" w:hint="default"/>
      </w:rPr>
    </w:lvl>
    <w:lvl w:ilvl="5" w:tplc="D370FD10" w:tentative="1">
      <w:start w:val="1"/>
      <w:numFmt w:val="bullet"/>
      <w:lvlText w:val=""/>
      <w:lvlPicBulletId w:val="0"/>
      <w:lvlJc w:val="left"/>
      <w:pPr>
        <w:tabs>
          <w:tab w:val="num" w:pos="4320"/>
        </w:tabs>
        <w:ind w:left="4320" w:hanging="360"/>
      </w:pPr>
      <w:rPr>
        <w:rFonts w:ascii="Symbol" w:hAnsi="Symbol" w:hint="default"/>
      </w:rPr>
    </w:lvl>
    <w:lvl w:ilvl="6" w:tplc="E1E21860" w:tentative="1">
      <w:start w:val="1"/>
      <w:numFmt w:val="bullet"/>
      <w:lvlText w:val=""/>
      <w:lvlPicBulletId w:val="0"/>
      <w:lvlJc w:val="left"/>
      <w:pPr>
        <w:tabs>
          <w:tab w:val="num" w:pos="5040"/>
        </w:tabs>
        <w:ind w:left="5040" w:hanging="360"/>
      </w:pPr>
      <w:rPr>
        <w:rFonts w:ascii="Symbol" w:hAnsi="Symbol" w:hint="default"/>
      </w:rPr>
    </w:lvl>
    <w:lvl w:ilvl="7" w:tplc="8DD00828" w:tentative="1">
      <w:start w:val="1"/>
      <w:numFmt w:val="bullet"/>
      <w:lvlText w:val=""/>
      <w:lvlPicBulletId w:val="0"/>
      <w:lvlJc w:val="left"/>
      <w:pPr>
        <w:tabs>
          <w:tab w:val="num" w:pos="5760"/>
        </w:tabs>
        <w:ind w:left="5760" w:hanging="360"/>
      </w:pPr>
      <w:rPr>
        <w:rFonts w:ascii="Symbol" w:hAnsi="Symbol" w:hint="default"/>
      </w:rPr>
    </w:lvl>
    <w:lvl w:ilvl="8" w:tplc="35820D7A" w:tentative="1">
      <w:start w:val="1"/>
      <w:numFmt w:val="bullet"/>
      <w:lvlText w:val=""/>
      <w:lvlPicBulletId w:val="0"/>
      <w:lvlJc w:val="left"/>
      <w:pPr>
        <w:tabs>
          <w:tab w:val="num" w:pos="6480"/>
        </w:tabs>
        <w:ind w:left="6480" w:hanging="360"/>
      </w:pPr>
      <w:rPr>
        <w:rFonts w:ascii="Symbol" w:hAnsi="Symbol" w:hint="default"/>
      </w:rPr>
    </w:lvl>
  </w:abstractNum>
  <w:abstractNum w:abstractNumId="22">
    <w:nsid w:val="5FDC45E9"/>
    <w:multiLevelType w:val="hybridMultilevel"/>
    <w:tmpl w:val="5D948BF0"/>
    <w:lvl w:ilvl="0" w:tplc="E8826C1A">
      <w:start w:val="1"/>
      <w:numFmt w:val="bullet"/>
      <w:lvlText w:val=""/>
      <w:lvlPicBulletId w:val="1"/>
      <w:lvlJc w:val="left"/>
      <w:pPr>
        <w:tabs>
          <w:tab w:val="num" w:pos="720"/>
        </w:tabs>
        <w:ind w:left="720" w:hanging="360"/>
      </w:pPr>
      <w:rPr>
        <w:rFonts w:ascii="Symbol" w:hAnsi="Symbol" w:hint="default"/>
      </w:rPr>
    </w:lvl>
    <w:lvl w:ilvl="1" w:tplc="A8CAC1E6" w:tentative="1">
      <w:start w:val="1"/>
      <w:numFmt w:val="bullet"/>
      <w:lvlText w:val=""/>
      <w:lvlPicBulletId w:val="1"/>
      <w:lvlJc w:val="left"/>
      <w:pPr>
        <w:tabs>
          <w:tab w:val="num" w:pos="1440"/>
        </w:tabs>
        <w:ind w:left="1440" w:hanging="360"/>
      </w:pPr>
      <w:rPr>
        <w:rFonts w:ascii="Symbol" w:hAnsi="Symbol" w:hint="default"/>
      </w:rPr>
    </w:lvl>
    <w:lvl w:ilvl="2" w:tplc="1DC6AF6A" w:tentative="1">
      <w:start w:val="1"/>
      <w:numFmt w:val="bullet"/>
      <w:lvlText w:val=""/>
      <w:lvlPicBulletId w:val="1"/>
      <w:lvlJc w:val="left"/>
      <w:pPr>
        <w:tabs>
          <w:tab w:val="num" w:pos="2160"/>
        </w:tabs>
        <w:ind w:left="2160" w:hanging="360"/>
      </w:pPr>
      <w:rPr>
        <w:rFonts w:ascii="Symbol" w:hAnsi="Symbol" w:hint="default"/>
      </w:rPr>
    </w:lvl>
    <w:lvl w:ilvl="3" w:tplc="1BA4B20A" w:tentative="1">
      <w:start w:val="1"/>
      <w:numFmt w:val="bullet"/>
      <w:lvlText w:val=""/>
      <w:lvlPicBulletId w:val="1"/>
      <w:lvlJc w:val="left"/>
      <w:pPr>
        <w:tabs>
          <w:tab w:val="num" w:pos="2880"/>
        </w:tabs>
        <w:ind w:left="2880" w:hanging="360"/>
      </w:pPr>
      <w:rPr>
        <w:rFonts w:ascii="Symbol" w:hAnsi="Symbol" w:hint="default"/>
      </w:rPr>
    </w:lvl>
    <w:lvl w:ilvl="4" w:tplc="C11E427E" w:tentative="1">
      <w:start w:val="1"/>
      <w:numFmt w:val="bullet"/>
      <w:lvlText w:val=""/>
      <w:lvlPicBulletId w:val="1"/>
      <w:lvlJc w:val="left"/>
      <w:pPr>
        <w:tabs>
          <w:tab w:val="num" w:pos="3600"/>
        </w:tabs>
        <w:ind w:left="3600" w:hanging="360"/>
      </w:pPr>
      <w:rPr>
        <w:rFonts w:ascii="Symbol" w:hAnsi="Symbol" w:hint="default"/>
      </w:rPr>
    </w:lvl>
    <w:lvl w:ilvl="5" w:tplc="28F0F772" w:tentative="1">
      <w:start w:val="1"/>
      <w:numFmt w:val="bullet"/>
      <w:lvlText w:val=""/>
      <w:lvlPicBulletId w:val="1"/>
      <w:lvlJc w:val="left"/>
      <w:pPr>
        <w:tabs>
          <w:tab w:val="num" w:pos="4320"/>
        </w:tabs>
        <w:ind w:left="4320" w:hanging="360"/>
      </w:pPr>
      <w:rPr>
        <w:rFonts w:ascii="Symbol" w:hAnsi="Symbol" w:hint="default"/>
      </w:rPr>
    </w:lvl>
    <w:lvl w:ilvl="6" w:tplc="788AEB0A" w:tentative="1">
      <w:start w:val="1"/>
      <w:numFmt w:val="bullet"/>
      <w:lvlText w:val=""/>
      <w:lvlPicBulletId w:val="1"/>
      <w:lvlJc w:val="left"/>
      <w:pPr>
        <w:tabs>
          <w:tab w:val="num" w:pos="5040"/>
        </w:tabs>
        <w:ind w:left="5040" w:hanging="360"/>
      </w:pPr>
      <w:rPr>
        <w:rFonts w:ascii="Symbol" w:hAnsi="Symbol" w:hint="default"/>
      </w:rPr>
    </w:lvl>
    <w:lvl w:ilvl="7" w:tplc="856AB91E" w:tentative="1">
      <w:start w:val="1"/>
      <w:numFmt w:val="bullet"/>
      <w:lvlText w:val=""/>
      <w:lvlPicBulletId w:val="1"/>
      <w:lvlJc w:val="left"/>
      <w:pPr>
        <w:tabs>
          <w:tab w:val="num" w:pos="5760"/>
        </w:tabs>
        <w:ind w:left="5760" w:hanging="360"/>
      </w:pPr>
      <w:rPr>
        <w:rFonts w:ascii="Symbol" w:hAnsi="Symbol" w:hint="default"/>
      </w:rPr>
    </w:lvl>
    <w:lvl w:ilvl="8" w:tplc="43AA3812" w:tentative="1">
      <w:start w:val="1"/>
      <w:numFmt w:val="bullet"/>
      <w:lvlText w:val=""/>
      <w:lvlPicBulletId w:val="1"/>
      <w:lvlJc w:val="left"/>
      <w:pPr>
        <w:tabs>
          <w:tab w:val="num" w:pos="6480"/>
        </w:tabs>
        <w:ind w:left="6480" w:hanging="360"/>
      </w:pPr>
      <w:rPr>
        <w:rFonts w:ascii="Symbol" w:hAnsi="Symbol" w:hint="default"/>
      </w:rPr>
    </w:lvl>
  </w:abstractNum>
  <w:abstractNum w:abstractNumId="23">
    <w:nsid w:val="6B265D55"/>
    <w:multiLevelType w:val="hybridMultilevel"/>
    <w:tmpl w:val="B93E39A4"/>
    <w:lvl w:ilvl="0" w:tplc="A1DC10DE">
      <w:start w:val="1"/>
      <w:numFmt w:val="bullet"/>
      <w:lvlText w:val=""/>
      <w:lvlPicBulletId w:val="1"/>
      <w:lvlJc w:val="left"/>
      <w:pPr>
        <w:tabs>
          <w:tab w:val="num" w:pos="720"/>
        </w:tabs>
        <w:ind w:left="720" w:hanging="360"/>
      </w:pPr>
      <w:rPr>
        <w:rFonts w:ascii="Symbol" w:hAnsi="Symbol" w:hint="default"/>
      </w:rPr>
    </w:lvl>
    <w:lvl w:ilvl="1" w:tplc="7DC2D91E" w:tentative="1">
      <w:start w:val="1"/>
      <w:numFmt w:val="bullet"/>
      <w:lvlText w:val=""/>
      <w:lvlPicBulletId w:val="1"/>
      <w:lvlJc w:val="left"/>
      <w:pPr>
        <w:tabs>
          <w:tab w:val="num" w:pos="1440"/>
        </w:tabs>
        <w:ind w:left="1440" w:hanging="360"/>
      </w:pPr>
      <w:rPr>
        <w:rFonts w:ascii="Symbol" w:hAnsi="Symbol" w:hint="default"/>
      </w:rPr>
    </w:lvl>
    <w:lvl w:ilvl="2" w:tplc="D2DE3E72" w:tentative="1">
      <w:start w:val="1"/>
      <w:numFmt w:val="bullet"/>
      <w:lvlText w:val=""/>
      <w:lvlPicBulletId w:val="1"/>
      <w:lvlJc w:val="left"/>
      <w:pPr>
        <w:tabs>
          <w:tab w:val="num" w:pos="2160"/>
        </w:tabs>
        <w:ind w:left="2160" w:hanging="360"/>
      </w:pPr>
      <w:rPr>
        <w:rFonts w:ascii="Symbol" w:hAnsi="Symbol" w:hint="default"/>
      </w:rPr>
    </w:lvl>
    <w:lvl w:ilvl="3" w:tplc="F9304746" w:tentative="1">
      <w:start w:val="1"/>
      <w:numFmt w:val="bullet"/>
      <w:lvlText w:val=""/>
      <w:lvlPicBulletId w:val="1"/>
      <w:lvlJc w:val="left"/>
      <w:pPr>
        <w:tabs>
          <w:tab w:val="num" w:pos="2880"/>
        </w:tabs>
        <w:ind w:left="2880" w:hanging="360"/>
      </w:pPr>
      <w:rPr>
        <w:rFonts w:ascii="Symbol" w:hAnsi="Symbol" w:hint="default"/>
      </w:rPr>
    </w:lvl>
    <w:lvl w:ilvl="4" w:tplc="B6BA844A" w:tentative="1">
      <w:start w:val="1"/>
      <w:numFmt w:val="bullet"/>
      <w:lvlText w:val=""/>
      <w:lvlPicBulletId w:val="1"/>
      <w:lvlJc w:val="left"/>
      <w:pPr>
        <w:tabs>
          <w:tab w:val="num" w:pos="3600"/>
        </w:tabs>
        <w:ind w:left="3600" w:hanging="360"/>
      </w:pPr>
      <w:rPr>
        <w:rFonts w:ascii="Symbol" w:hAnsi="Symbol" w:hint="default"/>
      </w:rPr>
    </w:lvl>
    <w:lvl w:ilvl="5" w:tplc="B15EDF5E" w:tentative="1">
      <w:start w:val="1"/>
      <w:numFmt w:val="bullet"/>
      <w:lvlText w:val=""/>
      <w:lvlPicBulletId w:val="1"/>
      <w:lvlJc w:val="left"/>
      <w:pPr>
        <w:tabs>
          <w:tab w:val="num" w:pos="4320"/>
        </w:tabs>
        <w:ind w:left="4320" w:hanging="360"/>
      </w:pPr>
      <w:rPr>
        <w:rFonts w:ascii="Symbol" w:hAnsi="Symbol" w:hint="default"/>
      </w:rPr>
    </w:lvl>
    <w:lvl w:ilvl="6" w:tplc="A316092E" w:tentative="1">
      <w:start w:val="1"/>
      <w:numFmt w:val="bullet"/>
      <w:lvlText w:val=""/>
      <w:lvlPicBulletId w:val="1"/>
      <w:lvlJc w:val="left"/>
      <w:pPr>
        <w:tabs>
          <w:tab w:val="num" w:pos="5040"/>
        </w:tabs>
        <w:ind w:left="5040" w:hanging="360"/>
      </w:pPr>
      <w:rPr>
        <w:rFonts w:ascii="Symbol" w:hAnsi="Symbol" w:hint="default"/>
      </w:rPr>
    </w:lvl>
    <w:lvl w:ilvl="7" w:tplc="7EF0652E" w:tentative="1">
      <w:start w:val="1"/>
      <w:numFmt w:val="bullet"/>
      <w:lvlText w:val=""/>
      <w:lvlPicBulletId w:val="1"/>
      <w:lvlJc w:val="left"/>
      <w:pPr>
        <w:tabs>
          <w:tab w:val="num" w:pos="5760"/>
        </w:tabs>
        <w:ind w:left="5760" w:hanging="360"/>
      </w:pPr>
      <w:rPr>
        <w:rFonts w:ascii="Symbol" w:hAnsi="Symbol" w:hint="default"/>
      </w:rPr>
    </w:lvl>
    <w:lvl w:ilvl="8" w:tplc="1D2A41D4" w:tentative="1">
      <w:start w:val="1"/>
      <w:numFmt w:val="bullet"/>
      <w:lvlText w:val=""/>
      <w:lvlPicBulletId w:val="1"/>
      <w:lvlJc w:val="left"/>
      <w:pPr>
        <w:tabs>
          <w:tab w:val="num" w:pos="6480"/>
        </w:tabs>
        <w:ind w:left="6480" w:hanging="360"/>
      </w:pPr>
      <w:rPr>
        <w:rFonts w:ascii="Symbol" w:hAnsi="Symbol" w:hint="default"/>
      </w:rPr>
    </w:lvl>
  </w:abstractNum>
  <w:abstractNum w:abstractNumId="24">
    <w:nsid w:val="6CC63C2B"/>
    <w:multiLevelType w:val="hybridMultilevel"/>
    <w:tmpl w:val="6AC8197C"/>
    <w:lvl w:ilvl="0" w:tplc="9ADED2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94D5B02"/>
    <w:multiLevelType w:val="hybridMultilevel"/>
    <w:tmpl w:val="50646762"/>
    <w:lvl w:ilvl="0" w:tplc="745C5B5C">
      <w:start w:val="1"/>
      <w:numFmt w:val="bullet"/>
      <w:lvlText w:val=""/>
      <w:lvlPicBulletId w:val="1"/>
      <w:lvlJc w:val="left"/>
      <w:pPr>
        <w:tabs>
          <w:tab w:val="num" w:pos="720"/>
        </w:tabs>
        <w:ind w:left="720" w:hanging="360"/>
      </w:pPr>
      <w:rPr>
        <w:rFonts w:ascii="Symbol" w:hAnsi="Symbol" w:hint="default"/>
      </w:rPr>
    </w:lvl>
    <w:lvl w:ilvl="1" w:tplc="54A6E4F4" w:tentative="1">
      <w:start w:val="1"/>
      <w:numFmt w:val="bullet"/>
      <w:lvlText w:val=""/>
      <w:lvlPicBulletId w:val="1"/>
      <w:lvlJc w:val="left"/>
      <w:pPr>
        <w:tabs>
          <w:tab w:val="num" w:pos="1440"/>
        </w:tabs>
        <w:ind w:left="1440" w:hanging="360"/>
      </w:pPr>
      <w:rPr>
        <w:rFonts w:ascii="Symbol" w:hAnsi="Symbol" w:hint="default"/>
      </w:rPr>
    </w:lvl>
    <w:lvl w:ilvl="2" w:tplc="F31AD9AA" w:tentative="1">
      <w:start w:val="1"/>
      <w:numFmt w:val="bullet"/>
      <w:lvlText w:val=""/>
      <w:lvlPicBulletId w:val="1"/>
      <w:lvlJc w:val="left"/>
      <w:pPr>
        <w:tabs>
          <w:tab w:val="num" w:pos="2160"/>
        </w:tabs>
        <w:ind w:left="2160" w:hanging="360"/>
      </w:pPr>
      <w:rPr>
        <w:rFonts w:ascii="Symbol" w:hAnsi="Symbol" w:hint="default"/>
      </w:rPr>
    </w:lvl>
    <w:lvl w:ilvl="3" w:tplc="F2487C18" w:tentative="1">
      <w:start w:val="1"/>
      <w:numFmt w:val="bullet"/>
      <w:lvlText w:val=""/>
      <w:lvlPicBulletId w:val="1"/>
      <w:lvlJc w:val="left"/>
      <w:pPr>
        <w:tabs>
          <w:tab w:val="num" w:pos="2880"/>
        </w:tabs>
        <w:ind w:left="2880" w:hanging="360"/>
      </w:pPr>
      <w:rPr>
        <w:rFonts w:ascii="Symbol" w:hAnsi="Symbol" w:hint="default"/>
      </w:rPr>
    </w:lvl>
    <w:lvl w:ilvl="4" w:tplc="04686802" w:tentative="1">
      <w:start w:val="1"/>
      <w:numFmt w:val="bullet"/>
      <w:lvlText w:val=""/>
      <w:lvlPicBulletId w:val="1"/>
      <w:lvlJc w:val="left"/>
      <w:pPr>
        <w:tabs>
          <w:tab w:val="num" w:pos="3600"/>
        </w:tabs>
        <w:ind w:left="3600" w:hanging="360"/>
      </w:pPr>
      <w:rPr>
        <w:rFonts w:ascii="Symbol" w:hAnsi="Symbol" w:hint="default"/>
      </w:rPr>
    </w:lvl>
    <w:lvl w:ilvl="5" w:tplc="836069CE" w:tentative="1">
      <w:start w:val="1"/>
      <w:numFmt w:val="bullet"/>
      <w:lvlText w:val=""/>
      <w:lvlPicBulletId w:val="1"/>
      <w:lvlJc w:val="left"/>
      <w:pPr>
        <w:tabs>
          <w:tab w:val="num" w:pos="4320"/>
        </w:tabs>
        <w:ind w:left="4320" w:hanging="360"/>
      </w:pPr>
      <w:rPr>
        <w:rFonts w:ascii="Symbol" w:hAnsi="Symbol" w:hint="default"/>
      </w:rPr>
    </w:lvl>
    <w:lvl w:ilvl="6" w:tplc="7ECE1430" w:tentative="1">
      <w:start w:val="1"/>
      <w:numFmt w:val="bullet"/>
      <w:lvlText w:val=""/>
      <w:lvlPicBulletId w:val="1"/>
      <w:lvlJc w:val="left"/>
      <w:pPr>
        <w:tabs>
          <w:tab w:val="num" w:pos="5040"/>
        </w:tabs>
        <w:ind w:left="5040" w:hanging="360"/>
      </w:pPr>
      <w:rPr>
        <w:rFonts w:ascii="Symbol" w:hAnsi="Symbol" w:hint="default"/>
      </w:rPr>
    </w:lvl>
    <w:lvl w:ilvl="7" w:tplc="E9004578" w:tentative="1">
      <w:start w:val="1"/>
      <w:numFmt w:val="bullet"/>
      <w:lvlText w:val=""/>
      <w:lvlPicBulletId w:val="1"/>
      <w:lvlJc w:val="left"/>
      <w:pPr>
        <w:tabs>
          <w:tab w:val="num" w:pos="5760"/>
        </w:tabs>
        <w:ind w:left="5760" w:hanging="360"/>
      </w:pPr>
      <w:rPr>
        <w:rFonts w:ascii="Symbol" w:hAnsi="Symbol" w:hint="default"/>
      </w:rPr>
    </w:lvl>
    <w:lvl w:ilvl="8" w:tplc="779E6AF0" w:tentative="1">
      <w:start w:val="1"/>
      <w:numFmt w:val="bullet"/>
      <w:lvlText w:val=""/>
      <w:lvlPicBulletId w:val="1"/>
      <w:lvlJc w:val="left"/>
      <w:pPr>
        <w:tabs>
          <w:tab w:val="num" w:pos="6480"/>
        </w:tabs>
        <w:ind w:left="6480" w:hanging="360"/>
      </w:pPr>
      <w:rPr>
        <w:rFonts w:ascii="Symbol" w:hAnsi="Symbol" w:hint="default"/>
      </w:rPr>
    </w:lvl>
  </w:abstractNum>
  <w:abstractNum w:abstractNumId="26">
    <w:nsid w:val="7A2F28BF"/>
    <w:multiLevelType w:val="hybridMultilevel"/>
    <w:tmpl w:val="A6DE32FA"/>
    <w:lvl w:ilvl="0" w:tplc="1D50F93A">
      <w:start w:val="1"/>
      <w:numFmt w:val="bullet"/>
      <w:lvlText w:val=""/>
      <w:lvlPicBulletId w:val="1"/>
      <w:lvlJc w:val="left"/>
      <w:pPr>
        <w:tabs>
          <w:tab w:val="num" w:pos="720"/>
        </w:tabs>
        <w:ind w:left="720" w:hanging="360"/>
      </w:pPr>
      <w:rPr>
        <w:rFonts w:ascii="Symbol" w:hAnsi="Symbol" w:hint="default"/>
      </w:rPr>
    </w:lvl>
    <w:lvl w:ilvl="1" w:tplc="BDB41EA4">
      <w:start w:val="528"/>
      <w:numFmt w:val="bullet"/>
      <w:lvlText w:val=""/>
      <w:lvlPicBulletId w:val="0"/>
      <w:lvlJc w:val="left"/>
      <w:pPr>
        <w:tabs>
          <w:tab w:val="num" w:pos="1440"/>
        </w:tabs>
        <w:ind w:left="1440" w:hanging="360"/>
      </w:pPr>
      <w:rPr>
        <w:rFonts w:ascii="Symbol" w:hAnsi="Symbol" w:hint="default"/>
      </w:rPr>
    </w:lvl>
    <w:lvl w:ilvl="2" w:tplc="E61C5086" w:tentative="1">
      <w:start w:val="1"/>
      <w:numFmt w:val="bullet"/>
      <w:lvlText w:val=""/>
      <w:lvlPicBulletId w:val="1"/>
      <w:lvlJc w:val="left"/>
      <w:pPr>
        <w:tabs>
          <w:tab w:val="num" w:pos="2160"/>
        </w:tabs>
        <w:ind w:left="2160" w:hanging="360"/>
      </w:pPr>
      <w:rPr>
        <w:rFonts w:ascii="Symbol" w:hAnsi="Symbol" w:hint="default"/>
      </w:rPr>
    </w:lvl>
    <w:lvl w:ilvl="3" w:tplc="9058FFBC" w:tentative="1">
      <w:start w:val="1"/>
      <w:numFmt w:val="bullet"/>
      <w:lvlText w:val=""/>
      <w:lvlPicBulletId w:val="1"/>
      <w:lvlJc w:val="left"/>
      <w:pPr>
        <w:tabs>
          <w:tab w:val="num" w:pos="2880"/>
        </w:tabs>
        <w:ind w:left="2880" w:hanging="360"/>
      </w:pPr>
      <w:rPr>
        <w:rFonts w:ascii="Symbol" w:hAnsi="Symbol" w:hint="default"/>
      </w:rPr>
    </w:lvl>
    <w:lvl w:ilvl="4" w:tplc="67BAE976" w:tentative="1">
      <w:start w:val="1"/>
      <w:numFmt w:val="bullet"/>
      <w:lvlText w:val=""/>
      <w:lvlPicBulletId w:val="1"/>
      <w:lvlJc w:val="left"/>
      <w:pPr>
        <w:tabs>
          <w:tab w:val="num" w:pos="3600"/>
        </w:tabs>
        <w:ind w:left="3600" w:hanging="360"/>
      </w:pPr>
      <w:rPr>
        <w:rFonts w:ascii="Symbol" w:hAnsi="Symbol" w:hint="default"/>
      </w:rPr>
    </w:lvl>
    <w:lvl w:ilvl="5" w:tplc="F3BC1948" w:tentative="1">
      <w:start w:val="1"/>
      <w:numFmt w:val="bullet"/>
      <w:lvlText w:val=""/>
      <w:lvlPicBulletId w:val="1"/>
      <w:lvlJc w:val="left"/>
      <w:pPr>
        <w:tabs>
          <w:tab w:val="num" w:pos="4320"/>
        </w:tabs>
        <w:ind w:left="4320" w:hanging="360"/>
      </w:pPr>
      <w:rPr>
        <w:rFonts w:ascii="Symbol" w:hAnsi="Symbol" w:hint="default"/>
      </w:rPr>
    </w:lvl>
    <w:lvl w:ilvl="6" w:tplc="245E9D2E" w:tentative="1">
      <w:start w:val="1"/>
      <w:numFmt w:val="bullet"/>
      <w:lvlText w:val=""/>
      <w:lvlPicBulletId w:val="1"/>
      <w:lvlJc w:val="left"/>
      <w:pPr>
        <w:tabs>
          <w:tab w:val="num" w:pos="5040"/>
        </w:tabs>
        <w:ind w:left="5040" w:hanging="360"/>
      </w:pPr>
      <w:rPr>
        <w:rFonts w:ascii="Symbol" w:hAnsi="Symbol" w:hint="default"/>
      </w:rPr>
    </w:lvl>
    <w:lvl w:ilvl="7" w:tplc="7D5A76CA" w:tentative="1">
      <w:start w:val="1"/>
      <w:numFmt w:val="bullet"/>
      <w:lvlText w:val=""/>
      <w:lvlPicBulletId w:val="1"/>
      <w:lvlJc w:val="left"/>
      <w:pPr>
        <w:tabs>
          <w:tab w:val="num" w:pos="5760"/>
        </w:tabs>
        <w:ind w:left="5760" w:hanging="360"/>
      </w:pPr>
      <w:rPr>
        <w:rFonts w:ascii="Symbol" w:hAnsi="Symbol" w:hint="default"/>
      </w:rPr>
    </w:lvl>
    <w:lvl w:ilvl="8" w:tplc="8DEC245A" w:tentative="1">
      <w:start w:val="1"/>
      <w:numFmt w:val="bullet"/>
      <w:lvlText w:val=""/>
      <w:lvlPicBulletId w:val="1"/>
      <w:lvlJc w:val="left"/>
      <w:pPr>
        <w:tabs>
          <w:tab w:val="num" w:pos="6480"/>
        </w:tabs>
        <w:ind w:left="6480" w:hanging="360"/>
      </w:pPr>
      <w:rPr>
        <w:rFonts w:ascii="Symbol" w:hAnsi="Symbol" w:hint="default"/>
      </w:rPr>
    </w:lvl>
  </w:abstractNum>
  <w:abstractNum w:abstractNumId="27">
    <w:nsid w:val="7CCF756D"/>
    <w:multiLevelType w:val="hybridMultilevel"/>
    <w:tmpl w:val="5E1830B2"/>
    <w:lvl w:ilvl="0" w:tplc="7EA270D2">
      <w:start w:val="1"/>
      <w:numFmt w:val="bullet"/>
      <w:lvlText w:val=""/>
      <w:lvlPicBulletId w:val="0"/>
      <w:lvlJc w:val="left"/>
      <w:pPr>
        <w:tabs>
          <w:tab w:val="num" w:pos="720"/>
        </w:tabs>
        <w:ind w:left="720" w:hanging="360"/>
      </w:pPr>
      <w:rPr>
        <w:rFonts w:ascii="Symbol" w:hAnsi="Symbol" w:hint="default"/>
      </w:rPr>
    </w:lvl>
    <w:lvl w:ilvl="1" w:tplc="97562EE6">
      <w:start w:val="1"/>
      <w:numFmt w:val="bullet"/>
      <w:lvlText w:val=""/>
      <w:lvlPicBulletId w:val="0"/>
      <w:lvlJc w:val="left"/>
      <w:pPr>
        <w:tabs>
          <w:tab w:val="num" w:pos="1440"/>
        </w:tabs>
        <w:ind w:left="1440" w:hanging="360"/>
      </w:pPr>
      <w:rPr>
        <w:rFonts w:ascii="Symbol" w:hAnsi="Symbol" w:hint="default"/>
      </w:rPr>
    </w:lvl>
    <w:lvl w:ilvl="2" w:tplc="A7FC03D8" w:tentative="1">
      <w:start w:val="1"/>
      <w:numFmt w:val="bullet"/>
      <w:lvlText w:val=""/>
      <w:lvlPicBulletId w:val="0"/>
      <w:lvlJc w:val="left"/>
      <w:pPr>
        <w:tabs>
          <w:tab w:val="num" w:pos="2160"/>
        </w:tabs>
        <w:ind w:left="2160" w:hanging="360"/>
      </w:pPr>
      <w:rPr>
        <w:rFonts w:ascii="Symbol" w:hAnsi="Symbol" w:hint="default"/>
      </w:rPr>
    </w:lvl>
    <w:lvl w:ilvl="3" w:tplc="AEBC0E70" w:tentative="1">
      <w:start w:val="1"/>
      <w:numFmt w:val="bullet"/>
      <w:lvlText w:val=""/>
      <w:lvlPicBulletId w:val="0"/>
      <w:lvlJc w:val="left"/>
      <w:pPr>
        <w:tabs>
          <w:tab w:val="num" w:pos="2880"/>
        </w:tabs>
        <w:ind w:left="2880" w:hanging="360"/>
      </w:pPr>
      <w:rPr>
        <w:rFonts w:ascii="Symbol" w:hAnsi="Symbol" w:hint="default"/>
      </w:rPr>
    </w:lvl>
    <w:lvl w:ilvl="4" w:tplc="527E41E0" w:tentative="1">
      <w:start w:val="1"/>
      <w:numFmt w:val="bullet"/>
      <w:lvlText w:val=""/>
      <w:lvlPicBulletId w:val="0"/>
      <w:lvlJc w:val="left"/>
      <w:pPr>
        <w:tabs>
          <w:tab w:val="num" w:pos="3600"/>
        </w:tabs>
        <w:ind w:left="3600" w:hanging="360"/>
      </w:pPr>
      <w:rPr>
        <w:rFonts w:ascii="Symbol" w:hAnsi="Symbol" w:hint="default"/>
      </w:rPr>
    </w:lvl>
    <w:lvl w:ilvl="5" w:tplc="A1409DFC" w:tentative="1">
      <w:start w:val="1"/>
      <w:numFmt w:val="bullet"/>
      <w:lvlText w:val=""/>
      <w:lvlPicBulletId w:val="0"/>
      <w:lvlJc w:val="left"/>
      <w:pPr>
        <w:tabs>
          <w:tab w:val="num" w:pos="4320"/>
        </w:tabs>
        <w:ind w:left="4320" w:hanging="360"/>
      </w:pPr>
      <w:rPr>
        <w:rFonts w:ascii="Symbol" w:hAnsi="Symbol" w:hint="default"/>
      </w:rPr>
    </w:lvl>
    <w:lvl w:ilvl="6" w:tplc="5FC480E2" w:tentative="1">
      <w:start w:val="1"/>
      <w:numFmt w:val="bullet"/>
      <w:lvlText w:val=""/>
      <w:lvlPicBulletId w:val="0"/>
      <w:lvlJc w:val="left"/>
      <w:pPr>
        <w:tabs>
          <w:tab w:val="num" w:pos="5040"/>
        </w:tabs>
        <w:ind w:left="5040" w:hanging="360"/>
      </w:pPr>
      <w:rPr>
        <w:rFonts w:ascii="Symbol" w:hAnsi="Symbol" w:hint="default"/>
      </w:rPr>
    </w:lvl>
    <w:lvl w:ilvl="7" w:tplc="D71A9B02" w:tentative="1">
      <w:start w:val="1"/>
      <w:numFmt w:val="bullet"/>
      <w:lvlText w:val=""/>
      <w:lvlPicBulletId w:val="0"/>
      <w:lvlJc w:val="left"/>
      <w:pPr>
        <w:tabs>
          <w:tab w:val="num" w:pos="5760"/>
        </w:tabs>
        <w:ind w:left="5760" w:hanging="360"/>
      </w:pPr>
      <w:rPr>
        <w:rFonts w:ascii="Symbol" w:hAnsi="Symbol" w:hint="default"/>
      </w:rPr>
    </w:lvl>
    <w:lvl w:ilvl="8" w:tplc="2A704DEE" w:tentative="1">
      <w:start w:val="1"/>
      <w:numFmt w:val="bullet"/>
      <w:lvlText w:val=""/>
      <w:lvlPicBulletId w:val="0"/>
      <w:lvlJc w:val="left"/>
      <w:pPr>
        <w:tabs>
          <w:tab w:val="num" w:pos="6480"/>
        </w:tabs>
        <w:ind w:left="6480" w:hanging="360"/>
      </w:pPr>
      <w:rPr>
        <w:rFonts w:ascii="Symbol" w:hAnsi="Symbol" w:hint="default"/>
      </w:rPr>
    </w:lvl>
  </w:abstractNum>
  <w:num w:numId="1">
    <w:abstractNumId w:val="11"/>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7"/>
  </w:num>
  <w:num w:numId="10">
    <w:abstractNumId w:val="3"/>
  </w:num>
  <w:num w:numId="11">
    <w:abstractNumId w:val="13"/>
  </w:num>
  <w:num w:numId="12">
    <w:abstractNumId w:val="10"/>
  </w:num>
  <w:num w:numId="13">
    <w:abstractNumId w:val="18"/>
  </w:num>
  <w:num w:numId="14">
    <w:abstractNumId w:val="12"/>
  </w:num>
  <w:num w:numId="15">
    <w:abstractNumId w:val="14"/>
  </w:num>
  <w:num w:numId="16">
    <w:abstractNumId w:val="26"/>
  </w:num>
  <w:num w:numId="17">
    <w:abstractNumId w:val="6"/>
  </w:num>
  <w:num w:numId="18">
    <w:abstractNumId w:val="20"/>
  </w:num>
  <w:num w:numId="19">
    <w:abstractNumId w:val="2"/>
  </w:num>
  <w:num w:numId="20">
    <w:abstractNumId w:val="21"/>
  </w:num>
  <w:num w:numId="21">
    <w:abstractNumId w:val="24"/>
  </w:num>
  <w:num w:numId="22">
    <w:abstractNumId w:val="9"/>
  </w:num>
  <w:num w:numId="23">
    <w:abstractNumId w:val="22"/>
  </w:num>
  <w:num w:numId="24">
    <w:abstractNumId w:val="25"/>
  </w:num>
  <w:num w:numId="25">
    <w:abstractNumId w:val="15"/>
  </w:num>
  <w:num w:numId="26">
    <w:abstractNumId w:val="23"/>
  </w:num>
  <w:num w:numId="27">
    <w:abstractNumId w:val="8"/>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num>
  <w:num w:numId="30">
    <w:abstractNumId w:val="27"/>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0"/>
  </w:num>
  <w:num w:numId="34">
    <w:abstractNumId w:val="7"/>
  </w:num>
  <w:num w:numId="35">
    <w:abstractNumId w:val="16"/>
  </w:num>
  <w:num w:numId="36">
    <w:abstractNumId w:val="19"/>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1"/>
  </w:num>
  <w:num w:numId="40">
    <w:abstractNumId w:val="4"/>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
  <w:rsids>
    <w:rsidRoot w:val="00A21D51"/>
    <w:rsid w:val="000002E0"/>
    <w:rsid w:val="0000272B"/>
    <w:rsid w:val="00005478"/>
    <w:rsid w:val="000115D1"/>
    <w:rsid w:val="00012016"/>
    <w:rsid w:val="000138AC"/>
    <w:rsid w:val="000168DE"/>
    <w:rsid w:val="0002133D"/>
    <w:rsid w:val="00022B03"/>
    <w:rsid w:val="00023180"/>
    <w:rsid w:val="00024423"/>
    <w:rsid w:val="00027637"/>
    <w:rsid w:val="000466C7"/>
    <w:rsid w:val="000510E9"/>
    <w:rsid w:val="00051695"/>
    <w:rsid w:val="00052F68"/>
    <w:rsid w:val="00057196"/>
    <w:rsid w:val="0006133F"/>
    <w:rsid w:val="00061D5D"/>
    <w:rsid w:val="00064B03"/>
    <w:rsid w:val="00064FC4"/>
    <w:rsid w:val="00065CF7"/>
    <w:rsid w:val="00073105"/>
    <w:rsid w:val="0007626D"/>
    <w:rsid w:val="00082329"/>
    <w:rsid w:val="000844DE"/>
    <w:rsid w:val="00085B2B"/>
    <w:rsid w:val="00085EB5"/>
    <w:rsid w:val="000872B8"/>
    <w:rsid w:val="000876C5"/>
    <w:rsid w:val="00087AE7"/>
    <w:rsid w:val="00087D1D"/>
    <w:rsid w:val="000902DB"/>
    <w:rsid w:val="000920AB"/>
    <w:rsid w:val="0009474E"/>
    <w:rsid w:val="00095802"/>
    <w:rsid w:val="00096FEB"/>
    <w:rsid w:val="000A0FEE"/>
    <w:rsid w:val="000A384A"/>
    <w:rsid w:val="000A41FE"/>
    <w:rsid w:val="000C24FF"/>
    <w:rsid w:val="000C3CA8"/>
    <w:rsid w:val="000D1C51"/>
    <w:rsid w:val="000D3440"/>
    <w:rsid w:val="000D6506"/>
    <w:rsid w:val="000F428A"/>
    <w:rsid w:val="000F60FD"/>
    <w:rsid w:val="00100D4A"/>
    <w:rsid w:val="00103EC3"/>
    <w:rsid w:val="00112976"/>
    <w:rsid w:val="00113AB3"/>
    <w:rsid w:val="00113FCF"/>
    <w:rsid w:val="00120584"/>
    <w:rsid w:val="00123DE0"/>
    <w:rsid w:val="001274CE"/>
    <w:rsid w:val="001277C8"/>
    <w:rsid w:val="00132013"/>
    <w:rsid w:val="00132D19"/>
    <w:rsid w:val="001330C7"/>
    <w:rsid w:val="001366D5"/>
    <w:rsid w:val="00141417"/>
    <w:rsid w:val="0014349A"/>
    <w:rsid w:val="00144D23"/>
    <w:rsid w:val="0015295D"/>
    <w:rsid w:val="00153DE8"/>
    <w:rsid w:val="001545C0"/>
    <w:rsid w:val="0015647B"/>
    <w:rsid w:val="0016187E"/>
    <w:rsid w:val="001618DE"/>
    <w:rsid w:val="001622DD"/>
    <w:rsid w:val="001646D5"/>
    <w:rsid w:val="00164973"/>
    <w:rsid w:val="00164F58"/>
    <w:rsid w:val="00166EC4"/>
    <w:rsid w:val="001673AD"/>
    <w:rsid w:val="00171437"/>
    <w:rsid w:val="00172580"/>
    <w:rsid w:val="00173E79"/>
    <w:rsid w:val="0017591B"/>
    <w:rsid w:val="0017637E"/>
    <w:rsid w:val="00176530"/>
    <w:rsid w:val="001810AB"/>
    <w:rsid w:val="00182E83"/>
    <w:rsid w:val="00183C52"/>
    <w:rsid w:val="00184753"/>
    <w:rsid w:val="00184BA5"/>
    <w:rsid w:val="00184C38"/>
    <w:rsid w:val="00186887"/>
    <w:rsid w:val="001919A5"/>
    <w:rsid w:val="00192480"/>
    <w:rsid w:val="00192CCE"/>
    <w:rsid w:val="00193255"/>
    <w:rsid w:val="001946C8"/>
    <w:rsid w:val="00195464"/>
    <w:rsid w:val="00197A22"/>
    <w:rsid w:val="001A03E1"/>
    <w:rsid w:val="001A165A"/>
    <w:rsid w:val="001A1F55"/>
    <w:rsid w:val="001A387B"/>
    <w:rsid w:val="001A3E9B"/>
    <w:rsid w:val="001A3EF0"/>
    <w:rsid w:val="001A75A8"/>
    <w:rsid w:val="001B265E"/>
    <w:rsid w:val="001B4274"/>
    <w:rsid w:val="001B5F87"/>
    <w:rsid w:val="001B7861"/>
    <w:rsid w:val="001C0217"/>
    <w:rsid w:val="001C2561"/>
    <w:rsid w:val="001C2608"/>
    <w:rsid w:val="001C427B"/>
    <w:rsid w:val="001C461D"/>
    <w:rsid w:val="001D148C"/>
    <w:rsid w:val="001D1E53"/>
    <w:rsid w:val="001E2C82"/>
    <w:rsid w:val="001E6EF3"/>
    <w:rsid w:val="001E78C7"/>
    <w:rsid w:val="001F3BEE"/>
    <w:rsid w:val="001F654A"/>
    <w:rsid w:val="00200098"/>
    <w:rsid w:val="002015CD"/>
    <w:rsid w:val="00201885"/>
    <w:rsid w:val="00203300"/>
    <w:rsid w:val="00205134"/>
    <w:rsid w:val="00206DA9"/>
    <w:rsid w:val="00212686"/>
    <w:rsid w:val="00216628"/>
    <w:rsid w:val="00221DB7"/>
    <w:rsid w:val="00224FBA"/>
    <w:rsid w:val="0022605C"/>
    <w:rsid w:val="00227056"/>
    <w:rsid w:val="00227D57"/>
    <w:rsid w:val="00244F1C"/>
    <w:rsid w:val="002509EB"/>
    <w:rsid w:val="00251199"/>
    <w:rsid w:val="002520BA"/>
    <w:rsid w:val="0025250F"/>
    <w:rsid w:val="00253DCF"/>
    <w:rsid w:val="002550FF"/>
    <w:rsid w:val="00255C55"/>
    <w:rsid w:val="00260F43"/>
    <w:rsid w:val="002622B8"/>
    <w:rsid w:val="0026578B"/>
    <w:rsid w:val="002722B1"/>
    <w:rsid w:val="00276CA3"/>
    <w:rsid w:val="00277472"/>
    <w:rsid w:val="00281698"/>
    <w:rsid w:val="0028218F"/>
    <w:rsid w:val="0028355D"/>
    <w:rsid w:val="00283A85"/>
    <w:rsid w:val="002928B2"/>
    <w:rsid w:val="00295D58"/>
    <w:rsid w:val="0029659F"/>
    <w:rsid w:val="0029708A"/>
    <w:rsid w:val="002A2A06"/>
    <w:rsid w:val="002A341D"/>
    <w:rsid w:val="002A7979"/>
    <w:rsid w:val="002B0E14"/>
    <w:rsid w:val="002C42CF"/>
    <w:rsid w:val="002C6F17"/>
    <w:rsid w:val="002D1194"/>
    <w:rsid w:val="002D21D7"/>
    <w:rsid w:val="002D38B4"/>
    <w:rsid w:val="002D4E27"/>
    <w:rsid w:val="002E3CB8"/>
    <w:rsid w:val="002E4656"/>
    <w:rsid w:val="002E7F4F"/>
    <w:rsid w:val="002F2431"/>
    <w:rsid w:val="002F3B9F"/>
    <w:rsid w:val="002F3C2D"/>
    <w:rsid w:val="002F502E"/>
    <w:rsid w:val="002F728B"/>
    <w:rsid w:val="0030070E"/>
    <w:rsid w:val="003014E8"/>
    <w:rsid w:val="00305985"/>
    <w:rsid w:val="00305A1E"/>
    <w:rsid w:val="00305A3E"/>
    <w:rsid w:val="00305EF2"/>
    <w:rsid w:val="00307AE5"/>
    <w:rsid w:val="003119B6"/>
    <w:rsid w:val="003124E0"/>
    <w:rsid w:val="003134FF"/>
    <w:rsid w:val="00317EA0"/>
    <w:rsid w:val="00317FF0"/>
    <w:rsid w:val="00320BCC"/>
    <w:rsid w:val="00321810"/>
    <w:rsid w:val="00322C38"/>
    <w:rsid w:val="0032710F"/>
    <w:rsid w:val="00327112"/>
    <w:rsid w:val="003275D0"/>
    <w:rsid w:val="00330328"/>
    <w:rsid w:val="00331700"/>
    <w:rsid w:val="00333E5D"/>
    <w:rsid w:val="00336B40"/>
    <w:rsid w:val="003453A4"/>
    <w:rsid w:val="003623ED"/>
    <w:rsid w:val="00362DCE"/>
    <w:rsid w:val="00364833"/>
    <w:rsid w:val="003703D8"/>
    <w:rsid w:val="003719E3"/>
    <w:rsid w:val="00371D81"/>
    <w:rsid w:val="003723CB"/>
    <w:rsid w:val="00376E2D"/>
    <w:rsid w:val="00376E47"/>
    <w:rsid w:val="0038141F"/>
    <w:rsid w:val="00383110"/>
    <w:rsid w:val="00385CB9"/>
    <w:rsid w:val="00392823"/>
    <w:rsid w:val="00392AAC"/>
    <w:rsid w:val="00396A9A"/>
    <w:rsid w:val="003A4BA6"/>
    <w:rsid w:val="003A4C63"/>
    <w:rsid w:val="003A7BBA"/>
    <w:rsid w:val="003B3B1C"/>
    <w:rsid w:val="003B49B4"/>
    <w:rsid w:val="003B4D37"/>
    <w:rsid w:val="003C0E91"/>
    <w:rsid w:val="003C335F"/>
    <w:rsid w:val="003C3F5A"/>
    <w:rsid w:val="003C7E62"/>
    <w:rsid w:val="003D0941"/>
    <w:rsid w:val="003E12C9"/>
    <w:rsid w:val="003E39E3"/>
    <w:rsid w:val="003F0682"/>
    <w:rsid w:val="003F14E7"/>
    <w:rsid w:val="003F2A75"/>
    <w:rsid w:val="00402CB1"/>
    <w:rsid w:val="00410A20"/>
    <w:rsid w:val="00411127"/>
    <w:rsid w:val="00411EFE"/>
    <w:rsid w:val="00412B41"/>
    <w:rsid w:val="004155C0"/>
    <w:rsid w:val="004161F3"/>
    <w:rsid w:val="004209C9"/>
    <w:rsid w:val="00420F9A"/>
    <w:rsid w:val="00421736"/>
    <w:rsid w:val="00421CD1"/>
    <w:rsid w:val="00422E89"/>
    <w:rsid w:val="004303C0"/>
    <w:rsid w:val="00431203"/>
    <w:rsid w:val="004315FF"/>
    <w:rsid w:val="00433250"/>
    <w:rsid w:val="00435B5F"/>
    <w:rsid w:val="00440000"/>
    <w:rsid w:val="00442384"/>
    <w:rsid w:val="00444107"/>
    <w:rsid w:val="00444A96"/>
    <w:rsid w:val="00450271"/>
    <w:rsid w:val="00450D78"/>
    <w:rsid w:val="00451D7C"/>
    <w:rsid w:val="00455FE0"/>
    <w:rsid w:val="00457DEC"/>
    <w:rsid w:val="0046027E"/>
    <w:rsid w:val="004638D4"/>
    <w:rsid w:val="00464227"/>
    <w:rsid w:val="00466E87"/>
    <w:rsid w:val="004702A7"/>
    <w:rsid w:val="00470A32"/>
    <w:rsid w:val="00474950"/>
    <w:rsid w:val="00475440"/>
    <w:rsid w:val="00480566"/>
    <w:rsid w:val="00481F29"/>
    <w:rsid w:val="00482A47"/>
    <w:rsid w:val="004836B4"/>
    <w:rsid w:val="004840D9"/>
    <w:rsid w:val="00484CEC"/>
    <w:rsid w:val="00485B80"/>
    <w:rsid w:val="00486241"/>
    <w:rsid w:val="00487458"/>
    <w:rsid w:val="004938F9"/>
    <w:rsid w:val="00494404"/>
    <w:rsid w:val="004B4887"/>
    <w:rsid w:val="004C1019"/>
    <w:rsid w:val="004C1D4C"/>
    <w:rsid w:val="004C713B"/>
    <w:rsid w:val="004C74F6"/>
    <w:rsid w:val="004C7509"/>
    <w:rsid w:val="004D0984"/>
    <w:rsid w:val="004D1D00"/>
    <w:rsid w:val="004D377A"/>
    <w:rsid w:val="004D401F"/>
    <w:rsid w:val="004D57F9"/>
    <w:rsid w:val="004D6859"/>
    <w:rsid w:val="004D68B3"/>
    <w:rsid w:val="004D782E"/>
    <w:rsid w:val="004E004C"/>
    <w:rsid w:val="004E158B"/>
    <w:rsid w:val="004E15A1"/>
    <w:rsid w:val="004E2D23"/>
    <w:rsid w:val="004E5868"/>
    <w:rsid w:val="004F1A02"/>
    <w:rsid w:val="004F1B45"/>
    <w:rsid w:val="004F3167"/>
    <w:rsid w:val="004F327B"/>
    <w:rsid w:val="004F41FE"/>
    <w:rsid w:val="004F4A26"/>
    <w:rsid w:val="004F59AE"/>
    <w:rsid w:val="005032AC"/>
    <w:rsid w:val="00504F3E"/>
    <w:rsid w:val="0051717C"/>
    <w:rsid w:val="00520A61"/>
    <w:rsid w:val="0052102B"/>
    <w:rsid w:val="00522ECD"/>
    <w:rsid w:val="0052445A"/>
    <w:rsid w:val="00525DCB"/>
    <w:rsid w:val="005306F6"/>
    <w:rsid w:val="00532622"/>
    <w:rsid w:val="005424C3"/>
    <w:rsid w:val="00542F36"/>
    <w:rsid w:val="00546897"/>
    <w:rsid w:val="005473F2"/>
    <w:rsid w:val="00547BF6"/>
    <w:rsid w:val="00547D15"/>
    <w:rsid w:val="005525F2"/>
    <w:rsid w:val="005803BD"/>
    <w:rsid w:val="005823E3"/>
    <w:rsid w:val="00582E16"/>
    <w:rsid w:val="0058493D"/>
    <w:rsid w:val="00585E3F"/>
    <w:rsid w:val="00590C71"/>
    <w:rsid w:val="00591189"/>
    <w:rsid w:val="00592DDE"/>
    <w:rsid w:val="005A1DC0"/>
    <w:rsid w:val="005A3DDA"/>
    <w:rsid w:val="005A4E80"/>
    <w:rsid w:val="005A518D"/>
    <w:rsid w:val="005A5D74"/>
    <w:rsid w:val="005A5DC2"/>
    <w:rsid w:val="005A5F43"/>
    <w:rsid w:val="005A68BA"/>
    <w:rsid w:val="005B0758"/>
    <w:rsid w:val="005B147B"/>
    <w:rsid w:val="005B74E5"/>
    <w:rsid w:val="005C04BC"/>
    <w:rsid w:val="005C184D"/>
    <w:rsid w:val="005C1DCC"/>
    <w:rsid w:val="005C4FAD"/>
    <w:rsid w:val="005C6436"/>
    <w:rsid w:val="005D3196"/>
    <w:rsid w:val="005D498D"/>
    <w:rsid w:val="005D49BF"/>
    <w:rsid w:val="005D6220"/>
    <w:rsid w:val="005E015D"/>
    <w:rsid w:val="005E22D9"/>
    <w:rsid w:val="005E2796"/>
    <w:rsid w:val="005E3A69"/>
    <w:rsid w:val="005E7994"/>
    <w:rsid w:val="005F0262"/>
    <w:rsid w:val="005F1717"/>
    <w:rsid w:val="005F1809"/>
    <w:rsid w:val="005F3135"/>
    <w:rsid w:val="005F4120"/>
    <w:rsid w:val="005F5C91"/>
    <w:rsid w:val="00600802"/>
    <w:rsid w:val="006018BB"/>
    <w:rsid w:val="00604675"/>
    <w:rsid w:val="0060715C"/>
    <w:rsid w:val="0061040E"/>
    <w:rsid w:val="00610552"/>
    <w:rsid w:val="006164CC"/>
    <w:rsid w:val="00623732"/>
    <w:rsid w:val="006249CC"/>
    <w:rsid w:val="0062521A"/>
    <w:rsid w:val="00625A60"/>
    <w:rsid w:val="0062606E"/>
    <w:rsid w:val="006273AB"/>
    <w:rsid w:val="00631345"/>
    <w:rsid w:val="00632472"/>
    <w:rsid w:val="00633D06"/>
    <w:rsid w:val="00633FBF"/>
    <w:rsid w:val="00640335"/>
    <w:rsid w:val="006419D0"/>
    <w:rsid w:val="0064329F"/>
    <w:rsid w:val="00644148"/>
    <w:rsid w:val="00645215"/>
    <w:rsid w:val="00645AAC"/>
    <w:rsid w:val="00647D49"/>
    <w:rsid w:val="0065115F"/>
    <w:rsid w:val="00651857"/>
    <w:rsid w:val="006523F2"/>
    <w:rsid w:val="00652B55"/>
    <w:rsid w:val="00653401"/>
    <w:rsid w:val="00653C46"/>
    <w:rsid w:val="0065523E"/>
    <w:rsid w:val="0065555E"/>
    <w:rsid w:val="00665A46"/>
    <w:rsid w:val="006666C9"/>
    <w:rsid w:val="00666ED1"/>
    <w:rsid w:val="00670E72"/>
    <w:rsid w:val="00672909"/>
    <w:rsid w:val="0068544F"/>
    <w:rsid w:val="00690B2F"/>
    <w:rsid w:val="00691397"/>
    <w:rsid w:val="00691413"/>
    <w:rsid w:val="006932D5"/>
    <w:rsid w:val="006938AE"/>
    <w:rsid w:val="006A0BD5"/>
    <w:rsid w:val="006A6F7D"/>
    <w:rsid w:val="006B3224"/>
    <w:rsid w:val="006B3A3A"/>
    <w:rsid w:val="006B6888"/>
    <w:rsid w:val="006B7DBE"/>
    <w:rsid w:val="006C2412"/>
    <w:rsid w:val="006C24CC"/>
    <w:rsid w:val="006C34D3"/>
    <w:rsid w:val="006C5CA4"/>
    <w:rsid w:val="006C5D59"/>
    <w:rsid w:val="006D0705"/>
    <w:rsid w:val="006D0933"/>
    <w:rsid w:val="006D137D"/>
    <w:rsid w:val="006D2C4D"/>
    <w:rsid w:val="006D3491"/>
    <w:rsid w:val="006D4078"/>
    <w:rsid w:val="006D51B2"/>
    <w:rsid w:val="006D5FC3"/>
    <w:rsid w:val="006D65B8"/>
    <w:rsid w:val="006D78C6"/>
    <w:rsid w:val="006E0085"/>
    <w:rsid w:val="006E03CB"/>
    <w:rsid w:val="006E2363"/>
    <w:rsid w:val="006E275A"/>
    <w:rsid w:val="006E4621"/>
    <w:rsid w:val="006E6725"/>
    <w:rsid w:val="006E6D34"/>
    <w:rsid w:val="006E78A6"/>
    <w:rsid w:val="006F2CA9"/>
    <w:rsid w:val="006F4F47"/>
    <w:rsid w:val="006F579B"/>
    <w:rsid w:val="007002B9"/>
    <w:rsid w:val="00704A8E"/>
    <w:rsid w:val="00712097"/>
    <w:rsid w:val="00723981"/>
    <w:rsid w:val="00723E2D"/>
    <w:rsid w:val="00723EBE"/>
    <w:rsid w:val="00726604"/>
    <w:rsid w:val="00727682"/>
    <w:rsid w:val="00730543"/>
    <w:rsid w:val="00731222"/>
    <w:rsid w:val="00732D3D"/>
    <w:rsid w:val="00735C3E"/>
    <w:rsid w:val="00737BA7"/>
    <w:rsid w:val="00742E27"/>
    <w:rsid w:val="007441A3"/>
    <w:rsid w:val="00745977"/>
    <w:rsid w:val="007462BD"/>
    <w:rsid w:val="00747A66"/>
    <w:rsid w:val="00747F3A"/>
    <w:rsid w:val="0075208C"/>
    <w:rsid w:val="00755D91"/>
    <w:rsid w:val="00755FD8"/>
    <w:rsid w:val="00767872"/>
    <w:rsid w:val="0077501C"/>
    <w:rsid w:val="00775D56"/>
    <w:rsid w:val="0077672F"/>
    <w:rsid w:val="0077687D"/>
    <w:rsid w:val="007777A5"/>
    <w:rsid w:val="00783E78"/>
    <w:rsid w:val="00796E61"/>
    <w:rsid w:val="007A2EFC"/>
    <w:rsid w:val="007A3D8D"/>
    <w:rsid w:val="007B11EA"/>
    <w:rsid w:val="007B1423"/>
    <w:rsid w:val="007B5649"/>
    <w:rsid w:val="007B7D73"/>
    <w:rsid w:val="007C2FD0"/>
    <w:rsid w:val="007C5466"/>
    <w:rsid w:val="007D4CE0"/>
    <w:rsid w:val="007D4DF8"/>
    <w:rsid w:val="007D67F9"/>
    <w:rsid w:val="007D75E9"/>
    <w:rsid w:val="007D7D80"/>
    <w:rsid w:val="007E024D"/>
    <w:rsid w:val="007E4901"/>
    <w:rsid w:val="007F0777"/>
    <w:rsid w:val="007F081E"/>
    <w:rsid w:val="007F3E37"/>
    <w:rsid w:val="00801B7D"/>
    <w:rsid w:val="0080313C"/>
    <w:rsid w:val="00803315"/>
    <w:rsid w:val="00805B39"/>
    <w:rsid w:val="00807A67"/>
    <w:rsid w:val="00807B13"/>
    <w:rsid w:val="00811CBA"/>
    <w:rsid w:val="00814F4B"/>
    <w:rsid w:val="00814F92"/>
    <w:rsid w:val="00815CC1"/>
    <w:rsid w:val="00820DB9"/>
    <w:rsid w:val="008214C3"/>
    <w:rsid w:val="00821E10"/>
    <w:rsid w:val="0082287D"/>
    <w:rsid w:val="0083038F"/>
    <w:rsid w:val="00833BC8"/>
    <w:rsid w:val="008371D0"/>
    <w:rsid w:val="0083776D"/>
    <w:rsid w:val="008404EA"/>
    <w:rsid w:val="00844E5D"/>
    <w:rsid w:val="00850B0B"/>
    <w:rsid w:val="00851A51"/>
    <w:rsid w:val="0085588C"/>
    <w:rsid w:val="00855EB8"/>
    <w:rsid w:val="008574C9"/>
    <w:rsid w:val="00857C42"/>
    <w:rsid w:val="008600DA"/>
    <w:rsid w:val="00862414"/>
    <w:rsid w:val="00863229"/>
    <w:rsid w:val="008670E0"/>
    <w:rsid w:val="00867D6B"/>
    <w:rsid w:val="0087155D"/>
    <w:rsid w:val="00872C87"/>
    <w:rsid w:val="008743B8"/>
    <w:rsid w:val="00874701"/>
    <w:rsid w:val="0087538A"/>
    <w:rsid w:val="00877FCF"/>
    <w:rsid w:val="00884D0D"/>
    <w:rsid w:val="008A076D"/>
    <w:rsid w:val="008B20BC"/>
    <w:rsid w:val="008B4E4E"/>
    <w:rsid w:val="008B53E2"/>
    <w:rsid w:val="008B6235"/>
    <w:rsid w:val="008B7A79"/>
    <w:rsid w:val="008C3236"/>
    <w:rsid w:val="008C439C"/>
    <w:rsid w:val="008D1D47"/>
    <w:rsid w:val="008D6245"/>
    <w:rsid w:val="008D67AE"/>
    <w:rsid w:val="008D6FAE"/>
    <w:rsid w:val="008E118B"/>
    <w:rsid w:val="008E3CEC"/>
    <w:rsid w:val="008F02A1"/>
    <w:rsid w:val="008F5E8F"/>
    <w:rsid w:val="00901949"/>
    <w:rsid w:val="009033C7"/>
    <w:rsid w:val="009050C1"/>
    <w:rsid w:val="00905F5A"/>
    <w:rsid w:val="0090764C"/>
    <w:rsid w:val="00911665"/>
    <w:rsid w:val="00912291"/>
    <w:rsid w:val="009135A6"/>
    <w:rsid w:val="009139B2"/>
    <w:rsid w:val="00914EAB"/>
    <w:rsid w:val="00920828"/>
    <w:rsid w:val="00921E31"/>
    <w:rsid w:val="0092518D"/>
    <w:rsid w:val="00926A66"/>
    <w:rsid w:val="00930539"/>
    <w:rsid w:val="00940967"/>
    <w:rsid w:val="00944C94"/>
    <w:rsid w:val="0095087A"/>
    <w:rsid w:val="009527E5"/>
    <w:rsid w:val="00957805"/>
    <w:rsid w:val="009609EC"/>
    <w:rsid w:val="00960E3A"/>
    <w:rsid w:val="0096133E"/>
    <w:rsid w:val="009614EA"/>
    <w:rsid w:val="00961934"/>
    <w:rsid w:val="009623D6"/>
    <w:rsid w:val="00965C07"/>
    <w:rsid w:val="009673DB"/>
    <w:rsid w:val="00967D19"/>
    <w:rsid w:val="00971B79"/>
    <w:rsid w:val="00973CFC"/>
    <w:rsid w:val="00977922"/>
    <w:rsid w:val="00977C13"/>
    <w:rsid w:val="0098010D"/>
    <w:rsid w:val="00981FC1"/>
    <w:rsid w:val="009822C9"/>
    <w:rsid w:val="00985FAC"/>
    <w:rsid w:val="009905BF"/>
    <w:rsid w:val="009908DC"/>
    <w:rsid w:val="00993766"/>
    <w:rsid w:val="009A177D"/>
    <w:rsid w:val="009B09AE"/>
    <w:rsid w:val="009B2EEE"/>
    <w:rsid w:val="009B47E2"/>
    <w:rsid w:val="009B4E3F"/>
    <w:rsid w:val="009B6349"/>
    <w:rsid w:val="009C0462"/>
    <w:rsid w:val="009C46A7"/>
    <w:rsid w:val="009C6FB2"/>
    <w:rsid w:val="009D11BE"/>
    <w:rsid w:val="009D2C82"/>
    <w:rsid w:val="009D7988"/>
    <w:rsid w:val="009E0AC9"/>
    <w:rsid w:val="009E130B"/>
    <w:rsid w:val="009E2B85"/>
    <w:rsid w:val="009E33F9"/>
    <w:rsid w:val="009E4700"/>
    <w:rsid w:val="009E6473"/>
    <w:rsid w:val="009F06AC"/>
    <w:rsid w:val="009F36E5"/>
    <w:rsid w:val="009F69B4"/>
    <w:rsid w:val="009F6E8D"/>
    <w:rsid w:val="009F78A4"/>
    <w:rsid w:val="00A01D2C"/>
    <w:rsid w:val="00A043C6"/>
    <w:rsid w:val="00A0555C"/>
    <w:rsid w:val="00A0670D"/>
    <w:rsid w:val="00A1002C"/>
    <w:rsid w:val="00A12AC4"/>
    <w:rsid w:val="00A16B01"/>
    <w:rsid w:val="00A20306"/>
    <w:rsid w:val="00A21D51"/>
    <w:rsid w:val="00A31737"/>
    <w:rsid w:val="00A3367C"/>
    <w:rsid w:val="00A34118"/>
    <w:rsid w:val="00A366BD"/>
    <w:rsid w:val="00A37AF6"/>
    <w:rsid w:val="00A4425D"/>
    <w:rsid w:val="00A45273"/>
    <w:rsid w:val="00A46476"/>
    <w:rsid w:val="00A464DD"/>
    <w:rsid w:val="00A538A2"/>
    <w:rsid w:val="00A5395A"/>
    <w:rsid w:val="00A53E2C"/>
    <w:rsid w:val="00A60816"/>
    <w:rsid w:val="00A63D51"/>
    <w:rsid w:val="00A759A3"/>
    <w:rsid w:val="00A846A0"/>
    <w:rsid w:val="00A84D23"/>
    <w:rsid w:val="00A85AC2"/>
    <w:rsid w:val="00A86B5E"/>
    <w:rsid w:val="00A91977"/>
    <w:rsid w:val="00AA01B5"/>
    <w:rsid w:val="00AA7ABD"/>
    <w:rsid w:val="00AB1EFC"/>
    <w:rsid w:val="00AB2649"/>
    <w:rsid w:val="00AC082F"/>
    <w:rsid w:val="00AC1EBF"/>
    <w:rsid w:val="00AD0E14"/>
    <w:rsid w:val="00AD4745"/>
    <w:rsid w:val="00AD67FE"/>
    <w:rsid w:val="00AE0EF5"/>
    <w:rsid w:val="00AE0FD3"/>
    <w:rsid w:val="00AE21C5"/>
    <w:rsid w:val="00AE300D"/>
    <w:rsid w:val="00AE3D0B"/>
    <w:rsid w:val="00AF1290"/>
    <w:rsid w:val="00AF4DA3"/>
    <w:rsid w:val="00B003ED"/>
    <w:rsid w:val="00B063B4"/>
    <w:rsid w:val="00B117CC"/>
    <w:rsid w:val="00B1772F"/>
    <w:rsid w:val="00B20BD8"/>
    <w:rsid w:val="00B21BF3"/>
    <w:rsid w:val="00B229E8"/>
    <w:rsid w:val="00B23F3B"/>
    <w:rsid w:val="00B23F7F"/>
    <w:rsid w:val="00B25F1C"/>
    <w:rsid w:val="00B2686D"/>
    <w:rsid w:val="00B27045"/>
    <w:rsid w:val="00B347B3"/>
    <w:rsid w:val="00B36D25"/>
    <w:rsid w:val="00B4740F"/>
    <w:rsid w:val="00B47A3D"/>
    <w:rsid w:val="00B54EBD"/>
    <w:rsid w:val="00B6069F"/>
    <w:rsid w:val="00B64A9A"/>
    <w:rsid w:val="00B83BF1"/>
    <w:rsid w:val="00B843E3"/>
    <w:rsid w:val="00B84978"/>
    <w:rsid w:val="00B84CA4"/>
    <w:rsid w:val="00B872BB"/>
    <w:rsid w:val="00B962F2"/>
    <w:rsid w:val="00BA222C"/>
    <w:rsid w:val="00BA55CB"/>
    <w:rsid w:val="00BA591C"/>
    <w:rsid w:val="00BA7B71"/>
    <w:rsid w:val="00BB029F"/>
    <w:rsid w:val="00BB3E3D"/>
    <w:rsid w:val="00BB6127"/>
    <w:rsid w:val="00BB7503"/>
    <w:rsid w:val="00BC05A3"/>
    <w:rsid w:val="00BC1E09"/>
    <w:rsid w:val="00BC6373"/>
    <w:rsid w:val="00BC7609"/>
    <w:rsid w:val="00BD0950"/>
    <w:rsid w:val="00BD5B15"/>
    <w:rsid w:val="00BE08E8"/>
    <w:rsid w:val="00BE33F8"/>
    <w:rsid w:val="00BE3663"/>
    <w:rsid w:val="00BE3EAE"/>
    <w:rsid w:val="00BE72B2"/>
    <w:rsid w:val="00BF57E5"/>
    <w:rsid w:val="00BF5A41"/>
    <w:rsid w:val="00BF6CBF"/>
    <w:rsid w:val="00C01269"/>
    <w:rsid w:val="00C01366"/>
    <w:rsid w:val="00C04EF2"/>
    <w:rsid w:val="00C07DDF"/>
    <w:rsid w:val="00C11C53"/>
    <w:rsid w:val="00C16FB1"/>
    <w:rsid w:val="00C206DA"/>
    <w:rsid w:val="00C20D5C"/>
    <w:rsid w:val="00C22317"/>
    <w:rsid w:val="00C24E1A"/>
    <w:rsid w:val="00C24FA9"/>
    <w:rsid w:val="00C30E3A"/>
    <w:rsid w:val="00C31C39"/>
    <w:rsid w:val="00C32784"/>
    <w:rsid w:val="00C3485F"/>
    <w:rsid w:val="00C37A69"/>
    <w:rsid w:val="00C41F17"/>
    <w:rsid w:val="00C4470D"/>
    <w:rsid w:val="00C44BC0"/>
    <w:rsid w:val="00C45717"/>
    <w:rsid w:val="00C47BE5"/>
    <w:rsid w:val="00C525D7"/>
    <w:rsid w:val="00C55F51"/>
    <w:rsid w:val="00C572B0"/>
    <w:rsid w:val="00C61014"/>
    <w:rsid w:val="00C62830"/>
    <w:rsid w:val="00C6355B"/>
    <w:rsid w:val="00C655C0"/>
    <w:rsid w:val="00C667F8"/>
    <w:rsid w:val="00C70427"/>
    <w:rsid w:val="00C72A76"/>
    <w:rsid w:val="00C737E0"/>
    <w:rsid w:val="00C74ECF"/>
    <w:rsid w:val="00C77C26"/>
    <w:rsid w:val="00C81972"/>
    <w:rsid w:val="00C8365F"/>
    <w:rsid w:val="00C84F57"/>
    <w:rsid w:val="00C855C4"/>
    <w:rsid w:val="00C86866"/>
    <w:rsid w:val="00C91E9C"/>
    <w:rsid w:val="00C93C23"/>
    <w:rsid w:val="00C9610B"/>
    <w:rsid w:val="00C96D5D"/>
    <w:rsid w:val="00CA0637"/>
    <w:rsid w:val="00CA1DBA"/>
    <w:rsid w:val="00CA4FBC"/>
    <w:rsid w:val="00CA774E"/>
    <w:rsid w:val="00CB04B3"/>
    <w:rsid w:val="00CB193D"/>
    <w:rsid w:val="00CB26F6"/>
    <w:rsid w:val="00CB7D35"/>
    <w:rsid w:val="00CC1A9E"/>
    <w:rsid w:val="00CC2FDE"/>
    <w:rsid w:val="00CD0AA5"/>
    <w:rsid w:val="00CD12A7"/>
    <w:rsid w:val="00CD3B64"/>
    <w:rsid w:val="00CD5D46"/>
    <w:rsid w:val="00CD7897"/>
    <w:rsid w:val="00CE35E7"/>
    <w:rsid w:val="00CE38E1"/>
    <w:rsid w:val="00CE7C88"/>
    <w:rsid w:val="00CF0310"/>
    <w:rsid w:val="00CF2754"/>
    <w:rsid w:val="00CF6817"/>
    <w:rsid w:val="00D015F9"/>
    <w:rsid w:val="00D01DC1"/>
    <w:rsid w:val="00D04EA7"/>
    <w:rsid w:val="00D06F77"/>
    <w:rsid w:val="00D11814"/>
    <w:rsid w:val="00D1326E"/>
    <w:rsid w:val="00D13DE3"/>
    <w:rsid w:val="00D15A34"/>
    <w:rsid w:val="00D229ED"/>
    <w:rsid w:val="00D27DCF"/>
    <w:rsid w:val="00D30A41"/>
    <w:rsid w:val="00D31B86"/>
    <w:rsid w:val="00D34F4D"/>
    <w:rsid w:val="00D376A7"/>
    <w:rsid w:val="00D40209"/>
    <w:rsid w:val="00D41CEA"/>
    <w:rsid w:val="00D460FC"/>
    <w:rsid w:val="00D518BC"/>
    <w:rsid w:val="00D5506D"/>
    <w:rsid w:val="00D56D65"/>
    <w:rsid w:val="00D63942"/>
    <w:rsid w:val="00D67F28"/>
    <w:rsid w:val="00D70F0C"/>
    <w:rsid w:val="00D72630"/>
    <w:rsid w:val="00D73767"/>
    <w:rsid w:val="00D76EEC"/>
    <w:rsid w:val="00D77193"/>
    <w:rsid w:val="00D82BF8"/>
    <w:rsid w:val="00D83178"/>
    <w:rsid w:val="00D838BC"/>
    <w:rsid w:val="00D9110B"/>
    <w:rsid w:val="00D9170B"/>
    <w:rsid w:val="00D93DFC"/>
    <w:rsid w:val="00D97792"/>
    <w:rsid w:val="00D977AA"/>
    <w:rsid w:val="00D97D7B"/>
    <w:rsid w:val="00DA075F"/>
    <w:rsid w:val="00DA088C"/>
    <w:rsid w:val="00DA1B73"/>
    <w:rsid w:val="00DB740C"/>
    <w:rsid w:val="00DB758D"/>
    <w:rsid w:val="00DC4202"/>
    <w:rsid w:val="00DC4D55"/>
    <w:rsid w:val="00DC5347"/>
    <w:rsid w:val="00DC58AE"/>
    <w:rsid w:val="00DC75CC"/>
    <w:rsid w:val="00DD21EB"/>
    <w:rsid w:val="00DD2F5B"/>
    <w:rsid w:val="00DD358A"/>
    <w:rsid w:val="00DD3BA0"/>
    <w:rsid w:val="00DE0FFA"/>
    <w:rsid w:val="00DE2F50"/>
    <w:rsid w:val="00DF3506"/>
    <w:rsid w:val="00DF37C7"/>
    <w:rsid w:val="00E00594"/>
    <w:rsid w:val="00E01358"/>
    <w:rsid w:val="00E038D0"/>
    <w:rsid w:val="00E05EC2"/>
    <w:rsid w:val="00E06304"/>
    <w:rsid w:val="00E11334"/>
    <w:rsid w:val="00E15DEF"/>
    <w:rsid w:val="00E21B4D"/>
    <w:rsid w:val="00E25E59"/>
    <w:rsid w:val="00E3131F"/>
    <w:rsid w:val="00E313CC"/>
    <w:rsid w:val="00E331F8"/>
    <w:rsid w:val="00E33ADD"/>
    <w:rsid w:val="00E33B66"/>
    <w:rsid w:val="00E34309"/>
    <w:rsid w:val="00E36403"/>
    <w:rsid w:val="00E400A7"/>
    <w:rsid w:val="00E423E7"/>
    <w:rsid w:val="00E42437"/>
    <w:rsid w:val="00E43394"/>
    <w:rsid w:val="00E43B2B"/>
    <w:rsid w:val="00E460A3"/>
    <w:rsid w:val="00E50B9A"/>
    <w:rsid w:val="00E50DD9"/>
    <w:rsid w:val="00E55A31"/>
    <w:rsid w:val="00E605A4"/>
    <w:rsid w:val="00E605D8"/>
    <w:rsid w:val="00E631B4"/>
    <w:rsid w:val="00E63246"/>
    <w:rsid w:val="00E6382A"/>
    <w:rsid w:val="00E664CE"/>
    <w:rsid w:val="00E70A01"/>
    <w:rsid w:val="00E72F7D"/>
    <w:rsid w:val="00E738E5"/>
    <w:rsid w:val="00E80861"/>
    <w:rsid w:val="00E82C57"/>
    <w:rsid w:val="00E83291"/>
    <w:rsid w:val="00E8772E"/>
    <w:rsid w:val="00E878B3"/>
    <w:rsid w:val="00E97DF4"/>
    <w:rsid w:val="00EA2856"/>
    <w:rsid w:val="00EA33BE"/>
    <w:rsid w:val="00EA66B5"/>
    <w:rsid w:val="00EB0634"/>
    <w:rsid w:val="00EB0B3C"/>
    <w:rsid w:val="00EB315A"/>
    <w:rsid w:val="00EB3C5E"/>
    <w:rsid w:val="00EB43BF"/>
    <w:rsid w:val="00EB5889"/>
    <w:rsid w:val="00EB632A"/>
    <w:rsid w:val="00EC0A50"/>
    <w:rsid w:val="00EC3ECB"/>
    <w:rsid w:val="00EC4E2F"/>
    <w:rsid w:val="00ED05D5"/>
    <w:rsid w:val="00ED11BF"/>
    <w:rsid w:val="00ED2C49"/>
    <w:rsid w:val="00ED4673"/>
    <w:rsid w:val="00ED5F5D"/>
    <w:rsid w:val="00ED70D0"/>
    <w:rsid w:val="00EE03AE"/>
    <w:rsid w:val="00EE099A"/>
    <w:rsid w:val="00EE580C"/>
    <w:rsid w:val="00EF1418"/>
    <w:rsid w:val="00EF1B35"/>
    <w:rsid w:val="00EF1D96"/>
    <w:rsid w:val="00EF532E"/>
    <w:rsid w:val="00F0072D"/>
    <w:rsid w:val="00F0353C"/>
    <w:rsid w:val="00F07093"/>
    <w:rsid w:val="00F07A87"/>
    <w:rsid w:val="00F1215D"/>
    <w:rsid w:val="00F1411D"/>
    <w:rsid w:val="00F14271"/>
    <w:rsid w:val="00F14E11"/>
    <w:rsid w:val="00F163D3"/>
    <w:rsid w:val="00F24087"/>
    <w:rsid w:val="00F335A7"/>
    <w:rsid w:val="00F33F23"/>
    <w:rsid w:val="00F44C84"/>
    <w:rsid w:val="00F4664F"/>
    <w:rsid w:val="00F539EE"/>
    <w:rsid w:val="00F53DF8"/>
    <w:rsid w:val="00F55748"/>
    <w:rsid w:val="00F56B95"/>
    <w:rsid w:val="00F57D46"/>
    <w:rsid w:val="00F60F99"/>
    <w:rsid w:val="00F6364B"/>
    <w:rsid w:val="00F6365C"/>
    <w:rsid w:val="00F63670"/>
    <w:rsid w:val="00F64479"/>
    <w:rsid w:val="00F64500"/>
    <w:rsid w:val="00F70502"/>
    <w:rsid w:val="00F70D4B"/>
    <w:rsid w:val="00F72D70"/>
    <w:rsid w:val="00F72EF0"/>
    <w:rsid w:val="00F73CEE"/>
    <w:rsid w:val="00F756EC"/>
    <w:rsid w:val="00F8278F"/>
    <w:rsid w:val="00F8636D"/>
    <w:rsid w:val="00F87910"/>
    <w:rsid w:val="00F87CFB"/>
    <w:rsid w:val="00F91CEB"/>
    <w:rsid w:val="00F941F4"/>
    <w:rsid w:val="00F943D0"/>
    <w:rsid w:val="00F951C1"/>
    <w:rsid w:val="00F9606E"/>
    <w:rsid w:val="00F9755B"/>
    <w:rsid w:val="00FA0D72"/>
    <w:rsid w:val="00FA379E"/>
    <w:rsid w:val="00FA452D"/>
    <w:rsid w:val="00FA4D36"/>
    <w:rsid w:val="00FB1571"/>
    <w:rsid w:val="00FB65A6"/>
    <w:rsid w:val="00FC3F2D"/>
    <w:rsid w:val="00FC683B"/>
    <w:rsid w:val="00FC69FA"/>
    <w:rsid w:val="00FD303C"/>
    <w:rsid w:val="00FD5639"/>
    <w:rsid w:val="00FD67E6"/>
    <w:rsid w:val="00FE5CA0"/>
    <w:rsid w:val="00FE68A1"/>
    <w:rsid w:val="00FF076E"/>
    <w:rsid w:val="00FF2CA4"/>
    <w:rsid w:val="00FF655A"/>
    <w:rsid w:val="00FF6A5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22D9"/>
    <w:pPr>
      <w:widowControl w:val="0"/>
      <w:jc w:val="both"/>
    </w:pPr>
  </w:style>
  <w:style w:type="paragraph" w:styleId="Heading1">
    <w:name w:val="heading 1"/>
    <w:basedOn w:val="Normal"/>
    <w:next w:val="Normal"/>
    <w:link w:val="Heading1Char"/>
    <w:autoRedefine/>
    <w:qFormat/>
    <w:rsid w:val="00A37AF6"/>
    <w:pPr>
      <w:keepNext/>
      <w:keepLines/>
      <w:widowControl/>
      <w:numPr>
        <w:numId w:val="2"/>
      </w:numPr>
      <w:tabs>
        <w:tab w:val="left" w:pos="216"/>
      </w:tabs>
      <w:spacing w:before="160" w:after="80"/>
      <w:jc w:val="center"/>
      <w:outlineLvl w:val="0"/>
    </w:pPr>
    <w:rPr>
      <w:rFonts w:ascii="Times New Roman" w:hAnsi="Times New Roman" w:cs="Times New Roman"/>
      <w:b/>
      <w:noProof/>
      <w:kern w:val="0"/>
      <w:sz w:val="24"/>
      <w:szCs w:val="20"/>
      <w:lang w:eastAsia="en-US"/>
    </w:rPr>
  </w:style>
  <w:style w:type="paragraph" w:styleId="Heading2">
    <w:name w:val="heading 2"/>
    <w:basedOn w:val="Normal"/>
    <w:next w:val="Normal"/>
    <w:link w:val="Heading2Char"/>
    <w:uiPriority w:val="9"/>
    <w:unhideWhenUsed/>
    <w:qFormat/>
    <w:rsid w:val="002550FF"/>
    <w:pPr>
      <w:keepNext/>
      <w:keepLines/>
      <w:numPr>
        <w:ilvl w:val="1"/>
        <w:numId w:val="2"/>
      </w:numPr>
      <w:spacing w:before="260" w:after="260" w:line="416" w:lineRule="auto"/>
      <w:outlineLvl w:val="1"/>
    </w:pPr>
    <w:rPr>
      <w:rFonts w:asciiTheme="majorHAnsi" w:eastAsia="Times New Roman" w:hAnsiTheme="majorHAnsi" w:cstheme="majorBidi"/>
      <w:b/>
      <w:bCs/>
      <w:sz w:val="28"/>
      <w:szCs w:val="32"/>
    </w:rPr>
  </w:style>
  <w:style w:type="paragraph" w:styleId="Heading3">
    <w:name w:val="heading 3"/>
    <w:basedOn w:val="Normal"/>
    <w:next w:val="Normal"/>
    <w:link w:val="Heading3Char"/>
    <w:uiPriority w:val="9"/>
    <w:unhideWhenUsed/>
    <w:qFormat/>
    <w:rsid w:val="00376E2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12058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F56B95"/>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1C461D"/>
    <w:pPr>
      <w:keepNext/>
      <w:keepLines/>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1C461D"/>
    <w:pPr>
      <w:keepNext/>
      <w:keepLines/>
      <w:spacing w:before="240" w:after="64" w:line="320" w:lineRule="auto"/>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1D51"/>
    <w:pPr>
      <w:ind w:firstLineChars="200" w:firstLine="420"/>
    </w:pPr>
  </w:style>
  <w:style w:type="paragraph" w:styleId="Header">
    <w:name w:val="header"/>
    <w:basedOn w:val="Normal"/>
    <w:link w:val="HeaderChar"/>
    <w:uiPriority w:val="99"/>
    <w:semiHidden/>
    <w:unhideWhenUsed/>
    <w:rsid w:val="001919A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1919A5"/>
    <w:rPr>
      <w:sz w:val="18"/>
      <w:szCs w:val="18"/>
    </w:rPr>
  </w:style>
  <w:style w:type="paragraph" w:styleId="Footer">
    <w:name w:val="footer"/>
    <w:basedOn w:val="Normal"/>
    <w:link w:val="FooterChar"/>
    <w:uiPriority w:val="99"/>
    <w:semiHidden/>
    <w:unhideWhenUsed/>
    <w:rsid w:val="001919A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semiHidden/>
    <w:rsid w:val="001919A5"/>
    <w:rPr>
      <w:sz w:val="18"/>
      <w:szCs w:val="18"/>
    </w:rPr>
  </w:style>
  <w:style w:type="paragraph" w:customStyle="1" w:styleId="IEEEParagraph">
    <w:name w:val="IEEE Paragraph"/>
    <w:basedOn w:val="Normal"/>
    <w:link w:val="IEEEParagraphChar"/>
    <w:rsid w:val="001919A5"/>
    <w:pPr>
      <w:widowControl/>
      <w:adjustRightInd w:val="0"/>
      <w:snapToGrid w:val="0"/>
      <w:ind w:firstLine="216"/>
    </w:pPr>
    <w:rPr>
      <w:rFonts w:ascii="Times New Roman" w:eastAsia="SimSun" w:hAnsi="Times New Roman" w:cs="Times New Roman"/>
      <w:kern w:val="0"/>
      <w:sz w:val="20"/>
      <w:szCs w:val="24"/>
      <w:lang w:val="en-AU"/>
    </w:rPr>
  </w:style>
  <w:style w:type="character" w:customStyle="1" w:styleId="IEEEParagraphChar">
    <w:name w:val="IEEE Paragraph Char"/>
    <w:basedOn w:val="DefaultParagraphFont"/>
    <w:link w:val="IEEEParagraph"/>
    <w:rsid w:val="001919A5"/>
    <w:rPr>
      <w:rFonts w:ascii="Times New Roman" w:eastAsia="SimSun" w:hAnsi="Times New Roman" w:cs="Times New Roman"/>
      <w:kern w:val="0"/>
      <w:sz w:val="20"/>
      <w:szCs w:val="24"/>
      <w:lang w:val="en-AU"/>
    </w:rPr>
  </w:style>
  <w:style w:type="table" w:styleId="TableGrid">
    <w:name w:val="Table Grid"/>
    <w:basedOn w:val="TableNormal"/>
    <w:uiPriority w:val="59"/>
    <w:rsid w:val="00CE38E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4470D"/>
    <w:rPr>
      <w:color w:val="808080"/>
    </w:rPr>
  </w:style>
  <w:style w:type="paragraph" w:styleId="BalloonText">
    <w:name w:val="Balloon Text"/>
    <w:basedOn w:val="Normal"/>
    <w:link w:val="BalloonTextChar"/>
    <w:uiPriority w:val="99"/>
    <w:semiHidden/>
    <w:unhideWhenUsed/>
    <w:rsid w:val="00C4470D"/>
    <w:rPr>
      <w:sz w:val="18"/>
      <w:szCs w:val="18"/>
    </w:rPr>
  </w:style>
  <w:style w:type="character" w:customStyle="1" w:styleId="BalloonTextChar">
    <w:name w:val="Balloon Text Char"/>
    <w:basedOn w:val="DefaultParagraphFont"/>
    <w:link w:val="BalloonText"/>
    <w:uiPriority w:val="99"/>
    <w:semiHidden/>
    <w:rsid w:val="00C4470D"/>
    <w:rPr>
      <w:sz w:val="18"/>
      <w:szCs w:val="18"/>
    </w:rPr>
  </w:style>
  <w:style w:type="character" w:customStyle="1" w:styleId="Heading2Char">
    <w:name w:val="Heading 2 Char"/>
    <w:basedOn w:val="DefaultParagraphFont"/>
    <w:link w:val="Heading2"/>
    <w:uiPriority w:val="9"/>
    <w:rsid w:val="002550FF"/>
    <w:rPr>
      <w:rFonts w:asciiTheme="majorHAnsi" w:eastAsia="Times New Roman" w:hAnsiTheme="majorHAnsi" w:cstheme="majorBidi"/>
      <w:b/>
      <w:bCs/>
      <w:sz w:val="28"/>
      <w:szCs w:val="32"/>
    </w:rPr>
  </w:style>
  <w:style w:type="character" w:customStyle="1" w:styleId="Heading5Char">
    <w:name w:val="Heading 5 Char"/>
    <w:basedOn w:val="DefaultParagraphFont"/>
    <w:link w:val="Heading5"/>
    <w:uiPriority w:val="9"/>
    <w:rsid w:val="00F56B95"/>
    <w:rPr>
      <w:b/>
      <w:bCs/>
      <w:sz w:val="28"/>
      <w:szCs w:val="28"/>
    </w:rPr>
  </w:style>
  <w:style w:type="paragraph" w:styleId="NormalWeb">
    <w:name w:val="Normal (Web)"/>
    <w:basedOn w:val="Normal"/>
    <w:rsid w:val="00F56B95"/>
    <w:pPr>
      <w:widowControl/>
      <w:spacing w:before="100" w:beforeAutospacing="1" w:after="100" w:afterAutospacing="1"/>
      <w:jc w:val="left"/>
    </w:pPr>
    <w:rPr>
      <w:rFonts w:ascii="Arial Unicode MS" w:eastAsia="Arial Unicode MS" w:hAnsi="Arial Unicode MS" w:cs="Arial Unicode MS"/>
      <w:kern w:val="0"/>
      <w:sz w:val="24"/>
      <w:szCs w:val="24"/>
      <w:lang w:val="en-GB" w:eastAsia="en-US"/>
    </w:rPr>
  </w:style>
  <w:style w:type="paragraph" w:styleId="BodyText">
    <w:name w:val="Body Text"/>
    <w:basedOn w:val="Normal"/>
    <w:link w:val="BodyTextChar"/>
    <w:rsid w:val="00F56B95"/>
    <w:pPr>
      <w:widowControl/>
      <w:autoSpaceDE w:val="0"/>
      <w:autoSpaceDN w:val="0"/>
      <w:adjustRightInd w:val="0"/>
      <w:jc w:val="center"/>
    </w:pPr>
    <w:rPr>
      <w:rFonts w:ascii="Times New Roman" w:eastAsia="SimSun" w:hAnsi="Times New Roman" w:cs="Times New Roman"/>
      <w:kern w:val="0"/>
      <w:sz w:val="24"/>
      <w:szCs w:val="24"/>
      <w:lang w:val="en-GB"/>
    </w:rPr>
  </w:style>
  <w:style w:type="character" w:customStyle="1" w:styleId="BodyTextChar">
    <w:name w:val="Body Text Char"/>
    <w:basedOn w:val="DefaultParagraphFont"/>
    <w:link w:val="BodyText"/>
    <w:rsid w:val="00F56B95"/>
    <w:rPr>
      <w:rFonts w:ascii="Times New Roman" w:eastAsia="SimSun" w:hAnsi="Times New Roman" w:cs="Times New Roman"/>
      <w:kern w:val="0"/>
      <w:sz w:val="24"/>
      <w:szCs w:val="24"/>
      <w:lang w:val="en-GB"/>
    </w:rPr>
  </w:style>
  <w:style w:type="paragraph" w:styleId="BodyText2">
    <w:name w:val="Body Text 2"/>
    <w:basedOn w:val="Normal"/>
    <w:link w:val="BodyText2Char"/>
    <w:rsid w:val="00F56B95"/>
    <w:pPr>
      <w:widowControl/>
      <w:spacing w:line="360" w:lineRule="auto"/>
    </w:pPr>
    <w:rPr>
      <w:rFonts w:ascii="Times New Roman" w:eastAsia="SimSun" w:hAnsi="Times New Roman" w:cs="Times New Roman"/>
      <w:kern w:val="0"/>
      <w:sz w:val="24"/>
      <w:szCs w:val="24"/>
      <w:lang w:val="en-GB" w:eastAsia="en-US"/>
    </w:rPr>
  </w:style>
  <w:style w:type="character" w:customStyle="1" w:styleId="BodyText2Char">
    <w:name w:val="Body Text 2 Char"/>
    <w:basedOn w:val="DefaultParagraphFont"/>
    <w:link w:val="BodyText2"/>
    <w:rsid w:val="00F56B95"/>
    <w:rPr>
      <w:rFonts w:ascii="Times New Roman" w:eastAsia="SimSun" w:hAnsi="Times New Roman" w:cs="Times New Roman"/>
      <w:kern w:val="0"/>
      <w:sz w:val="24"/>
      <w:szCs w:val="24"/>
      <w:lang w:val="en-GB" w:eastAsia="en-US"/>
    </w:rPr>
  </w:style>
  <w:style w:type="paragraph" w:styleId="Caption">
    <w:name w:val="caption"/>
    <w:basedOn w:val="Normal"/>
    <w:next w:val="Normal"/>
    <w:uiPriority w:val="35"/>
    <w:unhideWhenUsed/>
    <w:qFormat/>
    <w:rsid w:val="00C20D5C"/>
    <w:rPr>
      <w:rFonts w:asciiTheme="majorHAnsi" w:eastAsia="SimHei" w:hAnsiTheme="majorHAnsi" w:cstheme="majorBidi"/>
      <w:sz w:val="20"/>
      <w:szCs w:val="20"/>
    </w:rPr>
  </w:style>
  <w:style w:type="character" w:customStyle="1" w:styleId="italic">
    <w:name w:val="italic"/>
    <w:basedOn w:val="DefaultParagraphFont"/>
    <w:rsid w:val="005A5D74"/>
  </w:style>
  <w:style w:type="character" w:customStyle="1" w:styleId="Heading1Char">
    <w:name w:val="Heading 1 Char"/>
    <w:basedOn w:val="DefaultParagraphFont"/>
    <w:link w:val="Heading1"/>
    <w:rsid w:val="00A37AF6"/>
    <w:rPr>
      <w:rFonts w:ascii="Times New Roman" w:hAnsi="Times New Roman" w:cs="Times New Roman"/>
      <w:b/>
      <w:noProof/>
      <w:kern w:val="0"/>
      <w:sz w:val="24"/>
      <w:szCs w:val="20"/>
      <w:lang w:eastAsia="en-US"/>
    </w:rPr>
  </w:style>
  <w:style w:type="character" w:customStyle="1" w:styleId="Heading3Char">
    <w:name w:val="Heading 3 Char"/>
    <w:basedOn w:val="DefaultParagraphFont"/>
    <w:link w:val="Heading3"/>
    <w:uiPriority w:val="9"/>
    <w:rsid w:val="00376E2D"/>
    <w:rPr>
      <w:b/>
      <w:bCs/>
      <w:sz w:val="32"/>
      <w:szCs w:val="32"/>
    </w:rPr>
  </w:style>
  <w:style w:type="character" w:customStyle="1" w:styleId="Heading4Char">
    <w:name w:val="Heading 4 Char"/>
    <w:basedOn w:val="DefaultParagraphFont"/>
    <w:link w:val="Heading4"/>
    <w:uiPriority w:val="9"/>
    <w:rsid w:val="00120584"/>
    <w:rPr>
      <w:rFonts w:asciiTheme="majorHAnsi" w:eastAsiaTheme="majorEastAsia" w:hAnsiTheme="majorHAnsi" w:cstheme="majorBidi"/>
      <w:b/>
      <w:bCs/>
      <w:sz w:val="28"/>
      <w:szCs w:val="28"/>
    </w:rPr>
  </w:style>
  <w:style w:type="character" w:styleId="BookTitle">
    <w:name w:val="Book Title"/>
    <w:basedOn w:val="DefaultParagraphFont"/>
    <w:uiPriority w:val="33"/>
    <w:qFormat/>
    <w:rsid w:val="001C461D"/>
    <w:rPr>
      <w:b/>
      <w:bCs/>
      <w:smallCaps/>
      <w:spacing w:val="5"/>
    </w:rPr>
  </w:style>
  <w:style w:type="paragraph" w:styleId="Title">
    <w:name w:val="Title"/>
    <w:basedOn w:val="Normal"/>
    <w:next w:val="Normal"/>
    <w:link w:val="TitleChar"/>
    <w:uiPriority w:val="10"/>
    <w:qFormat/>
    <w:rsid w:val="001C461D"/>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1C461D"/>
    <w:rPr>
      <w:rFonts w:asciiTheme="majorHAnsi" w:eastAsia="SimSun" w:hAnsiTheme="majorHAnsi" w:cstheme="majorBidi"/>
      <w:b/>
      <w:bCs/>
      <w:sz w:val="32"/>
      <w:szCs w:val="32"/>
    </w:rPr>
  </w:style>
  <w:style w:type="character" w:customStyle="1" w:styleId="Heading6Char">
    <w:name w:val="Heading 6 Char"/>
    <w:basedOn w:val="DefaultParagraphFont"/>
    <w:link w:val="Heading6"/>
    <w:uiPriority w:val="9"/>
    <w:rsid w:val="001C461D"/>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1C461D"/>
    <w:rPr>
      <w:b/>
      <w:bCs/>
      <w:sz w:val="24"/>
      <w:szCs w:val="24"/>
    </w:rPr>
  </w:style>
  <w:style w:type="paragraph" w:styleId="EndnoteText">
    <w:name w:val="endnote text"/>
    <w:basedOn w:val="Normal"/>
    <w:link w:val="EndnoteTextChar"/>
    <w:uiPriority w:val="99"/>
    <w:unhideWhenUsed/>
    <w:rsid w:val="00B64A9A"/>
    <w:pPr>
      <w:snapToGrid w:val="0"/>
      <w:jc w:val="left"/>
    </w:pPr>
    <w:rPr>
      <w:rFonts w:ascii="Arial" w:hAnsi="Arial" w:cs="Arial"/>
      <w:color w:val="000025"/>
      <w:sz w:val="20"/>
      <w:szCs w:val="20"/>
    </w:rPr>
  </w:style>
  <w:style w:type="character" w:customStyle="1" w:styleId="EndnoteTextChar">
    <w:name w:val="Endnote Text Char"/>
    <w:basedOn w:val="DefaultParagraphFont"/>
    <w:link w:val="EndnoteText"/>
    <w:uiPriority w:val="99"/>
    <w:rsid w:val="00B64A9A"/>
    <w:rPr>
      <w:rFonts w:ascii="Arial" w:hAnsi="Arial" w:cs="Arial"/>
      <w:color w:val="000025"/>
      <w:sz w:val="20"/>
      <w:szCs w:val="20"/>
    </w:rPr>
  </w:style>
  <w:style w:type="character" w:styleId="EndnoteReference">
    <w:name w:val="endnote reference"/>
    <w:basedOn w:val="DefaultParagraphFont"/>
    <w:uiPriority w:val="99"/>
    <w:semiHidden/>
    <w:unhideWhenUsed/>
    <w:rsid w:val="00B64A9A"/>
    <w:rPr>
      <w:vertAlign w:val="superscript"/>
    </w:rPr>
  </w:style>
  <w:style w:type="paragraph" w:styleId="FootnoteText">
    <w:name w:val="footnote text"/>
    <w:basedOn w:val="Normal"/>
    <w:link w:val="FootnoteTextChar"/>
    <w:uiPriority w:val="99"/>
    <w:unhideWhenUsed/>
    <w:rsid w:val="00251199"/>
    <w:pPr>
      <w:snapToGrid w:val="0"/>
      <w:jc w:val="left"/>
    </w:pPr>
    <w:rPr>
      <w:sz w:val="18"/>
      <w:szCs w:val="18"/>
    </w:rPr>
  </w:style>
  <w:style w:type="character" w:customStyle="1" w:styleId="FootnoteTextChar">
    <w:name w:val="Footnote Text Char"/>
    <w:basedOn w:val="DefaultParagraphFont"/>
    <w:link w:val="FootnoteText"/>
    <w:uiPriority w:val="99"/>
    <w:rsid w:val="00251199"/>
    <w:rPr>
      <w:sz w:val="18"/>
      <w:szCs w:val="18"/>
    </w:rPr>
  </w:style>
  <w:style w:type="character" w:styleId="FootnoteReference">
    <w:name w:val="footnote reference"/>
    <w:basedOn w:val="DefaultParagraphFont"/>
    <w:uiPriority w:val="99"/>
    <w:semiHidden/>
    <w:unhideWhenUsed/>
    <w:rsid w:val="00251199"/>
    <w:rPr>
      <w:vertAlign w:val="superscript"/>
    </w:rPr>
  </w:style>
  <w:style w:type="table" w:styleId="LightList-Accent3">
    <w:name w:val="Light List Accent 3"/>
    <w:basedOn w:val="TableNormal"/>
    <w:uiPriority w:val="61"/>
    <w:rsid w:val="00EB0B3C"/>
    <w:rPr>
      <w:kern w:val="0"/>
      <w:sz w:val="22"/>
      <w:lang w:eastAsia="zh-HK"/>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customStyle="1" w:styleId="DecimalAligned">
    <w:name w:val="Decimal Aligned"/>
    <w:basedOn w:val="Normal"/>
    <w:uiPriority w:val="40"/>
    <w:qFormat/>
    <w:rsid w:val="00EB0B3C"/>
    <w:pPr>
      <w:widowControl/>
      <w:tabs>
        <w:tab w:val="decimal" w:pos="360"/>
      </w:tabs>
      <w:spacing w:after="200" w:line="276" w:lineRule="auto"/>
      <w:jc w:val="left"/>
    </w:pPr>
    <w:rPr>
      <w:kern w:val="0"/>
      <w:sz w:val="22"/>
      <w:lang w:eastAsia="zh-HK"/>
    </w:rPr>
  </w:style>
  <w:style w:type="character" w:styleId="SubtleEmphasis">
    <w:name w:val="Subtle Emphasis"/>
    <w:basedOn w:val="DefaultParagraphFont"/>
    <w:uiPriority w:val="19"/>
    <w:qFormat/>
    <w:rsid w:val="00EB0B3C"/>
    <w:rPr>
      <w:rFonts w:eastAsiaTheme="minorEastAsia" w:cstheme="minorBidi"/>
      <w:bCs w:val="0"/>
      <w:i/>
      <w:iCs/>
      <w:color w:val="808080" w:themeColor="text1" w:themeTint="7F"/>
      <w:szCs w:val="22"/>
      <w:lang w:eastAsia="zh-HK"/>
    </w:rPr>
  </w:style>
  <w:style w:type="table" w:customStyle="1" w:styleId="-11">
    <w:name w:val="淺色網底 - 輔色 11"/>
    <w:basedOn w:val="TableNormal"/>
    <w:uiPriority w:val="60"/>
    <w:rsid w:val="00EB0B3C"/>
    <w:rPr>
      <w:color w:val="365F91" w:themeColor="accent1" w:themeShade="BF"/>
      <w:kern w:val="0"/>
      <w:sz w:val="22"/>
      <w:lang w:eastAsia="zh-HK"/>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Strong">
    <w:name w:val="Strong"/>
    <w:basedOn w:val="DefaultParagraphFont"/>
    <w:uiPriority w:val="22"/>
    <w:qFormat/>
    <w:rsid w:val="006A0BD5"/>
    <w:rPr>
      <w:b/>
      <w:bCs/>
    </w:rPr>
  </w:style>
  <w:style w:type="paragraph" w:styleId="Revision">
    <w:name w:val="Revision"/>
    <w:hidden/>
    <w:uiPriority w:val="99"/>
    <w:semiHidden/>
    <w:rsid w:val="005C6436"/>
  </w:style>
  <w:style w:type="character" w:styleId="Hyperlink">
    <w:name w:val="Hyperlink"/>
    <w:basedOn w:val="DefaultParagraphFont"/>
    <w:uiPriority w:val="99"/>
    <w:semiHidden/>
    <w:unhideWhenUsed/>
    <w:rsid w:val="003E12C9"/>
    <w:rPr>
      <w:color w:val="0000FF"/>
      <w:u w:val="single"/>
    </w:rPr>
  </w:style>
</w:styles>
</file>

<file path=word/webSettings.xml><?xml version="1.0" encoding="utf-8"?>
<w:webSettings xmlns:r="http://schemas.openxmlformats.org/officeDocument/2006/relationships" xmlns:w="http://schemas.openxmlformats.org/wordprocessingml/2006/main">
  <w:divs>
    <w:div w:id="104816931">
      <w:bodyDiv w:val="1"/>
      <w:marLeft w:val="0"/>
      <w:marRight w:val="0"/>
      <w:marTop w:val="0"/>
      <w:marBottom w:val="0"/>
      <w:divBdr>
        <w:top w:val="none" w:sz="0" w:space="0" w:color="auto"/>
        <w:left w:val="none" w:sz="0" w:space="0" w:color="auto"/>
        <w:bottom w:val="none" w:sz="0" w:space="0" w:color="auto"/>
        <w:right w:val="none" w:sz="0" w:space="0" w:color="auto"/>
      </w:divBdr>
      <w:divsChild>
        <w:div w:id="1150898936">
          <w:marLeft w:val="547"/>
          <w:marRight w:val="0"/>
          <w:marTop w:val="67"/>
          <w:marBottom w:val="0"/>
          <w:divBdr>
            <w:top w:val="none" w:sz="0" w:space="0" w:color="auto"/>
            <w:left w:val="none" w:sz="0" w:space="0" w:color="auto"/>
            <w:bottom w:val="none" w:sz="0" w:space="0" w:color="auto"/>
            <w:right w:val="none" w:sz="0" w:space="0" w:color="auto"/>
          </w:divBdr>
        </w:div>
      </w:divsChild>
    </w:div>
    <w:div w:id="198786214">
      <w:bodyDiv w:val="1"/>
      <w:marLeft w:val="0"/>
      <w:marRight w:val="0"/>
      <w:marTop w:val="0"/>
      <w:marBottom w:val="0"/>
      <w:divBdr>
        <w:top w:val="none" w:sz="0" w:space="0" w:color="auto"/>
        <w:left w:val="none" w:sz="0" w:space="0" w:color="auto"/>
        <w:bottom w:val="none" w:sz="0" w:space="0" w:color="auto"/>
        <w:right w:val="none" w:sz="0" w:space="0" w:color="auto"/>
      </w:divBdr>
      <w:divsChild>
        <w:div w:id="1792825224">
          <w:marLeft w:val="547"/>
          <w:marRight w:val="0"/>
          <w:marTop w:val="67"/>
          <w:marBottom w:val="0"/>
          <w:divBdr>
            <w:top w:val="none" w:sz="0" w:space="0" w:color="auto"/>
            <w:left w:val="none" w:sz="0" w:space="0" w:color="auto"/>
            <w:bottom w:val="none" w:sz="0" w:space="0" w:color="auto"/>
            <w:right w:val="none" w:sz="0" w:space="0" w:color="auto"/>
          </w:divBdr>
        </w:div>
      </w:divsChild>
    </w:div>
    <w:div w:id="274869151">
      <w:bodyDiv w:val="1"/>
      <w:marLeft w:val="0"/>
      <w:marRight w:val="0"/>
      <w:marTop w:val="0"/>
      <w:marBottom w:val="0"/>
      <w:divBdr>
        <w:top w:val="none" w:sz="0" w:space="0" w:color="auto"/>
        <w:left w:val="none" w:sz="0" w:space="0" w:color="auto"/>
        <w:bottom w:val="none" w:sz="0" w:space="0" w:color="auto"/>
        <w:right w:val="none" w:sz="0" w:space="0" w:color="auto"/>
      </w:divBdr>
      <w:divsChild>
        <w:div w:id="371535409">
          <w:marLeft w:val="1166"/>
          <w:marRight w:val="0"/>
          <w:marTop w:val="82"/>
          <w:marBottom w:val="0"/>
          <w:divBdr>
            <w:top w:val="none" w:sz="0" w:space="0" w:color="auto"/>
            <w:left w:val="none" w:sz="0" w:space="0" w:color="auto"/>
            <w:bottom w:val="none" w:sz="0" w:space="0" w:color="auto"/>
            <w:right w:val="none" w:sz="0" w:space="0" w:color="auto"/>
          </w:divBdr>
        </w:div>
      </w:divsChild>
    </w:div>
    <w:div w:id="358240737">
      <w:bodyDiv w:val="1"/>
      <w:marLeft w:val="0"/>
      <w:marRight w:val="0"/>
      <w:marTop w:val="0"/>
      <w:marBottom w:val="0"/>
      <w:divBdr>
        <w:top w:val="none" w:sz="0" w:space="0" w:color="auto"/>
        <w:left w:val="none" w:sz="0" w:space="0" w:color="auto"/>
        <w:bottom w:val="none" w:sz="0" w:space="0" w:color="auto"/>
        <w:right w:val="none" w:sz="0" w:space="0" w:color="auto"/>
      </w:divBdr>
      <w:divsChild>
        <w:div w:id="606230755">
          <w:marLeft w:val="1800"/>
          <w:marRight w:val="0"/>
          <w:marTop w:val="67"/>
          <w:marBottom w:val="0"/>
          <w:divBdr>
            <w:top w:val="none" w:sz="0" w:space="0" w:color="auto"/>
            <w:left w:val="none" w:sz="0" w:space="0" w:color="auto"/>
            <w:bottom w:val="none" w:sz="0" w:space="0" w:color="auto"/>
            <w:right w:val="none" w:sz="0" w:space="0" w:color="auto"/>
          </w:divBdr>
        </w:div>
        <w:div w:id="1113746524">
          <w:marLeft w:val="1800"/>
          <w:marRight w:val="0"/>
          <w:marTop w:val="67"/>
          <w:marBottom w:val="0"/>
          <w:divBdr>
            <w:top w:val="none" w:sz="0" w:space="0" w:color="auto"/>
            <w:left w:val="none" w:sz="0" w:space="0" w:color="auto"/>
            <w:bottom w:val="none" w:sz="0" w:space="0" w:color="auto"/>
            <w:right w:val="none" w:sz="0" w:space="0" w:color="auto"/>
          </w:divBdr>
        </w:div>
      </w:divsChild>
    </w:div>
    <w:div w:id="408886066">
      <w:bodyDiv w:val="1"/>
      <w:marLeft w:val="0"/>
      <w:marRight w:val="0"/>
      <w:marTop w:val="100"/>
      <w:marBottom w:val="100"/>
      <w:divBdr>
        <w:top w:val="none" w:sz="0" w:space="0" w:color="auto"/>
        <w:left w:val="none" w:sz="0" w:space="0" w:color="auto"/>
        <w:bottom w:val="none" w:sz="0" w:space="0" w:color="auto"/>
        <w:right w:val="none" w:sz="0" w:space="0" w:color="auto"/>
      </w:divBdr>
      <w:divsChild>
        <w:div w:id="496044547">
          <w:marLeft w:val="0"/>
          <w:marRight w:val="0"/>
          <w:marTop w:val="0"/>
          <w:marBottom w:val="0"/>
          <w:divBdr>
            <w:top w:val="none" w:sz="0" w:space="0" w:color="auto"/>
            <w:left w:val="none" w:sz="0" w:space="0" w:color="auto"/>
            <w:bottom w:val="none" w:sz="0" w:space="0" w:color="auto"/>
            <w:right w:val="none" w:sz="0" w:space="0" w:color="auto"/>
          </w:divBdr>
          <w:divsChild>
            <w:div w:id="2571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97912">
      <w:bodyDiv w:val="1"/>
      <w:marLeft w:val="0"/>
      <w:marRight w:val="0"/>
      <w:marTop w:val="0"/>
      <w:marBottom w:val="0"/>
      <w:divBdr>
        <w:top w:val="none" w:sz="0" w:space="0" w:color="auto"/>
        <w:left w:val="none" w:sz="0" w:space="0" w:color="auto"/>
        <w:bottom w:val="none" w:sz="0" w:space="0" w:color="auto"/>
        <w:right w:val="none" w:sz="0" w:space="0" w:color="auto"/>
      </w:divBdr>
      <w:divsChild>
        <w:div w:id="444930844">
          <w:marLeft w:val="547"/>
          <w:marRight w:val="0"/>
          <w:marTop w:val="77"/>
          <w:marBottom w:val="0"/>
          <w:divBdr>
            <w:top w:val="none" w:sz="0" w:space="0" w:color="auto"/>
            <w:left w:val="none" w:sz="0" w:space="0" w:color="auto"/>
            <w:bottom w:val="none" w:sz="0" w:space="0" w:color="auto"/>
            <w:right w:val="none" w:sz="0" w:space="0" w:color="auto"/>
          </w:divBdr>
        </w:div>
        <w:div w:id="1078091360">
          <w:marLeft w:val="547"/>
          <w:marRight w:val="0"/>
          <w:marTop w:val="77"/>
          <w:marBottom w:val="0"/>
          <w:divBdr>
            <w:top w:val="none" w:sz="0" w:space="0" w:color="auto"/>
            <w:left w:val="none" w:sz="0" w:space="0" w:color="auto"/>
            <w:bottom w:val="none" w:sz="0" w:space="0" w:color="auto"/>
            <w:right w:val="none" w:sz="0" w:space="0" w:color="auto"/>
          </w:divBdr>
        </w:div>
        <w:div w:id="1217469799">
          <w:marLeft w:val="547"/>
          <w:marRight w:val="0"/>
          <w:marTop w:val="77"/>
          <w:marBottom w:val="0"/>
          <w:divBdr>
            <w:top w:val="none" w:sz="0" w:space="0" w:color="auto"/>
            <w:left w:val="none" w:sz="0" w:space="0" w:color="auto"/>
            <w:bottom w:val="none" w:sz="0" w:space="0" w:color="auto"/>
            <w:right w:val="none" w:sz="0" w:space="0" w:color="auto"/>
          </w:divBdr>
        </w:div>
        <w:div w:id="1299144345">
          <w:marLeft w:val="547"/>
          <w:marRight w:val="0"/>
          <w:marTop w:val="77"/>
          <w:marBottom w:val="0"/>
          <w:divBdr>
            <w:top w:val="none" w:sz="0" w:space="0" w:color="auto"/>
            <w:left w:val="none" w:sz="0" w:space="0" w:color="auto"/>
            <w:bottom w:val="none" w:sz="0" w:space="0" w:color="auto"/>
            <w:right w:val="none" w:sz="0" w:space="0" w:color="auto"/>
          </w:divBdr>
        </w:div>
        <w:div w:id="1330136788">
          <w:marLeft w:val="547"/>
          <w:marRight w:val="0"/>
          <w:marTop w:val="77"/>
          <w:marBottom w:val="0"/>
          <w:divBdr>
            <w:top w:val="none" w:sz="0" w:space="0" w:color="auto"/>
            <w:left w:val="none" w:sz="0" w:space="0" w:color="auto"/>
            <w:bottom w:val="none" w:sz="0" w:space="0" w:color="auto"/>
            <w:right w:val="none" w:sz="0" w:space="0" w:color="auto"/>
          </w:divBdr>
        </w:div>
      </w:divsChild>
    </w:div>
    <w:div w:id="552158531">
      <w:bodyDiv w:val="1"/>
      <w:marLeft w:val="0"/>
      <w:marRight w:val="0"/>
      <w:marTop w:val="0"/>
      <w:marBottom w:val="0"/>
      <w:divBdr>
        <w:top w:val="none" w:sz="0" w:space="0" w:color="auto"/>
        <w:left w:val="none" w:sz="0" w:space="0" w:color="auto"/>
        <w:bottom w:val="none" w:sz="0" w:space="0" w:color="auto"/>
        <w:right w:val="none" w:sz="0" w:space="0" w:color="auto"/>
      </w:divBdr>
      <w:divsChild>
        <w:div w:id="1984313055">
          <w:marLeft w:val="1166"/>
          <w:marRight w:val="0"/>
          <w:marTop w:val="72"/>
          <w:marBottom w:val="0"/>
          <w:divBdr>
            <w:top w:val="none" w:sz="0" w:space="0" w:color="auto"/>
            <w:left w:val="none" w:sz="0" w:space="0" w:color="auto"/>
            <w:bottom w:val="none" w:sz="0" w:space="0" w:color="auto"/>
            <w:right w:val="none" w:sz="0" w:space="0" w:color="auto"/>
          </w:divBdr>
        </w:div>
      </w:divsChild>
    </w:div>
    <w:div w:id="568729319">
      <w:bodyDiv w:val="1"/>
      <w:marLeft w:val="0"/>
      <w:marRight w:val="0"/>
      <w:marTop w:val="0"/>
      <w:marBottom w:val="0"/>
      <w:divBdr>
        <w:top w:val="none" w:sz="0" w:space="0" w:color="auto"/>
        <w:left w:val="none" w:sz="0" w:space="0" w:color="auto"/>
        <w:bottom w:val="none" w:sz="0" w:space="0" w:color="auto"/>
        <w:right w:val="none" w:sz="0" w:space="0" w:color="auto"/>
      </w:divBdr>
    </w:div>
    <w:div w:id="576323927">
      <w:bodyDiv w:val="1"/>
      <w:marLeft w:val="0"/>
      <w:marRight w:val="0"/>
      <w:marTop w:val="0"/>
      <w:marBottom w:val="0"/>
      <w:divBdr>
        <w:top w:val="none" w:sz="0" w:space="0" w:color="auto"/>
        <w:left w:val="none" w:sz="0" w:space="0" w:color="auto"/>
        <w:bottom w:val="none" w:sz="0" w:space="0" w:color="auto"/>
        <w:right w:val="none" w:sz="0" w:space="0" w:color="auto"/>
      </w:divBdr>
    </w:div>
    <w:div w:id="631251447">
      <w:bodyDiv w:val="1"/>
      <w:marLeft w:val="0"/>
      <w:marRight w:val="0"/>
      <w:marTop w:val="0"/>
      <w:marBottom w:val="0"/>
      <w:divBdr>
        <w:top w:val="none" w:sz="0" w:space="0" w:color="auto"/>
        <w:left w:val="none" w:sz="0" w:space="0" w:color="auto"/>
        <w:bottom w:val="none" w:sz="0" w:space="0" w:color="auto"/>
        <w:right w:val="none" w:sz="0" w:space="0" w:color="auto"/>
      </w:divBdr>
      <w:divsChild>
        <w:div w:id="1727023597">
          <w:marLeft w:val="547"/>
          <w:marRight w:val="0"/>
          <w:marTop w:val="67"/>
          <w:marBottom w:val="0"/>
          <w:divBdr>
            <w:top w:val="none" w:sz="0" w:space="0" w:color="auto"/>
            <w:left w:val="none" w:sz="0" w:space="0" w:color="auto"/>
            <w:bottom w:val="none" w:sz="0" w:space="0" w:color="auto"/>
            <w:right w:val="none" w:sz="0" w:space="0" w:color="auto"/>
          </w:divBdr>
        </w:div>
      </w:divsChild>
    </w:div>
    <w:div w:id="719404395">
      <w:bodyDiv w:val="1"/>
      <w:marLeft w:val="0"/>
      <w:marRight w:val="0"/>
      <w:marTop w:val="0"/>
      <w:marBottom w:val="0"/>
      <w:divBdr>
        <w:top w:val="none" w:sz="0" w:space="0" w:color="auto"/>
        <w:left w:val="none" w:sz="0" w:space="0" w:color="auto"/>
        <w:bottom w:val="none" w:sz="0" w:space="0" w:color="auto"/>
        <w:right w:val="none" w:sz="0" w:space="0" w:color="auto"/>
      </w:divBdr>
      <w:divsChild>
        <w:div w:id="1093816940">
          <w:marLeft w:val="0"/>
          <w:marRight w:val="0"/>
          <w:marTop w:val="0"/>
          <w:marBottom w:val="0"/>
          <w:divBdr>
            <w:top w:val="none" w:sz="0" w:space="0" w:color="auto"/>
            <w:left w:val="none" w:sz="0" w:space="0" w:color="auto"/>
            <w:bottom w:val="none" w:sz="0" w:space="0" w:color="auto"/>
            <w:right w:val="none" w:sz="0" w:space="0" w:color="auto"/>
          </w:divBdr>
          <w:divsChild>
            <w:div w:id="1968506915">
              <w:marLeft w:val="0"/>
              <w:marRight w:val="0"/>
              <w:marTop w:val="0"/>
              <w:marBottom w:val="0"/>
              <w:divBdr>
                <w:top w:val="none" w:sz="0" w:space="0" w:color="auto"/>
                <w:left w:val="none" w:sz="0" w:space="0" w:color="auto"/>
                <w:bottom w:val="none" w:sz="0" w:space="0" w:color="auto"/>
                <w:right w:val="none" w:sz="0" w:space="0" w:color="auto"/>
              </w:divBdr>
              <w:divsChild>
                <w:div w:id="1464811574">
                  <w:marLeft w:val="0"/>
                  <w:marRight w:val="0"/>
                  <w:marTop w:val="0"/>
                  <w:marBottom w:val="0"/>
                  <w:divBdr>
                    <w:top w:val="none" w:sz="0" w:space="0" w:color="auto"/>
                    <w:left w:val="none" w:sz="0" w:space="0" w:color="auto"/>
                    <w:bottom w:val="none" w:sz="0" w:space="0" w:color="auto"/>
                    <w:right w:val="none" w:sz="0" w:space="0" w:color="auto"/>
                  </w:divBdr>
                  <w:divsChild>
                    <w:div w:id="94599172">
                      <w:marLeft w:val="0"/>
                      <w:marRight w:val="0"/>
                      <w:marTop w:val="0"/>
                      <w:marBottom w:val="0"/>
                      <w:divBdr>
                        <w:top w:val="none" w:sz="0" w:space="0" w:color="auto"/>
                        <w:left w:val="none" w:sz="0" w:space="0" w:color="auto"/>
                        <w:bottom w:val="none" w:sz="0" w:space="0" w:color="auto"/>
                        <w:right w:val="none" w:sz="0" w:space="0" w:color="auto"/>
                      </w:divBdr>
                      <w:divsChild>
                        <w:div w:id="19061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648283">
      <w:bodyDiv w:val="1"/>
      <w:marLeft w:val="0"/>
      <w:marRight w:val="0"/>
      <w:marTop w:val="0"/>
      <w:marBottom w:val="0"/>
      <w:divBdr>
        <w:top w:val="none" w:sz="0" w:space="0" w:color="auto"/>
        <w:left w:val="none" w:sz="0" w:space="0" w:color="auto"/>
        <w:bottom w:val="none" w:sz="0" w:space="0" w:color="auto"/>
        <w:right w:val="none" w:sz="0" w:space="0" w:color="auto"/>
      </w:divBdr>
    </w:div>
    <w:div w:id="851604509">
      <w:bodyDiv w:val="1"/>
      <w:marLeft w:val="0"/>
      <w:marRight w:val="0"/>
      <w:marTop w:val="0"/>
      <w:marBottom w:val="0"/>
      <w:divBdr>
        <w:top w:val="none" w:sz="0" w:space="0" w:color="auto"/>
        <w:left w:val="none" w:sz="0" w:space="0" w:color="auto"/>
        <w:bottom w:val="none" w:sz="0" w:space="0" w:color="auto"/>
        <w:right w:val="none" w:sz="0" w:space="0" w:color="auto"/>
      </w:divBdr>
      <w:divsChild>
        <w:div w:id="788401601">
          <w:marLeft w:val="547"/>
          <w:marRight w:val="0"/>
          <w:marTop w:val="67"/>
          <w:marBottom w:val="0"/>
          <w:divBdr>
            <w:top w:val="none" w:sz="0" w:space="0" w:color="auto"/>
            <w:left w:val="none" w:sz="0" w:space="0" w:color="auto"/>
            <w:bottom w:val="none" w:sz="0" w:space="0" w:color="auto"/>
            <w:right w:val="none" w:sz="0" w:space="0" w:color="auto"/>
          </w:divBdr>
        </w:div>
      </w:divsChild>
    </w:div>
    <w:div w:id="1111048710">
      <w:bodyDiv w:val="1"/>
      <w:marLeft w:val="0"/>
      <w:marRight w:val="0"/>
      <w:marTop w:val="0"/>
      <w:marBottom w:val="0"/>
      <w:divBdr>
        <w:top w:val="none" w:sz="0" w:space="0" w:color="auto"/>
        <w:left w:val="none" w:sz="0" w:space="0" w:color="auto"/>
        <w:bottom w:val="none" w:sz="0" w:space="0" w:color="auto"/>
        <w:right w:val="none" w:sz="0" w:space="0" w:color="auto"/>
      </w:divBdr>
      <w:divsChild>
        <w:div w:id="351229717">
          <w:marLeft w:val="1166"/>
          <w:marRight w:val="0"/>
          <w:marTop w:val="53"/>
          <w:marBottom w:val="0"/>
          <w:divBdr>
            <w:top w:val="none" w:sz="0" w:space="0" w:color="auto"/>
            <w:left w:val="none" w:sz="0" w:space="0" w:color="auto"/>
            <w:bottom w:val="none" w:sz="0" w:space="0" w:color="auto"/>
            <w:right w:val="none" w:sz="0" w:space="0" w:color="auto"/>
          </w:divBdr>
        </w:div>
        <w:div w:id="548103871">
          <w:marLeft w:val="547"/>
          <w:marRight w:val="0"/>
          <w:marTop w:val="77"/>
          <w:marBottom w:val="0"/>
          <w:divBdr>
            <w:top w:val="none" w:sz="0" w:space="0" w:color="auto"/>
            <w:left w:val="none" w:sz="0" w:space="0" w:color="auto"/>
            <w:bottom w:val="none" w:sz="0" w:space="0" w:color="auto"/>
            <w:right w:val="none" w:sz="0" w:space="0" w:color="auto"/>
          </w:divBdr>
        </w:div>
        <w:div w:id="988898575">
          <w:marLeft w:val="1166"/>
          <w:marRight w:val="0"/>
          <w:marTop w:val="53"/>
          <w:marBottom w:val="0"/>
          <w:divBdr>
            <w:top w:val="none" w:sz="0" w:space="0" w:color="auto"/>
            <w:left w:val="none" w:sz="0" w:space="0" w:color="auto"/>
            <w:bottom w:val="none" w:sz="0" w:space="0" w:color="auto"/>
            <w:right w:val="none" w:sz="0" w:space="0" w:color="auto"/>
          </w:divBdr>
        </w:div>
        <w:div w:id="1145395329">
          <w:marLeft w:val="547"/>
          <w:marRight w:val="0"/>
          <w:marTop w:val="77"/>
          <w:marBottom w:val="0"/>
          <w:divBdr>
            <w:top w:val="none" w:sz="0" w:space="0" w:color="auto"/>
            <w:left w:val="none" w:sz="0" w:space="0" w:color="auto"/>
            <w:bottom w:val="none" w:sz="0" w:space="0" w:color="auto"/>
            <w:right w:val="none" w:sz="0" w:space="0" w:color="auto"/>
          </w:divBdr>
        </w:div>
        <w:div w:id="1672297156">
          <w:marLeft w:val="547"/>
          <w:marRight w:val="0"/>
          <w:marTop w:val="77"/>
          <w:marBottom w:val="0"/>
          <w:divBdr>
            <w:top w:val="none" w:sz="0" w:space="0" w:color="auto"/>
            <w:left w:val="none" w:sz="0" w:space="0" w:color="auto"/>
            <w:bottom w:val="none" w:sz="0" w:space="0" w:color="auto"/>
            <w:right w:val="none" w:sz="0" w:space="0" w:color="auto"/>
          </w:divBdr>
        </w:div>
        <w:div w:id="2122217602">
          <w:marLeft w:val="547"/>
          <w:marRight w:val="0"/>
          <w:marTop w:val="72"/>
          <w:marBottom w:val="0"/>
          <w:divBdr>
            <w:top w:val="none" w:sz="0" w:space="0" w:color="auto"/>
            <w:left w:val="none" w:sz="0" w:space="0" w:color="auto"/>
            <w:bottom w:val="none" w:sz="0" w:space="0" w:color="auto"/>
            <w:right w:val="none" w:sz="0" w:space="0" w:color="auto"/>
          </w:divBdr>
        </w:div>
      </w:divsChild>
    </w:div>
    <w:div w:id="1380669015">
      <w:bodyDiv w:val="1"/>
      <w:marLeft w:val="0"/>
      <w:marRight w:val="0"/>
      <w:marTop w:val="0"/>
      <w:marBottom w:val="0"/>
      <w:divBdr>
        <w:top w:val="none" w:sz="0" w:space="0" w:color="auto"/>
        <w:left w:val="none" w:sz="0" w:space="0" w:color="auto"/>
        <w:bottom w:val="none" w:sz="0" w:space="0" w:color="auto"/>
        <w:right w:val="none" w:sz="0" w:space="0" w:color="auto"/>
      </w:divBdr>
      <w:divsChild>
        <w:div w:id="904485102">
          <w:marLeft w:val="1166"/>
          <w:marRight w:val="0"/>
          <w:marTop w:val="62"/>
          <w:marBottom w:val="0"/>
          <w:divBdr>
            <w:top w:val="none" w:sz="0" w:space="0" w:color="auto"/>
            <w:left w:val="none" w:sz="0" w:space="0" w:color="auto"/>
            <w:bottom w:val="none" w:sz="0" w:space="0" w:color="auto"/>
            <w:right w:val="none" w:sz="0" w:space="0" w:color="auto"/>
          </w:divBdr>
        </w:div>
      </w:divsChild>
    </w:div>
    <w:div w:id="1582905665">
      <w:bodyDiv w:val="1"/>
      <w:marLeft w:val="0"/>
      <w:marRight w:val="0"/>
      <w:marTop w:val="0"/>
      <w:marBottom w:val="0"/>
      <w:divBdr>
        <w:top w:val="none" w:sz="0" w:space="0" w:color="auto"/>
        <w:left w:val="none" w:sz="0" w:space="0" w:color="auto"/>
        <w:bottom w:val="none" w:sz="0" w:space="0" w:color="auto"/>
        <w:right w:val="none" w:sz="0" w:space="0" w:color="auto"/>
      </w:divBdr>
      <w:divsChild>
        <w:div w:id="2041934762">
          <w:marLeft w:val="547"/>
          <w:marRight w:val="0"/>
          <w:marTop w:val="67"/>
          <w:marBottom w:val="0"/>
          <w:divBdr>
            <w:top w:val="none" w:sz="0" w:space="0" w:color="auto"/>
            <w:left w:val="none" w:sz="0" w:space="0" w:color="auto"/>
            <w:bottom w:val="none" w:sz="0" w:space="0" w:color="auto"/>
            <w:right w:val="none" w:sz="0" w:space="0" w:color="auto"/>
          </w:divBdr>
        </w:div>
      </w:divsChild>
    </w:div>
    <w:div w:id="1700012181">
      <w:bodyDiv w:val="1"/>
      <w:marLeft w:val="0"/>
      <w:marRight w:val="0"/>
      <w:marTop w:val="0"/>
      <w:marBottom w:val="0"/>
      <w:divBdr>
        <w:top w:val="none" w:sz="0" w:space="0" w:color="auto"/>
        <w:left w:val="none" w:sz="0" w:space="0" w:color="auto"/>
        <w:bottom w:val="none" w:sz="0" w:space="0" w:color="auto"/>
        <w:right w:val="none" w:sz="0" w:space="0" w:color="auto"/>
      </w:divBdr>
      <w:divsChild>
        <w:div w:id="351103977">
          <w:marLeft w:val="547"/>
          <w:marRight w:val="0"/>
          <w:marTop w:val="106"/>
          <w:marBottom w:val="0"/>
          <w:divBdr>
            <w:top w:val="none" w:sz="0" w:space="0" w:color="auto"/>
            <w:left w:val="none" w:sz="0" w:space="0" w:color="auto"/>
            <w:bottom w:val="none" w:sz="0" w:space="0" w:color="auto"/>
            <w:right w:val="none" w:sz="0" w:space="0" w:color="auto"/>
          </w:divBdr>
        </w:div>
        <w:div w:id="494541532">
          <w:marLeft w:val="547"/>
          <w:marRight w:val="0"/>
          <w:marTop w:val="106"/>
          <w:marBottom w:val="0"/>
          <w:divBdr>
            <w:top w:val="none" w:sz="0" w:space="0" w:color="auto"/>
            <w:left w:val="none" w:sz="0" w:space="0" w:color="auto"/>
            <w:bottom w:val="none" w:sz="0" w:space="0" w:color="auto"/>
            <w:right w:val="none" w:sz="0" w:space="0" w:color="auto"/>
          </w:divBdr>
        </w:div>
        <w:div w:id="550269237">
          <w:marLeft w:val="1166"/>
          <w:marRight w:val="0"/>
          <w:marTop w:val="91"/>
          <w:marBottom w:val="0"/>
          <w:divBdr>
            <w:top w:val="none" w:sz="0" w:space="0" w:color="auto"/>
            <w:left w:val="none" w:sz="0" w:space="0" w:color="auto"/>
            <w:bottom w:val="none" w:sz="0" w:space="0" w:color="auto"/>
            <w:right w:val="none" w:sz="0" w:space="0" w:color="auto"/>
          </w:divBdr>
        </w:div>
        <w:div w:id="964389815">
          <w:marLeft w:val="1166"/>
          <w:marRight w:val="0"/>
          <w:marTop w:val="91"/>
          <w:marBottom w:val="0"/>
          <w:divBdr>
            <w:top w:val="none" w:sz="0" w:space="0" w:color="auto"/>
            <w:left w:val="none" w:sz="0" w:space="0" w:color="auto"/>
            <w:bottom w:val="none" w:sz="0" w:space="0" w:color="auto"/>
            <w:right w:val="none" w:sz="0" w:space="0" w:color="auto"/>
          </w:divBdr>
        </w:div>
        <w:div w:id="1306936543">
          <w:marLeft w:val="547"/>
          <w:marRight w:val="0"/>
          <w:marTop w:val="106"/>
          <w:marBottom w:val="0"/>
          <w:divBdr>
            <w:top w:val="none" w:sz="0" w:space="0" w:color="auto"/>
            <w:left w:val="none" w:sz="0" w:space="0" w:color="auto"/>
            <w:bottom w:val="none" w:sz="0" w:space="0" w:color="auto"/>
            <w:right w:val="none" w:sz="0" w:space="0" w:color="auto"/>
          </w:divBdr>
        </w:div>
        <w:div w:id="1825510517">
          <w:marLeft w:val="1166"/>
          <w:marRight w:val="0"/>
          <w:marTop w:val="91"/>
          <w:marBottom w:val="0"/>
          <w:divBdr>
            <w:top w:val="none" w:sz="0" w:space="0" w:color="auto"/>
            <w:left w:val="none" w:sz="0" w:space="0" w:color="auto"/>
            <w:bottom w:val="none" w:sz="0" w:space="0" w:color="auto"/>
            <w:right w:val="none" w:sz="0" w:space="0" w:color="auto"/>
          </w:divBdr>
        </w:div>
        <w:div w:id="1837189503">
          <w:marLeft w:val="547"/>
          <w:marRight w:val="0"/>
          <w:marTop w:val="106"/>
          <w:marBottom w:val="0"/>
          <w:divBdr>
            <w:top w:val="none" w:sz="0" w:space="0" w:color="auto"/>
            <w:left w:val="none" w:sz="0" w:space="0" w:color="auto"/>
            <w:bottom w:val="none" w:sz="0" w:space="0" w:color="auto"/>
            <w:right w:val="none" w:sz="0" w:space="0" w:color="auto"/>
          </w:divBdr>
        </w:div>
        <w:div w:id="2141530414">
          <w:marLeft w:val="1166"/>
          <w:marRight w:val="0"/>
          <w:marTop w:val="91"/>
          <w:marBottom w:val="0"/>
          <w:divBdr>
            <w:top w:val="none" w:sz="0" w:space="0" w:color="auto"/>
            <w:left w:val="none" w:sz="0" w:space="0" w:color="auto"/>
            <w:bottom w:val="none" w:sz="0" w:space="0" w:color="auto"/>
            <w:right w:val="none" w:sz="0" w:space="0" w:color="auto"/>
          </w:divBdr>
        </w:div>
      </w:divsChild>
    </w:div>
    <w:div w:id="1814104350">
      <w:bodyDiv w:val="1"/>
      <w:marLeft w:val="0"/>
      <w:marRight w:val="0"/>
      <w:marTop w:val="0"/>
      <w:marBottom w:val="0"/>
      <w:divBdr>
        <w:top w:val="none" w:sz="0" w:space="0" w:color="auto"/>
        <w:left w:val="none" w:sz="0" w:space="0" w:color="auto"/>
        <w:bottom w:val="none" w:sz="0" w:space="0" w:color="auto"/>
        <w:right w:val="none" w:sz="0" w:space="0" w:color="auto"/>
      </w:divBdr>
      <w:divsChild>
        <w:div w:id="1837106342">
          <w:marLeft w:val="547"/>
          <w:marRight w:val="0"/>
          <w:marTop w:val="62"/>
          <w:marBottom w:val="0"/>
          <w:divBdr>
            <w:top w:val="none" w:sz="0" w:space="0" w:color="auto"/>
            <w:left w:val="none" w:sz="0" w:space="0" w:color="auto"/>
            <w:bottom w:val="none" w:sz="0" w:space="0" w:color="auto"/>
            <w:right w:val="none" w:sz="0" w:space="0" w:color="auto"/>
          </w:divBdr>
        </w:div>
      </w:divsChild>
    </w:div>
    <w:div w:id="1846282268">
      <w:bodyDiv w:val="1"/>
      <w:marLeft w:val="0"/>
      <w:marRight w:val="0"/>
      <w:marTop w:val="0"/>
      <w:marBottom w:val="0"/>
      <w:divBdr>
        <w:top w:val="none" w:sz="0" w:space="0" w:color="auto"/>
        <w:left w:val="none" w:sz="0" w:space="0" w:color="auto"/>
        <w:bottom w:val="none" w:sz="0" w:space="0" w:color="auto"/>
        <w:right w:val="none" w:sz="0" w:space="0" w:color="auto"/>
      </w:divBdr>
      <w:divsChild>
        <w:div w:id="259945696">
          <w:marLeft w:val="1166"/>
          <w:marRight w:val="0"/>
          <w:marTop w:val="115"/>
          <w:marBottom w:val="0"/>
          <w:divBdr>
            <w:top w:val="none" w:sz="0" w:space="0" w:color="auto"/>
            <w:left w:val="none" w:sz="0" w:space="0" w:color="auto"/>
            <w:bottom w:val="none" w:sz="0" w:space="0" w:color="auto"/>
            <w:right w:val="none" w:sz="0" w:space="0" w:color="auto"/>
          </w:divBdr>
        </w:div>
      </w:divsChild>
    </w:div>
    <w:div w:id="2017613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oleObject" Target="embeddings/oleObject3.bin"/><Relationship Id="rId18" Type="http://schemas.openxmlformats.org/officeDocument/2006/relationships/image" Target="media/image9.emf"/><Relationship Id="rId26" Type="http://schemas.openxmlformats.org/officeDocument/2006/relationships/image" Target="media/image13.emf"/><Relationship Id="rId39" Type="http://schemas.openxmlformats.org/officeDocument/2006/relationships/oleObject" Target="embeddings/oleObject16.bin"/><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7.emf"/><Relationship Id="rId42" Type="http://schemas.openxmlformats.org/officeDocument/2006/relationships/image" Target="media/image21.emf"/><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9.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29" Type="http://schemas.openxmlformats.org/officeDocument/2006/relationships/oleObject" Target="embeddings/oleObject11.bin"/><Relationship Id="rId41" Type="http://schemas.openxmlformats.org/officeDocument/2006/relationships/oleObject" Target="embeddings/oleObject1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oleObject" Target="embeddings/oleObject15.bin"/><Relationship Id="rId40" Type="http://schemas.openxmlformats.org/officeDocument/2006/relationships/image" Target="media/image20.emf"/><Relationship Id="rId45" Type="http://schemas.openxmlformats.org/officeDocument/2006/relationships/image" Target="media/image23.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4.emf"/><Relationship Id="rId36" Type="http://schemas.openxmlformats.org/officeDocument/2006/relationships/image" Target="media/image18.emf"/><Relationship Id="rId10" Type="http://schemas.openxmlformats.org/officeDocument/2006/relationships/image" Target="media/image5.e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oleObject" Target="embeddings/oleObject10.bin"/><Relationship Id="rId30" Type="http://schemas.openxmlformats.org/officeDocument/2006/relationships/image" Target="media/image15.emf"/><Relationship Id="rId35" Type="http://schemas.openxmlformats.org/officeDocument/2006/relationships/oleObject" Target="embeddings/oleObject14.bin"/><Relationship Id="rId43" Type="http://schemas.openxmlformats.org/officeDocument/2006/relationships/oleObject" Target="embeddings/oleObject18.bin"/></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50A5E-3CA9-452C-AAC0-2CFF4C352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33</Pages>
  <Words>9612</Words>
  <Characters>54790</Characters>
  <Application>Microsoft Office Word</Application>
  <DocSecurity>4</DocSecurity>
  <Lines>456</Lines>
  <Paragraphs>128</Paragraphs>
  <ScaleCrop>false</ScaleCrop>
  <Company/>
  <LinksUpToDate>false</LinksUpToDate>
  <CharactersWithSpaces>64274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lxf</dc:creator>
  <cp:lastModifiedBy>hkpu</cp:lastModifiedBy>
  <cp:revision>2</cp:revision>
  <cp:lastPrinted>2010-05-14T12:29:00Z</cp:lastPrinted>
  <dcterms:created xsi:type="dcterms:W3CDTF">2010-11-22T03:53:00Z</dcterms:created>
  <dcterms:modified xsi:type="dcterms:W3CDTF">2010-11-22T03:53:00Z</dcterms:modified>
</cp:coreProperties>
</file>